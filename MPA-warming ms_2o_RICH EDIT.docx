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3A57A4" w14:textId="3085C425" w:rsidR="008B19F2" w:rsidRDefault="0021763E" w:rsidP="004C58CA">
      <w:pPr>
        <w:pStyle w:val="Body"/>
      </w:pPr>
      <w:r>
        <w:t>Climate Change Threatens t</w:t>
      </w:r>
      <w:r w:rsidR="008B19F2" w:rsidRPr="00757AD1">
        <w:t xml:space="preserve">he </w:t>
      </w:r>
      <w:r w:rsidR="00DB6800">
        <w:t xml:space="preserve">Biodiversity of the </w:t>
      </w:r>
      <w:r w:rsidR="008B19F2" w:rsidRPr="00757AD1">
        <w:t>World’s Marine Protected Areas</w:t>
      </w:r>
    </w:p>
    <w:p w14:paraId="48046A6C" w14:textId="77777777" w:rsidR="0065597A" w:rsidRDefault="0065597A" w:rsidP="0065597A">
      <w:pPr>
        <w:pStyle w:val="Body"/>
        <w:spacing w:line="240" w:lineRule="auto"/>
      </w:pPr>
    </w:p>
    <w:p w14:paraId="590A0BE3" w14:textId="77777777" w:rsidR="004C58CA" w:rsidRPr="00757AD1" w:rsidRDefault="004C58CA" w:rsidP="0065597A">
      <w:pPr>
        <w:pStyle w:val="Body"/>
        <w:spacing w:line="240" w:lineRule="auto"/>
      </w:pPr>
    </w:p>
    <w:p w14:paraId="231C5C99" w14:textId="326BC7E6" w:rsidR="00E41E0C" w:rsidRPr="0065597A" w:rsidRDefault="008B68DD" w:rsidP="0065597A">
      <w:pPr>
        <w:widowControl w:val="0"/>
        <w:tabs>
          <w:tab w:val="left" w:pos="220"/>
          <w:tab w:val="left" w:pos="720"/>
        </w:tabs>
        <w:autoSpaceDE w:val="0"/>
        <w:autoSpaceDN w:val="0"/>
        <w:adjustRightInd w:val="0"/>
        <w:spacing w:after="240"/>
        <w:rPr>
          <w:rFonts w:ascii="Arial" w:hAnsi="Arial" w:cs="Arial"/>
          <w:sz w:val="20"/>
          <w:szCs w:val="20"/>
        </w:rPr>
      </w:pPr>
      <w:r w:rsidRPr="0065597A">
        <w:rPr>
          <w:rFonts w:ascii="Arial" w:hAnsi="Arial" w:cs="Arial"/>
          <w:sz w:val="20"/>
          <w:szCs w:val="20"/>
        </w:rPr>
        <w:t>John F. Bruno</w:t>
      </w:r>
      <w:r w:rsidRPr="0065597A">
        <w:rPr>
          <w:rFonts w:ascii="Arial" w:hAnsi="Arial" w:cs="Arial"/>
          <w:sz w:val="20"/>
          <w:szCs w:val="20"/>
          <w:vertAlign w:val="superscript"/>
        </w:rPr>
        <w:t>1</w:t>
      </w:r>
      <w:r w:rsidRPr="0065597A">
        <w:rPr>
          <w:rFonts w:ascii="Arial" w:hAnsi="Arial" w:cs="Arial"/>
          <w:sz w:val="20"/>
          <w:szCs w:val="20"/>
        </w:rPr>
        <w:t xml:space="preserve">, </w:t>
      </w:r>
      <w:r w:rsidR="00295E7D" w:rsidRPr="0065597A">
        <w:rPr>
          <w:rFonts w:ascii="Arial" w:hAnsi="Arial" w:cs="Arial"/>
          <w:sz w:val="20"/>
          <w:szCs w:val="20"/>
        </w:rPr>
        <w:t>Amanda E. Bates</w:t>
      </w:r>
      <w:r w:rsidR="00295E7D" w:rsidRPr="0065597A">
        <w:rPr>
          <w:rFonts w:ascii="Arial" w:hAnsi="Arial" w:cs="Arial"/>
          <w:sz w:val="20"/>
          <w:szCs w:val="20"/>
          <w:vertAlign w:val="superscript"/>
        </w:rPr>
        <w:t>2</w:t>
      </w:r>
      <w:r w:rsidR="00295E7D" w:rsidRPr="0065597A">
        <w:rPr>
          <w:rFonts w:ascii="Arial" w:hAnsi="Arial" w:cs="Arial"/>
          <w:sz w:val="20"/>
          <w:szCs w:val="20"/>
        </w:rPr>
        <w:t xml:space="preserve">, </w:t>
      </w:r>
      <w:r w:rsidR="002F59C0" w:rsidRPr="0065597A">
        <w:rPr>
          <w:rFonts w:ascii="Arial" w:hAnsi="Arial" w:cs="Arial"/>
          <w:sz w:val="20"/>
          <w:szCs w:val="20"/>
        </w:rPr>
        <w:t>Chris Cacciapaglia</w:t>
      </w:r>
      <w:r w:rsidR="002F59C0" w:rsidRPr="0065597A">
        <w:rPr>
          <w:rFonts w:ascii="Arial" w:hAnsi="Arial" w:cs="Arial"/>
          <w:sz w:val="20"/>
          <w:szCs w:val="20"/>
          <w:vertAlign w:val="superscript"/>
        </w:rPr>
        <w:t>3</w:t>
      </w:r>
      <w:r w:rsidR="002F59C0" w:rsidRPr="0065597A">
        <w:rPr>
          <w:rFonts w:ascii="Arial" w:hAnsi="Arial" w:cs="Arial"/>
          <w:sz w:val="20"/>
          <w:szCs w:val="20"/>
        </w:rPr>
        <w:t xml:space="preserve">, </w:t>
      </w:r>
      <w:r w:rsidR="00954B70">
        <w:rPr>
          <w:rFonts w:ascii="Arial" w:hAnsi="Arial" w:cs="Arial"/>
          <w:sz w:val="20"/>
          <w:szCs w:val="20"/>
        </w:rPr>
        <w:t xml:space="preserve">Elizabeth P. </w:t>
      </w:r>
      <w:r w:rsidR="00474423">
        <w:rPr>
          <w:rFonts w:ascii="Arial" w:hAnsi="Arial" w:cs="Arial"/>
          <w:sz w:val="20"/>
          <w:szCs w:val="20"/>
        </w:rPr>
        <w:t>Pike</w:t>
      </w:r>
      <w:r w:rsidR="00474423" w:rsidRPr="0065597A">
        <w:rPr>
          <w:rFonts w:ascii="Arial" w:hAnsi="Arial" w:cs="Arial"/>
          <w:sz w:val="20"/>
          <w:szCs w:val="20"/>
          <w:vertAlign w:val="superscript"/>
        </w:rPr>
        <w:t>4</w:t>
      </w:r>
      <w:r w:rsidR="00474423">
        <w:rPr>
          <w:rFonts w:ascii="Arial" w:hAnsi="Arial" w:cs="Arial"/>
          <w:sz w:val="20"/>
          <w:szCs w:val="20"/>
        </w:rPr>
        <w:t xml:space="preserve">, </w:t>
      </w:r>
      <w:r w:rsidR="00D00781" w:rsidRPr="0065597A">
        <w:rPr>
          <w:rFonts w:ascii="Arial" w:hAnsi="Arial" w:cs="Arial"/>
          <w:sz w:val="20"/>
          <w:szCs w:val="20"/>
        </w:rPr>
        <w:t>Steven Amstrup</w:t>
      </w:r>
      <w:r w:rsidR="00474423">
        <w:rPr>
          <w:rFonts w:ascii="Arial" w:hAnsi="Arial" w:cs="Arial"/>
          <w:sz w:val="20"/>
          <w:szCs w:val="20"/>
          <w:vertAlign w:val="superscript"/>
        </w:rPr>
        <w:t>5</w:t>
      </w:r>
      <w:r w:rsidR="00D00781" w:rsidRPr="0065597A">
        <w:rPr>
          <w:rFonts w:ascii="Arial" w:hAnsi="Arial" w:cs="Arial"/>
          <w:sz w:val="20"/>
          <w:szCs w:val="20"/>
        </w:rPr>
        <w:t xml:space="preserve">, </w:t>
      </w:r>
      <w:r w:rsidR="00BB785E" w:rsidRPr="0065597A">
        <w:rPr>
          <w:rFonts w:ascii="Arial" w:hAnsi="Arial" w:cs="Arial"/>
          <w:color w:val="141414"/>
          <w:sz w:val="20"/>
          <w:szCs w:val="20"/>
        </w:rPr>
        <w:t>Ruben van Hooidonk</w:t>
      </w:r>
      <w:r w:rsidR="00474423">
        <w:rPr>
          <w:rFonts w:ascii="Arial" w:hAnsi="Arial" w:cs="Arial"/>
          <w:sz w:val="20"/>
          <w:szCs w:val="20"/>
          <w:vertAlign w:val="superscript"/>
        </w:rPr>
        <w:t>6</w:t>
      </w:r>
      <w:r w:rsidR="0065597A">
        <w:rPr>
          <w:rFonts w:ascii="Arial" w:hAnsi="Arial" w:cs="Arial"/>
          <w:sz w:val="20"/>
          <w:szCs w:val="20"/>
          <w:vertAlign w:val="superscript"/>
        </w:rPr>
        <w:t>,</w:t>
      </w:r>
      <w:r w:rsidR="00474423">
        <w:rPr>
          <w:rFonts w:ascii="Arial" w:hAnsi="Arial" w:cs="Arial"/>
          <w:sz w:val="20"/>
          <w:szCs w:val="20"/>
          <w:vertAlign w:val="superscript"/>
        </w:rPr>
        <w:t>7</w:t>
      </w:r>
      <w:r w:rsidR="0065597A">
        <w:rPr>
          <w:rFonts w:ascii="Arial" w:hAnsi="Arial" w:cs="Arial"/>
          <w:sz w:val="20"/>
          <w:szCs w:val="20"/>
        </w:rPr>
        <w:t xml:space="preserve">, </w:t>
      </w:r>
      <w:r w:rsidR="002F59C0">
        <w:rPr>
          <w:rFonts w:ascii="Arial" w:hAnsi="Arial" w:cs="Arial"/>
          <w:sz w:val="20"/>
          <w:szCs w:val="20"/>
        </w:rPr>
        <w:t>Stephanie A. Henson</w:t>
      </w:r>
      <w:r w:rsidR="002F59C0">
        <w:rPr>
          <w:rFonts w:ascii="Arial" w:hAnsi="Arial" w:cs="Arial"/>
          <w:sz w:val="20"/>
          <w:szCs w:val="20"/>
          <w:vertAlign w:val="superscript"/>
        </w:rPr>
        <w:t>8</w:t>
      </w:r>
      <w:r w:rsidR="002F59C0">
        <w:rPr>
          <w:rFonts w:ascii="Arial" w:hAnsi="Arial" w:cs="Arial"/>
          <w:sz w:val="20"/>
          <w:szCs w:val="20"/>
        </w:rPr>
        <w:t xml:space="preserve">, </w:t>
      </w:r>
      <w:r w:rsidR="00BB785E" w:rsidRPr="0065597A">
        <w:rPr>
          <w:rFonts w:ascii="Arial" w:hAnsi="Arial" w:cs="Arial"/>
          <w:sz w:val="20"/>
          <w:szCs w:val="20"/>
        </w:rPr>
        <w:t xml:space="preserve">and </w:t>
      </w:r>
      <w:r w:rsidR="00D00781" w:rsidRPr="0065597A">
        <w:rPr>
          <w:rFonts w:ascii="Arial" w:hAnsi="Arial" w:cs="Arial"/>
          <w:sz w:val="20"/>
          <w:szCs w:val="20"/>
        </w:rPr>
        <w:t>Richard B. Aronson</w:t>
      </w:r>
      <w:r w:rsidR="00295E7D" w:rsidRPr="0065597A">
        <w:rPr>
          <w:rFonts w:ascii="Arial" w:hAnsi="Arial" w:cs="Arial"/>
          <w:sz w:val="20"/>
          <w:szCs w:val="20"/>
          <w:vertAlign w:val="superscript"/>
        </w:rPr>
        <w:t>3</w:t>
      </w:r>
      <w:r w:rsidR="00D00781" w:rsidRPr="0065597A">
        <w:rPr>
          <w:rFonts w:ascii="Arial" w:hAnsi="Arial" w:cs="Arial"/>
          <w:sz w:val="20"/>
          <w:szCs w:val="20"/>
          <w:vertAlign w:val="superscript"/>
        </w:rPr>
        <w:t xml:space="preserve"> </w:t>
      </w:r>
    </w:p>
    <w:p w14:paraId="5135927D" w14:textId="26605B16" w:rsidR="00175EA4" w:rsidRDefault="00E41E0C" w:rsidP="0065597A">
      <w:pPr>
        <w:suppressLineNumbers/>
        <w:rPr>
          <w:rFonts w:ascii="Arial" w:hAnsi="Arial" w:cs="Arial"/>
          <w:sz w:val="20"/>
          <w:szCs w:val="20"/>
        </w:rPr>
      </w:pPr>
      <w:r w:rsidRPr="0065597A">
        <w:rPr>
          <w:rFonts w:ascii="Arial" w:hAnsi="Arial" w:cs="Arial"/>
          <w:sz w:val="20"/>
          <w:szCs w:val="20"/>
          <w:vertAlign w:val="superscript"/>
        </w:rPr>
        <w:t>1</w:t>
      </w:r>
      <w:r w:rsidR="00012956">
        <w:rPr>
          <w:rFonts w:ascii="Arial" w:hAnsi="Arial" w:cs="Arial"/>
          <w:sz w:val="20"/>
          <w:szCs w:val="20"/>
          <w:vertAlign w:val="superscript"/>
        </w:rPr>
        <w:t xml:space="preserve"> </w:t>
      </w:r>
      <w:r w:rsidRPr="0065597A">
        <w:rPr>
          <w:rFonts w:ascii="Arial" w:hAnsi="Arial" w:cs="Arial"/>
          <w:sz w:val="20"/>
          <w:szCs w:val="20"/>
        </w:rPr>
        <w:t>Department of Biology, The University of North Carolina at Chapel Hill, Chapel Hill, NC 27599-3280, USA</w:t>
      </w:r>
    </w:p>
    <w:p w14:paraId="0762151D" w14:textId="77777777" w:rsidR="0065597A" w:rsidRPr="0065597A" w:rsidRDefault="0065597A" w:rsidP="0065597A">
      <w:pPr>
        <w:suppressLineNumbers/>
        <w:rPr>
          <w:rFonts w:ascii="Arial" w:hAnsi="Arial" w:cs="Arial"/>
          <w:sz w:val="20"/>
          <w:szCs w:val="20"/>
        </w:rPr>
      </w:pPr>
    </w:p>
    <w:p w14:paraId="3DA9A3D5" w14:textId="10C3AF9C" w:rsidR="00BB3321" w:rsidRDefault="00295E7D" w:rsidP="0065597A">
      <w:pPr>
        <w:widowControl w:val="0"/>
        <w:suppressLineNumbers/>
        <w:autoSpaceDE w:val="0"/>
        <w:autoSpaceDN w:val="0"/>
        <w:adjustRightInd w:val="0"/>
        <w:spacing w:after="240"/>
        <w:rPr>
          <w:rFonts w:ascii="Arial" w:hAnsi="Arial" w:cs="Arial"/>
          <w:sz w:val="20"/>
          <w:szCs w:val="20"/>
        </w:rPr>
      </w:pPr>
      <w:r w:rsidRPr="0065597A">
        <w:rPr>
          <w:rFonts w:ascii="Arial" w:hAnsi="Arial" w:cs="Arial"/>
          <w:sz w:val="20"/>
          <w:szCs w:val="20"/>
          <w:vertAlign w:val="superscript"/>
        </w:rPr>
        <w:t>2</w:t>
      </w:r>
      <w:r w:rsidR="00012956">
        <w:rPr>
          <w:rFonts w:ascii="Arial" w:hAnsi="Arial" w:cs="Arial"/>
          <w:sz w:val="20"/>
          <w:szCs w:val="20"/>
          <w:vertAlign w:val="superscript"/>
        </w:rPr>
        <w:t xml:space="preserve"> </w:t>
      </w:r>
      <w:r w:rsidRPr="0065597A">
        <w:rPr>
          <w:rFonts w:ascii="Arial" w:hAnsi="Arial" w:cs="Arial"/>
          <w:sz w:val="20"/>
          <w:szCs w:val="20"/>
        </w:rPr>
        <w:t>Ocean and Earth Science, National Oceanography Centre Southampton, University of Southampton, Southampton SO14 3ZH, UK</w:t>
      </w:r>
    </w:p>
    <w:p w14:paraId="18D98A47" w14:textId="37A63208" w:rsidR="00343171" w:rsidRPr="00343171" w:rsidRDefault="00343171"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3</w:t>
      </w:r>
      <w:r>
        <w:rPr>
          <w:rFonts w:ascii="Arial" w:hAnsi="Arial" w:cs="Arial"/>
          <w:sz w:val="20"/>
          <w:szCs w:val="20"/>
        </w:rPr>
        <w:t>Department of Biological Sciences, Florida Institute of Technology, 150 West University Boulevard, Melbourne, FL, USA 32901</w:t>
      </w:r>
    </w:p>
    <w:p w14:paraId="778781D5" w14:textId="51587874" w:rsidR="0091290B" w:rsidRPr="00AB16B3" w:rsidRDefault="00474423" w:rsidP="00AB16B3">
      <w:pPr>
        <w:rPr>
          <w:rFonts w:ascii="Arial" w:eastAsia="Times New Roman" w:hAnsi="Arial" w:cs="Arial"/>
          <w:color w:val="000000"/>
          <w:sz w:val="20"/>
          <w:szCs w:val="20"/>
        </w:rPr>
      </w:pPr>
      <w:r>
        <w:rPr>
          <w:rFonts w:ascii="Arial" w:hAnsi="Arial" w:cs="Arial"/>
          <w:sz w:val="20"/>
          <w:szCs w:val="20"/>
          <w:vertAlign w:val="superscript"/>
        </w:rPr>
        <w:t>4</w:t>
      </w:r>
      <w:r w:rsidR="00012956">
        <w:rPr>
          <w:rFonts w:ascii="Arial" w:hAnsi="Arial" w:cs="Arial"/>
          <w:sz w:val="20"/>
          <w:szCs w:val="20"/>
          <w:vertAlign w:val="superscript"/>
        </w:rPr>
        <w:t xml:space="preserve"> </w:t>
      </w:r>
      <w:r>
        <w:rPr>
          <w:rFonts w:ascii="Arial" w:hAnsi="Arial" w:cs="Arial"/>
          <w:sz w:val="20"/>
          <w:szCs w:val="20"/>
        </w:rPr>
        <w:t>Mari</w:t>
      </w:r>
      <w:r w:rsidR="00954B70">
        <w:rPr>
          <w:rFonts w:ascii="Arial" w:hAnsi="Arial" w:cs="Arial"/>
          <w:sz w:val="20"/>
          <w:szCs w:val="20"/>
        </w:rPr>
        <w:t>n</w:t>
      </w:r>
      <w:r>
        <w:rPr>
          <w:rFonts w:ascii="Arial" w:hAnsi="Arial" w:cs="Arial"/>
          <w:sz w:val="20"/>
          <w:szCs w:val="20"/>
        </w:rPr>
        <w:t xml:space="preserve">e Conservation </w:t>
      </w:r>
      <w:r w:rsidRPr="00AB16B3">
        <w:rPr>
          <w:rFonts w:ascii="Arial" w:hAnsi="Arial" w:cs="Arial"/>
          <w:sz w:val="20"/>
          <w:szCs w:val="20"/>
        </w:rPr>
        <w:t xml:space="preserve">Institute, </w:t>
      </w:r>
      <w:r w:rsidR="00AB16B3" w:rsidRPr="00AB16B3">
        <w:rPr>
          <w:rFonts w:ascii="Arial" w:eastAsia="Times New Roman" w:hAnsi="Arial" w:cs="Arial"/>
          <w:color w:val="000000"/>
          <w:sz w:val="20"/>
          <w:szCs w:val="20"/>
        </w:rPr>
        <w:t>Seattle, WA, USA 98103</w:t>
      </w:r>
    </w:p>
    <w:p w14:paraId="71CA15DE" w14:textId="77777777" w:rsidR="00AB16B3" w:rsidRPr="00AB16B3" w:rsidRDefault="00AB16B3" w:rsidP="00AB16B3">
      <w:pPr>
        <w:rPr>
          <w:rFonts w:ascii="Arial" w:hAnsi="Arial" w:cs="Arial"/>
          <w:sz w:val="20"/>
          <w:szCs w:val="20"/>
        </w:rPr>
      </w:pPr>
    </w:p>
    <w:p w14:paraId="799E78C2" w14:textId="390C9E6B" w:rsidR="00C41683" w:rsidRPr="0065597A" w:rsidRDefault="00474423"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5</w:t>
      </w:r>
      <w:r w:rsidR="00012956">
        <w:rPr>
          <w:rFonts w:ascii="Arial" w:hAnsi="Arial" w:cs="Arial"/>
          <w:sz w:val="20"/>
          <w:szCs w:val="20"/>
          <w:vertAlign w:val="superscript"/>
        </w:rPr>
        <w:t xml:space="preserve"> </w:t>
      </w:r>
      <w:r w:rsidR="00E41E0C" w:rsidRPr="0065597A">
        <w:rPr>
          <w:rFonts w:ascii="Arial" w:hAnsi="Arial" w:cs="Arial"/>
          <w:sz w:val="20"/>
          <w:szCs w:val="20"/>
        </w:rPr>
        <w:t>Polar Bears International</w:t>
      </w:r>
      <w:r w:rsidR="00C41683">
        <w:rPr>
          <w:rFonts w:ascii="Arial" w:hAnsi="Arial" w:cs="Arial"/>
          <w:sz w:val="20"/>
          <w:szCs w:val="20"/>
        </w:rPr>
        <w:t>, P.O. Box 3008, Bozeman, MT, USA 59772</w:t>
      </w:r>
    </w:p>
    <w:p w14:paraId="2B641B02" w14:textId="1A104277" w:rsidR="0065597A" w:rsidRPr="0065597A" w:rsidRDefault="00474423" w:rsidP="0065597A">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6</w:t>
      </w:r>
      <w:r w:rsidR="00012956">
        <w:rPr>
          <w:rFonts w:ascii="Arial" w:hAnsi="Arial" w:cs="Arial"/>
          <w:sz w:val="20"/>
          <w:szCs w:val="20"/>
          <w:vertAlign w:val="superscript"/>
        </w:rPr>
        <w:t xml:space="preserve"> </w:t>
      </w:r>
      <w:r w:rsidR="0065597A" w:rsidRPr="0065597A">
        <w:rPr>
          <w:rFonts w:ascii="Arial" w:hAnsi="Arial" w:cs="Arial"/>
          <w:sz w:val="20"/>
          <w:szCs w:val="20"/>
        </w:rPr>
        <w:t xml:space="preserve">NOAA Atlantic Oceanographic and Meteorological Laboratory, Ocean Chemistry and Ecosystems Division, 4301 Rickenbacker Causeway, Miami, FL 33149, USA </w:t>
      </w:r>
    </w:p>
    <w:p w14:paraId="6A0F2C38" w14:textId="22953168" w:rsidR="0065597A" w:rsidRDefault="00474423" w:rsidP="0065597A">
      <w:pPr>
        <w:widowControl w:val="0"/>
        <w:tabs>
          <w:tab w:val="left" w:pos="220"/>
          <w:tab w:val="left" w:pos="720"/>
        </w:tabs>
        <w:autoSpaceDE w:val="0"/>
        <w:autoSpaceDN w:val="0"/>
        <w:adjustRightInd w:val="0"/>
        <w:spacing w:after="240"/>
        <w:rPr>
          <w:rFonts w:ascii="Arial" w:hAnsi="Arial" w:cs="Arial"/>
          <w:sz w:val="20"/>
          <w:szCs w:val="20"/>
        </w:rPr>
      </w:pPr>
      <w:r>
        <w:rPr>
          <w:rFonts w:ascii="Arial" w:hAnsi="Arial" w:cs="Arial"/>
          <w:sz w:val="20"/>
          <w:szCs w:val="20"/>
          <w:vertAlign w:val="superscript"/>
        </w:rPr>
        <w:t>7</w:t>
      </w:r>
      <w:r w:rsidR="00012956">
        <w:rPr>
          <w:rFonts w:ascii="Arial" w:hAnsi="Arial" w:cs="Arial"/>
          <w:sz w:val="20"/>
          <w:szCs w:val="20"/>
          <w:vertAlign w:val="superscript"/>
        </w:rPr>
        <w:t xml:space="preserve"> </w:t>
      </w:r>
      <w:r w:rsidR="0065597A" w:rsidRPr="0065597A">
        <w:rPr>
          <w:rFonts w:ascii="Arial" w:hAnsi="Arial" w:cs="Arial"/>
          <w:sz w:val="20"/>
          <w:szCs w:val="20"/>
        </w:rPr>
        <w:t xml:space="preserve">Cooperative Institute for Marine and Atmospheric Studies, </w:t>
      </w:r>
      <w:proofErr w:type="spellStart"/>
      <w:r w:rsidR="0065597A" w:rsidRPr="0065597A">
        <w:rPr>
          <w:rFonts w:ascii="Arial" w:hAnsi="Arial" w:cs="Arial"/>
          <w:sz w:val="20"/>
          <w:szCs w:val="20"/>
        </w:rPr>
        <w:t>Rosenstiel</w:t>
      </w:r>
      <w:proofErr w:type="spellEnd"/>
      <w:r w:rsidR="0065597A" w:rsidRPr="0065597A">
        <w:rPr>
          <w:rFonts w:ascii="Arial" w:hAnsi="Arial" w:cs="Arial"/>
          <w:sz w:val="20"/>
          <w:szCs w:val="20"/>
        </w:rPr>
        <w:t xml:space="preserve"> School of Marine and Atmospheric Science, University of Miami, 4600 Rickenbacker Causeway, Miami, FL 33149, USA  </w:t>
      </w:r>
    </w:p>
    <w:p w14:paraId="13BC90DC" w14:textId="12BF43BB" w:rsidR="002F59C0" w:rsidRPr="002F59C0" w:rsidRDefault="002F59C0" w:rsidP="002F59C0">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8</w:t>
      </w:r>
      <w:r w:rsidR="00012956">
        <w:rPr>
          <w:rFonts w:ascii="Arial" w:hAnsi="Arial" w:cs="Arial"/>
          <w:sz w:val="20"/>
          <w:szCs w:val="20"/>
          <w:vertAlign w:val="superscript"/>
        </w:rPr>
        <w:t xml:space="preserve"> </w:t>
      </w:r>
      <w:r w:rsidRPr="002F59C0">
        <w:rPr>
          <w:rFonts w:ascii="Arial" w:hAnsi="Arial" w:cs="Arial"/>
          <w:sz w:val="20"/>
          <w:szCs w:val="20"/>
        </w:rPr>
        <w:t xml:space="preserve">National Oceanography Centre, Southampton, SO14 3ZH, UK </w:t>
      </w:r>
    </w:p>
    <w:p w14:paraId="1589BD19" w14:textId="77777777" w:rsidR="0065597A" w:rsidRPr="0065597A" w:rsidRDefault="0065597A" w:rsidP="0065597A">
      <w:pPr>
        <w:widowControl w:val="0"/>
        <w:suppressLineNumbers/>
        <w:autoSpaceDE w:val="0"/>
        <w:autoSpaceDN w:val="0"/>
        <w:adjustRightInd w:val="0"/>
        <w:spacing w:after="240"/>
        <w:rPr>
          <w:rFonts w:ascii="Arial" w:hAnsi="Arial" w:cs="Arial"/>
          <w:sz w:val="20"/>
          <w:szCs w:val="20"/>
        </w:rPr>
      </w:pPr>
    </w:p>
    <w:p w14:paraId="290A536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43C01C1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6F73AA0A"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BEB2840"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68FFFF"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22BB0A7C"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C8E0126"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6718911"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28F5D2B2" w14:textId="77777777" w:rsidR="00175EA4" w:rsidRPr="00D56A56" w:rsidRDefault="00175EA4" w:rsidP="00694E2B">
      <w:pPr>
        <w:widowControl w:val="0"/>
        <w:suppressLineNumbers/>
        <w:autoSpaceDE w:val="0"/>
        <w:autoSpaceDN w:val="0"/>
        <w:adjustRightInd w:val="0"/>
        <w:spacing w:after="240" w:line="480" w:lineRule="auto"/>
        <w:rPr>
          <w:rFonts w:ascii="Times" w:hAnsi="Times" w:cs="Times"/>
          <w:sz w:val="20"/>
          <w:szCs w:val="20"/>
        </w:rPr>
      </w:pPr>
    </w:p>
    <w:p w14:paraId="6D1AEAE4" w14:textId="2E1E2B14" w:rsidR="00320209" w:rsidRDefault="00781A7A" w:rsidP="004C58CA">
      <w:pPr>
        <w:spacing w:line="480" w:lineRule="auto"/>
        <w:rPr>
          <w:rFonts w:ascii="Arial" w:hAnsi="Arial" w:cs="Arial"/>
          <w:b/>
          <w:sz w:val="20"/>
          <w:szCs w:val="20"/>
        </w:rPr>
      </w:pPr>
      <w:commentRangeStart w:id="0"/>
      <w:r w:rsidRPr="001F324E">
        <w:rPr>
          <w:rFonts w:ascii="Arial" w:hAnsi="Arial" w:cs="Arial"/>
          <w:b/>
          <w:color w:val="1A1A1A"/>
          <w:sz w:val="20"/>
          <w:szCs w:val="20"/>
        </w:rPr>
        <w:t>Marine</w:t>
      </w:r>
      <w:commentRangeEnd w:id="0"/>
      <w:r w:rsidR="006B64C9">
        <w:rPr>
          <w:rStyle w:val="CommentReference"/>
          <w:rFonts w:asciiTheme="minorHAnsi" w:hAnsiTheme="minorHAnsi" w:cstheme="minorBidi"/>
        </w:rPr>
        <w:commentReference w:id="0"/>
      </w:r>
      <w:r w:rsidRPr="001F324E">
        <w:rPr>
          <w:rFonts w:ascii="Arial" w:hAnsi="Arial" w:cs="Arial"/>
          <w:b/>
          <w:color w:val="1A1A1A"/>
          <w:sz w:val="20"/>
          <w:szCs w:val="20"/>
        </w:rPr>
        <w:t xml:space="preserve"> Protected Areas (MPAs)—coastal and open-ocean nature preserves—are a primary management tool </w:t>
      </w:r>
      <w:r>
        <w:rPr>
          <w:rFonts w:ascii="Arial" w:hAnsi="Arial" w:cs="Arial"/>
          <w:b/>
          <w:color w:val="1A1A1A"/>
          <w:sz w:val="20"/>
          <w:szCs w:val="20"/>
        </w:rPr>
        <w:t>designed</w:t>
      </w:r>
      <w:r w:rsidRPr="001F324E">
        <w:rPr>
          <w:rFonts w:ascii="Arial" w:hAnsi="Arial" w:cs="Arial"/>
          <w:b/>
          <w:color w:val="1A1A1A"/>
          <w:sz w:val="20"/>
          <w:szCs w:val="20"/>
        </w:rPr>
        <w:t xml:space="preserve"> to mitigate </w:t>
      </w:r>
      <w:r>
        <w:rPr>
          <w:rFonts w:ascii="Arial" w:hAnsi="Arial" w:cs="Arial"/>
          <w:b/>
          <w:color w:val="1A1A1A"/>
          <w:sz w:val="20"/>
          <w:szCs w:val="20"/>
        </w:rPr>
        <w:t>local threats to marine biodiversity</w:t>
      </w:r>
      <w:r w:rsidRPr="001F324E">
        <w:rPr>
          <w:rFonts w:ascii="Arial" w:hAnsi="Arial" w:cs="Arial"/>
          <w:b/>
          <w:color w:val="1A1A1A"/>
          <w:sz w:val="20"/>
          <w:szCs w:val="20"/>
        </w:rPr>
        <w:fldChar w:fldCharType="begin" w:fldLock="1"/>
      </w:r>
      <w:r w:rsidR="00DA676B">
        <w:rPr>
          <w:rFonts w:ascii="Arial" w:hAnsi="Arial" w:cs="Arial"/>
          <w:b/>
          <w:color w:val="1A1A1A"/>
          <w:sz w:val="20"/>
          <w:szCs w:val="20"/>
        </w:rPr>
        <w:instrText>ADDIN CSL_CITATION { "citationID" : "3n68ttq1j", "citationItems" : [ { "id" : "ITEM-1", "itemData" : {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"sp1", "issued" : { "date-parts" : [ [ "1998" ] ] }, "title" : "Marine reserves are necessary but not sufficient for marine conservation", "type" : "article-journal", "volume" : "8" }, "uri" : [ "http://zotero.org/users/1013952/items/79HW948F" ], "uris" : [ "http://zotero.org/users/1013952/items/79HW948F", "http://www.mendeley.com/documents/?uuid=9aa64725-73c1-459d-a8f1-f44512952fc8"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Pr="001F324E">
        <w:rPr>
          <w:rFonts w:ascii="Arial" w:hAnsi="Arial" w:cs="Arial"/>
          <w:b/>
          <w:color w:val="1A1A1A"/>
          <w:sz w:val="20"/>
          <w:szCs w:val="20"/>
        </w:rPr>
        <w:fldChar w:fldCharType="separate"/>
      </w:r>
      <w:r w:rsidR="00DA676B" w:rsidRPr="00DA676B">
        <w:rPr>
          <w:rFonts w:ascii="Arial" w:hAnsi="Arial" w:cs="Arial"/>
          <w:noProof/>
          <w:color w:val="000000"/>
          <w:sz w:val="20"/>
          <w:vertAlign w:val="superscript"/>
        </w:rPr>
        <w:t>1</w:t>
      </w:r>
      <w:r w:rsidRPr="001F324E">
        <w:rPr>
          <w:rFonts w:ascii="Arial" w:hAnsi="Arial" w:cs="Arial"/>
          <w:b/>
          <w:color w:val="1A1A1A"/>
          <w:sz w:val="20"/>
          <w:szCs w:val="20"/>
        </w:rPr>
        <w:fldChar w:fldCharType="end"/>
      </w:r>
      <w:r>
        <w:rPr>
          <w:rFonts w:ascii="Arial" w:hAnsi="Arial" w:cs="Arial"/>
          <w:b/>
          <w:color w:val="1A1A1A"/>
          <w:sz w:val="20"/>
          <w:szCs w:val="20"/>
        </w:rPr>
        <w:t xml:space="preserve">. </w:t>
      </w:r>
      <w:r w:rsidR="00BB4702">
        <w:rPr>
          <w:rFonts w:ascii="Arial" w:hAnsi="Arial" w:cs="Arial"/>
          <w:b/>
          <w:color w:val="1A1A1A"/>
          <w:sz w:val="20"/>
          <w:szCs w:val="20"/>
        </w:rPr>
        <w:t>H</w:t>
      </w:r>
      <w:r w:rsidR="00BB4702" w:rsidRPr="001F324E">
        <w:rPr>
          <w:rFonts w:ascii="Arial" w:hAnsi="Arial" w:cs="Arial"/>
          <w:b/>
          <w:color w:val="1A1A1A"/>
          <w:sz w:val="20"/>
          <w:szCs w:val="20"/>
        </w:rPr>
        <w:t xml:space="preserve">owever, MPAs and the species they protect are increasingly </w:t>
      </w:r>
      <w:r w:rsidR="00BB4702">
        <w:rPr>
          <w:rFonts w:ascii="Arial" w:hAnsi="Arial" w:cs="Arial"/>
          <w:b/>
          <w:color w:val="1A1A1A"/>
          <w:sz w:val="20"/>
          <w:szCs w:val="20"/>
        </w:rPr>
        <w:t>being impacted</w:t>
      </w:r>
      <w:r w:rsidR="00BB4702" w:rsidRPr="001F324E">
        <w:rPr>
          <w:rFonts w:ascii="Arial" w:hAnsi="Arial" w:cs="Arial"/>
          <w:b/>
          <w:color w:val="1A1A1A"/>
          <w:sz w:val="20"/>
          <w:szCs w:val="20"/>
        </w:rPr>
        <w:t xml:space="preserve"> by </w:t>
      </w:r>
      <w:r w:rsidR="004C58CA">
        <w:rPr>
          <w:rFonts w:ascii="Arial" w:hAnsi="Arial" w:cs="Arial"/>
          <w:b/>
          <w:color w:val="1A1A1A"/>
          <w:sz w:val="20"/>
          <w:szCs w:val="20"/>
        </w:rPr>
        <w:t>climate change</w:t>
      </w:r>
      <w:r w:rsidR="00BB4702" w:rsidRPr="001F324E">
        <w:rPr>
          <w:rFonts w:ascii="Arial" w:hAnsi="Arial" w:cs="Arial"/>
          <w:b/>
          <w:color w:val="1A1A1A"/>
          <w:sz w:val="20"/>
          <w:szCs w:val="20"/>
        </w:rPr>
        <w:t>.</w:t>
      </w:r>
      <w:r w:rsidR="00B57738">
        <w:rPr>
          <w:rFonts w:ascii="Arial" w:hAnsi="Arial" w:cs="Arial"/>
          <w:b/>
          <w:color w:val="1A1A1A"/>
          <w:sz w:val="20"/>
          <w:szCs w:val="20"/>
        </w:rPr>
        <w:t xml:space="preserve"> </w:t>
      </w:r>
      <w:r w:rsidR="00387985">
        <w:rPr>
          <w:rFonts w:ascii="Arial" w:hAnsi="Arial" w:cs="Arial"/>
          <w:b/>
          <w:color w:val="1A1A1A"/>
          <w:sz w:val="20"/>
          <w:szCs w:val="20"/>
        </w:rPr>
        <w:t>Here we show that u</w:t>
      </w:r>
      <w:r w:rsidR="003B2728" w:rsidRPr="001F324E">
        <w:rPr>
          <w:rFonts w:ascii="Arial" w:hAnsi="Arial" w:cs="Arial"/>
          <w:b/>
          <w:color w:val="1A1A1A"/>
          <w:sz w:val="20"/>
          <w:szCs w:val="20"/>
        </w:rPr>
        <w:t>nder</w:t>
      </w:r>
      <w:r w:rsidR="005307BC">
        <w:rPr>
          <w:rFonts w:ascii="Arial" w:hAnsi="Arial" w:cs="Arial"/>
          <w:b/>
          <w:color w:val="1A1A1A"/>
          <w:sz w:val="20"/>
          <w:szCs w:val="20"/>
        </w:rPr>
        <w:t xml:space="preserve"> </w:t>
      </w:r>
      <w:r w:rsidR="00196611">
        <w:rPr>
          <w:rFonts w:ascii="Arial" w:hAnsi="Arial" w:cs="Arial"/>
          <w:b/>
          <w:color w:val="1A1A1A"/>
          <w:sz w:val="20"/>
          <w:szCs w:val="20"/>
        </w:rPr>
        <w:t>a ‘business-as-usual’ emissions scenario (</w:t>
      </w:r>
      <w:r w:rsidR="001F0712">
        <w:rPr>
          <w:rFonts w:ascii="Arial" w:hAnsi="Arial" w:cs="Arial"/>
          <w:b/>
          <w:color w:val="1A1A1A"/>
          <w:sz w:val="20"/>
          <w:szCs w:val="20"/>
        </w:rPr>
        <w:t>RCP8.</w:t>
      </w:r>
      <w:r w:rsidR="003C1491">
        <w:rPr>
          <w:rFonts w:ascii="Arial" w:hAnsi="Arial" w:cs="Arial"/>
          <w:b/>
          <w:color w:val="1A1A1A"/>
          <w:sz w:val="20"/>
          <w:szCs w:val="20"/>
        </w:rPr>
        <w:t>5</w:t>
      </w:r>
      <w:r w:rsidR="00196611">
        <w:rPr>
          <w:rFonts w:ascii="Arial" w:hAnsi="Arial" w:cs="Arial"/>
          <w:b/>
          <w:color w:val="1A1A1A"/>
          <w:sz w:val="20"/>
          <w:szCs w:val="20"/>
        </w:rPr>
        <w:t>)</w:t>
      </w:r>
      <w:r w:rsidR="005307BC">
        <w:rPr>
          <w:rFonts w:ascii="Arial" w:hAnsi="Arial" w:cs="Arial"/>
          <w:b/>
          <w:color w:val="1A1A1A"/>
          <w:sz w:val="20"/>
          <w:szCs w:val="20"/>
        </w:rPr>
        <w:t xml:space="preserve">, for </w:t>
      </w:r>
      <w:r w:rsidR="00EB1F4C">
        <w:rPr>
          <w:rFonts w:ascii="Arial" w:hAnsi="Arial" w:cs="Arial"/>
          <w:b/>
          <w:color w:val="1A1A1A"/>
          <w:sz w:val="20"/>
          <w:szCs w:val="20"/>
        </w:rPr>
        <w:t>which emissions continue to rise throughout this century</w:t>
      </w:r>
      <w:r w:rsidR="00520DEA" w:rsidRPr="00FA419F">
        <w:rPr>
          <w:rFonts w:ascii="Arial" w:hAnsi="Arial" w:cs="Arial"/>
          <w:sz w:val="20"/>
          <w:szCs w:val="20"/>
        </w:rPr>
        <w:fldChar w:fldCharType="begin" w:fldLock="1"/>
      </w:r>
      <w:r w:rsidR="00520DEA">
        <w:rPr>
          <w:rFonts w:ascii="Arial" w:hAnsi="Arial" w:cs="Arial"/>
          <w:sz w:val="20"/>
          <w:szCs w:val="20"/>
        </w:rPr>
        <w:instrText>ADDIN CSL_CITATION { "citationID" : "1l3rdqfaas", "citationItems" : [ { "id" : "ITEM-1", "itemData" : { "DOI" : "10.1007/s10584-011-0148-z", "ISSN" : "0165-0009, 1573-1480", "author" : [ { "dropping-particle" : "", "family" : "Vuuren", "given" : "Detlef P.", "non-dropping-particle" : "van", "parse-names" : false, "suffix" : "" }, { "dropping-particle" : "", "family" : "Edmonds", "given" : "Jae", "non-dropping-particle" : "", "parse-names" : false, "suffix" : "" }, { "dropping-particle" : "", "family" : "Kainuma", "given" : "Mikiko", "non-dropping-particle" : "", "parse-names" : false, "suffix" : "" }, { "dropping-particle" : "", "family" : "Riahi", "given" : "Keywan", "non-dropping-particle" : "", "parse-names" : false, "suffix" : "" }, { "dropping-particle" : "", "family" : "Thomson", "given" : "Allison", "non-dropping-particle" : "", "parse-names" : false, "suffix" : "" }, { "dropping-particle" : "", "family" : "Hibbard", "given" : "Kathy", "non-dropping-particle" : "", "parse-names" : false, "suffix" : "" }, { "dropping-particle" : "", "family" : "Hurtt", "given" : "George C.", "non-dropping-particle" : "", "parse-names" : false, "suffix" : "" }, { "dropping-particle" : "", "family" : "Kram", "given" : "Tom", "non-dropping-particle" : "", "parse-names" : false, "suffix" : "" }, { "dropping-particle" : "", "family" : "Krey", "given" : "Volker", "non-dropping-particle" : "", "parse-names" : false, "suffix" : "" }, { "dropping-particle" : "", "family" : "Lamarque", "given" : "Jean-Francois", "non-dropping-particle" : "", "parse-names" : false, "suffix" : "" }, { "dropping-particle" : "", "family" : "Masui", "given" : "Toshihiko", "non-dropping-particle" : "", "parse-names" : false, "suffix" : "" }, { "dropping-particle" : "", "family" : "Meinshausen", "given" : "Malte", "non-dropping-particle" : "", "parse-names" : false, "suffix" : "" }, { "dropping-particle" : "", "family" : "Nakicenovic", "given" : "Nebojsa", "non-dropping-particle" : "", "parse-names" : false, "suffix" : "" }, { "dropping-particle" : "", "family" : "Smith", "given" : "Steven J.", "non-dropping-particle" : "", "parse-names" : false, "suffix" : "" }, { "dropping-particle" : "", "family" : "Rose", "given" : "Steven K.", "non-dropping-particle" : "", "parse-names" : false, "suffix" : "" } ], "container-title" : "Climatic Change", "id" : "ITEM-1", "issue" : "1-2", "issued" : { "date-parts" : [ [ "2011", "11" ] ] }, "language" : "en", "page" : "5-31", "title" : "The representative concentration pathways: an overview", "type" : "article-journal", "volume" : "109" }, "uri" : [ "http://zotero.org/users/1013952/items/2AQ3989B" ], "uris" : [ "http://zotero.org/users/1013952/items/2AQ3989B", "http://www.mendeley.com/documents/?uuid=355b900c-2a90-4bda-a23d-7b0aed179a8f" ] } ], "mendeley" : { "formattedCitation" : "&lt;sup&gt;2&lt;/sup&gt;", "plainTextFormattedCitation" : "2", "previouslyFormattedCitation" : "&lt;sup&gt;2&lt;/sup&gt;" }, "properties" : { "formattedCitation" : "{\\rtf \\super 8\\nosupersub{}}", "noteIndex" : 0, "plainCitation" : "8" }, "schema" : "https://github.com/citation-style-language/schema/raw/master/csl-citation.json" }</w:instrText>
      </w:r>
      <w:r w:rsidR="00520DEA" w:rsidRPr="00FA419F">
        <w:rPr>
          <w:rFonts w:ascii="Arial" w:hAnsi="Arial" w:cs="Arial"/>
          <w:sz w:val="20"/>
          <w:szCs w:val="20"/>
        </w:rPr>
        <w:fldChar w:fldCharType="separate"/>
      </w:r>
      <w:r w:rsidR="00520DEA" w:rsidRPr="00C13F31">
        <w:rPr>
          <w:rFonts w:ascii="Arial" w:eastAsia="Times New Roman" w:hAnsi="Arial" w:cs="Arial"/>
          <w:noProof/>
          <w:sz w:val="20"/>
          <w:vertAlign w:val="superscript"/>
        </w:rPr>
        <w:t>2</w:t>
      </w:r>
      <w:r w:rsidR="00520DEA" w:rsidRPr="00FA419F">
        <w:rPr>
          <w:rFonts w:ascii="Arial" w:hAnsi="Arial" w:cs="Arial"/>
          <w:sz w:val="20"/>
          <w:szCs w:val="20"/>
        </w:rPr>
        <w:fldChar w:fldCharType="end"/>
      </w:r>
      <w:r w:rsidR="00EB1F4C">
        <w:rPr>
          <w:rFonts w:ascii="Arial" w:hAnsi="Arial" w:cs="Arial"/>
          <w:b/>
          <w:color w:val="1A1A1A"/>
          <w:sz w:val="20"/>
          <w:szCs w:val="20"/>
        </w:rPr>
        <w:t>,</w:t>
      </w:r>
      <w:r w:rsidR="003B2728">
        <w:rPr>
          <w:rFonts w:ascii="Arial" w:hAnsi="Arial" w:cs="Arial"/>
          <w:b/>
          <w:color w:val="1A1A1A"/>
          <w:sz w:val="20"/>
          <w:szCs w:val="20"/>
        </w:rPr>
        <w:t xml:space="preserve"> </w:t>
      </w:r>
      <w:r w:rsidR="003B2728" w:rsidRPr="001F324E">
        <w:rPr>
          <w:rFonts w:ascii="Arial" w:hAnsi="Arial" w:cs="Arial"/>
          <w:b/>
          <w:color w:val="1A1A1A"/>
          <w:sz w:val="20"/>
          <w:szCs w:val="20"/>
        </w:rPr>
        <w:t xml:space="preserve">the </w:t>
      </w:r>
      <w:commentRangeStart w:id="1"/>
      <w:r w:rsidR="004C58CA">
        <w:rPr>
          <w:rFonts w:ascii="Arial" w:hAnsi="Arial" w:cs="Arial"/>
          <w:b/>
          <w:color w:val="1A1A1A"/>
          <w:sz w:val="20"/>
          <w:szCs w:val="20"/>
        </w:rPr>
        <w:t xml:space="preserve">mean </w:t>
      </w:r>
      <w:r w:rsidR="00601BBC">
        <w:rPr>
          <w:rFonts w:ascii="Arial" w:hAnsi="Arial" w:cs="Arial"/>
          <w:b/>
          <w:color w:val="1A1A1A"/>
          <w:sz w:val="20"/>
          <w:szCs w:val="20"/>
        </w:rPr>
        <w:t xml:space="preserve">rate </w:t>
      </w:r>
      <w:commentRangeEnd w:id="1"/>
      <w:r w:rsidR="001F0712">
        <w:rPr>
          <w:rStyle w:val="CommentReference"/>
          <w:rFonts w:asciiTheme="minorHAnsi" w:hAnsiTheme="minorHAnsi" w:cstheme="minorBidi"/>
        </w:rPr>
        <w:commentReference w:id="1"/>
      </w:r>
      <w:r w:rsidR="00601BBC">
        <w:rPr>
          <w:rFonts w:ascii="Arial" w:hAnsi="Arial" w:cs="Arial"/>
          <w:b/>
          <w:color w:val="1A1A1A"/>
          <w:sz w:val="20"/>
          <w:szCs w:val="20"/>
        </w:rPr>
        <w:t xml:space="preserve">of </w:t>
      </w:r>
      <w:r w:rsidR="003B2728" w:rsidRPr="003B2728">
        <w:rPr>
          <w:rFonts w:ascii="Arial" w:hAnsi="Arial" w:cs="Arial"/>
          <w:b/>
          <w:sz w:val="20"/>
          <w:szCs w:val="20"/>
        </w:rPr>
        <w:t>increa</w:t>
      </w:r>
      <w:r w:rsidR="003B2728" w:rsidRPr="00BA3134">
        <w:rPr>
          <w:rFonts w:ascii="Arial" w:hAnsi="Arial" w:cs="Arial"/>
          <w:b/>
          <w:sz w:val="20"/>
          <w:szCs w:val="20"/>
        </w:rPr>
        <w:t xml:space="preserve">se </w:t>
      </w:r>
      <w:r w:rsidR="00456780" w:rsidRPr="00BA3134">
        <w:rPr>
          <w:rFonts w:ascii="Arial" w:hAnsi="Arial" w:cs="Arial"/>
          <w:b/>
          <w:sz w:val="20"/>
          <w:szCs w:val="20"/>
        </w:rPr>
        <w:t>of</w:t>
      </w:r>
      <w:r w:rsidR="003B2728" w:rsidRPr="00BA3134">
        <w:rPr>
          <w:rFonts w:ascii="Arial" w:hAnsi="Arial" w:cs="Arial"/>
          <w:b/>
          <w:sz w:val="20"/>
          <w:szCs w:val="20"/>
        </w:rPr>
        <w:t xml:space="preserve"> </w:t>
      </w:r>
      <w:r w:rsidR="00FE51C6">
        <w:rPr>
          <w:rFonts w:ascii="Arial" w:hAnsi="Arial" w:cs="Arial"/>
          <w:b/>
          <w:sz w:val="20"/>
          <w:szCs w:val="20"/>
        </w:rPr>
        <w:t>annual</w:t>
      </w:r>
      <w:r w:rsidR="001F0712" w:rsidRPr="00BA3134">
        <w:rPr>
          <w:rFonts w:ascii="Arial" w:hAnsi="Arial" w:cs="Arial"/>
          <w:b/>
          <w:sz w:val="20"/>
          <w:szCs w:val="20"/>
        </w:rPr>
        <w:t xml:space="preserve"> </w:t>
      </w:r>
      <w:r w:rsidR="003B2728" w:rsidRPr="00BA3134">
        <w:rPr>
          <w:rFonts w:ascii="Arial" w:hAnsi="Arial" w:cs="Arial"/>
          <w:b/>
          <w:sz w:val="20"/>
          <w:szCs w:val="20"/>
        </w:rPr>
        <w:t xml:space="preserve">sea-surface temperature (SST) within MPAs is </w:t>
      </w:r>
      <w:r w:rsidR="00BA3134" w:rsidRPr="00BA3134">
        <w:rPr>
          <w:rFonts w:ascii="Arial" w:hAnsi="Arial" w:cs="Arial"/>
          <w:b/>
          <w:sz w:val="20"/>
          <w:szCs w:val="20"/>
        </w:rPr>
        <w:t>0.</w:t>
      </w:r>
      <w:r w:rsidR="00CD6A89">
        <w:rPr>
          <w:rFonts w:ascii="Arial" w:hAnsi="Arial" w:cs="Arial"/>
          <w:b/>
          <w:sz w:val="20"/>
          <w:szCs w:val="20"/>
        </w:rPr>
        <w:t>0</w:t>
      </w:r>
      <w:r w:rsidR="00BA3134" w:rsidRPr="00BA3134">
        <w:rPr>
          <w:rFonts w:ascii="Arial" w:hAnsi="Arial" w:cs="Arial"/>
          <w:b/>
          <w:sz w:val="20"/>
          <w:szCs w:val="20"/>
        </w:rPr>
        <w:t>34</w:t>
      </w:r>
      <w:r w:rsidR="00601BBC" w:rsidRPr="00BA3134">
        <w:rPr>
          <w:rFonts w:ascii="Arial" w:hAnsi="Arial" w:cs="Arial"/>
          <w:b/>
          <w:sz w:val="20"/>
          <w:szCs w:val="20"/>
        </w:rPr>
        <w:t xml:space="preserve"> °C</w:t>
      </w:r>
      <w:r w:rsidR="009E20B1" w:rsidRPr="00BA3134">
        <w:rPr>
          <w:rFonts w:ascii="Arial" w:hAnsi="Arial" w:cs="Arial"/>
          <w:b/>
          <w:sz w:val="20"/>
          <w:szCs w:val="20"/>
        </w:rPr>
        <w:t>/</w:t>
      </w:r>
      <w:r w:rsidR="00CD6A89">
        <w:rPr>
          <w:rFonts w:ascii="Arial" w:hAnsi="Arial" w:cs="Arial"/>
          <w:b/>
          <w:sz w:val="20"/>
          <w:szCs w:val="20"/>
        </w:rPr>
        <w:t>year</w:t>
      </w:r>
      <w:r w:rsidR="000755B1" w:rsidRPr="00BA3134">
        <w:rPr>
          <w:rFonts w:ascii="Arial" w:hAnsi="Arial" w:cs="Arial"/>
          <w:b/>
          <w:sz w:val="20"/>
          <w:szCs w:val="20"/>
        </w:rPr>
        <w:t>, or</w:t>
      </w:r>
      <w:r w:rsidR="00601BBC" w:rsidRPr="00BA3134">
        <w:rPr>
          <w:rFonts w:ascii="Arial" w:hAnsi="Arial" w:cs="Arial"/>
          <w:b/>
          <w:sz w:val="20"/>
          <w:szCs w:val="20"/>
        </w:rPr>
        <w:t xml:space="preserve"> roughly </w:t>
      </w:r>
      <w:r w:rsidR="00BA3134" w:rsidRPr="00BA3134">
        <w:rPr>
          <w:rFonts w:ascii="Arial" w:hAnsi="Arial" w:cs="Arial"/>
          <w:b/>
          <w:sz w:val="20"/>
          <w:szCs w:val="20"/>
        </w:rPr>
        <w:t>2.8</w:t>
      </w:r>
      <w:r w:rsidR="00601BBC" w:rsidRPr="00BA3134">
        <w:rPr>
          <w:rFonts w:ascii="Arial" w:hAnsi="Arial" w:cs="Arial"/>
          <w:b/>
          <w:sz w:val="20"/>
          <w:szCs w:val="20"/>
        </w:rPr>
        <w:t xml:space="preserve"> </w:t>
      </w:r>
      <w:r w:rsidR="003B2728" w:rsidRPr="00BA3134">
        <w:rPr>
          <w:rFonts w:ascii="Arial" w:hAnsi="Arial" w:cs="Arial"/>
          <w:b/>
          <w:sz w:val="20"/>
          <w:szCs w:val="20"/>
        </w:rPr>
        <w:t xml:space="preserve">°C </w:t>
      </w:r>
      <w:r w:rsidR="00A63612" w:rsidRPr="00BA3134">
        <w:rPr>
          <w:rFonts w:ascii="Arial" w:hAnsi="Arial" w:cs="Arial"/>
          <w:b/>
          <w:sz w:val="20"/>
          <w:szCs w:val="20"/>
        </w:rPr>
        <w:t>of additional</w:t>
      </w:r>
      <w:r w:rsidR="00A63612">
        <w:rPr>
          <w:rFonts w:ascii="Arial" w:hAnsi="Arial" w:cs="Arial"/>
          <w:b/>
          <w:sz w:val="20"/>
          <w:szCs w:val="20"/>
        </w:rPr>
        <w:t xml:space="preserve"> warming </w:t>
      </w:r>
      <w:r w:rsidR="003B2728" w:rsidRPr="003B2728">
        <w:rPr>
          <w:rFonts w:ascii="Arial" w:hAnsi="Arial" w:cs="Arial"/>
          <w:b/>
          <w:sz w:val="20"/>
          <w:szCs w:val="20"/>
        </w:rPr>
        <w:t>by 2100</w:t>
      </w:r>
      <w:r w:rsidR="00456780">
        <w:rPr>
          <w:rFonts w:ascii="Arial" w:hAnsi="Arial" w:cs="Arial"/>
          <w:b/>
          <w:sz w:val="20"/>
          <w:szCs w:val="20"/>
        </w:rPr>
        <w:t>.</w:t>
      </w:r>
      <w:r w:rsidR="00456780" w:rsidRPr="003B2728">
        <w:rPr>
          <w:rFonts w:ascii="Arial" w:hAnsi="Arial" w:cs="Arial"/>
          <w:b/>
          <w:sz w:val="20"/>
          <w:szCs w:val="20"/>
        </w:rPr>
        <w:t xml:space="preserve"> </w:t>
      </w:r>
      <w:r w:rsidR="002974F5">
        <w:rPr>
          <w:rFonts w:ascii="Arial" w:hAnsi="Arial" w:cs="Arial"/>
          <w:b/>
          <w:sz w:val="20"/>
          <w:szCs w:val="20"/>
        </w:rPr>
        <w:t xml:space="preserve">At mid-to-high latitudes, </w:t>
      </w:r>
      <w:r w:rsidR="002D3A4F">
        <w:rPr>
          <w:rFonts w:ascii="Arial" w:hAnsi="Arial" w:cs="Arial"/>
          <w:b/>
          <w:sz w:val="20"/>
          <w:szCs w:val="20"/>
        </w:rPr>
        <w:t xml:space="preserve">warming </w:t>
      </w:r>
      <w:r w:rsidR="001F0712">
        <w:rPr>
          <w:rFonts w:ascii="Arial" w:hAnsi="Arial" w:cs="Arial"/>
          <w:b/>
          <w:sz w:val="20"/>
          <w:szCs w:val="20"/>
        </w:rPr>
        <w:t xml:space="preserve">at this </w:t>
      </w:r>
      <w:r w:rsidR="00A52C63">
        <w:rPr>
          <w:rFonts w:ascii="Arial" w:hAnsi="Arial" w:cs="Arial"/>
          <w:b/>
          <w:sz w:val="20"/>
          <w:szCs w:val="20"/>
        </w:rPr>
        <w:t>rate and</w:t>
      </w:r>
      <w:r w:rsidR="001F0712">
        <w:rPr>
          <w:rFonts w:ascii="Arial" w:hAnsi="Arial" w:cs="Arial"/>
          <w:b/>
          <w:sz w:val="20"/>
          <w:szCs w:val="20"/>
        </w:rPr>
        <w:t xml:space="preserve"> of this</w:t>
      </w:r>
      <w:r w:rsidR="00A52C63">
        <w:rPr>
          <w:rFonts w:ascii="Arial" w:hAnsi="Arial" w:cs="Arial"/>
          <w:b/>
          <w:sz w:val="20"/>
          <w:szCs w:val="20"/>
        </w:rPr>
        <w:t xml:space="preserve"> magnitude </w:t>
      </w:r>
      <w:r w:rsidR="001F0712">
        <w:rPr>
          <w:rFonts w:ascii="Arial" w:hAnsi="Arial" w:cs="Arial"/>
          <w:b/>
          <w:sz w:val="20"/>
          <w:szCs w:val="20"/>
        </w:rPr>
        <w:t xml:space="preserve">is likely to </w:t>
      </w:r>
      <w:r w:rsidR="002974F5">
        <w:rPr>
          <w:rFonts w:ascii="Arial" w:hAnsi="Arial" w:cs="Arial"/>
          <w:b/>
          <w:sz w:val="20"/>
          <w:szCs w:val="20"/>
        </w:rPr>
        <w:t>alter</w:t>
      </w:r>
      <w:r w:rsidR="002974F5" w:rsidRPr="003B2728">
        <w:rPr>
          <w:rFonts w:ascii="Arial" w:hAnsi="Arial" w:cs="Arial"/>
          <w:b/>
          <w:sz w:val="20"/>
          <w:szCs w:val="20"/>
        </w:rPr>
        <w:t xml:space="preserve"> species co</w:t>
      </w:r>
      <w:r w:rsidR="002974F5">
        <w:rPr>
          <w:rFonts w:ascii="Arial" w:hAnsi="Arial" w:cs="Arial"/>
          <w:b/>
          <w:sz w:val="20"/>
          <w:szCs w:val="20"/>
        </w:rPr>
        <w:t xml:space="preserve">mposition and </w:t>
      </w:r>
      <w:r w:rsidR="0017255A">
        <w:rPr>
          <w:rFonts w:ascii="Arial" w:hAnsi="Arial" w:cs="Arial"/>
          <w:b/>
          <w:sz w:val="20"/>
          <w:szCs w:val="20"/>
        </w:rPr>
        <w:t xml:space="preserve">could </w:t>
      </w:r>
      <w:r w:rsidR="002974F5">
        <w:rPr>
          <w:rFonts w:ascii="Arial" w:hAnsi="Arial" w:cs="Arial"/>
          <w:b/>
          <w:sz w:val="20"/>
          <w:szCs w:val="20"/>
        </w:rPr>
        <w:t>increase</w:t>
      </w:r>
      <w:r w:rsidR="002974F5" w:rsidRPr="003B2728">
        <w:rPr>
          <w:rFonts w:ascii="Arial" w:hAnsi="Arial" w:cs="Arial"/>
          <w:b/>
          <w:sz w:val="20"/>
          <w:szCs w:val="20"/>
        </w:rPr>
        <w:t xml:space="preserve"> species </w:t>
      </w:r>
      <w:r w:rsidR="002974F5">
        <w:rPr>
          <w:rFonts w:ascii="Arial" w:hAnsi="Arial" w:cs="Arial"/>
          <w:b/>
          <w:sz w:val="20"/>
          <w:szCs w:val="20"/>
        </w:rPr>
        <w:t>richness</w:t>
      </w:r>
      <w:r w:rsidR="00C35736">
        <w:rPr>
          <w:rFonts w:ascii="Arial" w:hAnsi="Arial" w:cs="Arial"/>
          <w:b/>
          <w:sz w:val="20"/>
          <w:szCs w:val="20"/>
        </w:rPr>
        <w:t xml:space="preserve"> as the distribut</w:t>
      </w:r>
      <w:r w:rsidR="002F77FB">
        <w:rPr>
          <w:rFonts w:ascii="Arial" w:hAnsi="Arial" w:cs="Arial"/>
          <w:b/>
          <w:sz w:val="20"/>
          <w:szCs w:val="20"/>
        </w:rPr>
        <w:t>ions of species shift pole</w:t>
      </w:r>
      <w:r w:rsidR="00387985">
        <w:rPr>
          <w:rFonts w:ascii="Arial" w:hAnsi="Arial" w:cs="Arial"/>
          <w:b/>
          <w:sz w:val="20"/>
          <w:szCs w:val="20"/>
        </w:rPr>
        <w:t>ward</w:t>
      </w:r>
      <w:r w:rsidR="0030181B" w:rsidRPr="000F1386">
        <w:rPr>
          <w:rFonts w:ascii="Arial" w:hAnsi="Arial" w:cs="Arial"/>
          <w:sz w:val="20"/>
          <w:szCs w:val="20"/>
        </w:rPr>
        <w:fldChar w:fldCharType="begin" w:fldLock="1"/>
      </w:r>
      <w:r w:rsidR="001A5080">
        <w:rPr>
          <w:rFonts w:ascii="Arial" w:hAnsi="Arial" w:cs="Arial"/>
          <w:sz w:val="20"/>
          <w:szCs w:val="20"/>
        </w:rPr>
        <w:instrText>ADDIN CSL_CITATION { "citationID" : "7YX5AFON",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"uris" : [ "http://www.mendeley.com/documents/?uuid=b621b9a6-cb96-45c5-a25e-ad022e5d3e23", "http://zotero.org/users/1013952/items/RVBCJ5C3" ] } ], "mendeley" : { "formattedCitation" : "&lt;sup&gt;3&lt;/sup&gt;", "plainTextFormattedCitation" : "3", "previouslyFormattedCitation" : "&lt;sup&gt;3&lt;/sup&gt;" }, "properties" : { "formattedCitation" : "{\\rtf \\super 3\\nosupersub{}}", "noteIndex" : 0, "plainCitation" : "3" }, "schema" : "https://github.com/citation-style-language/schema/raw/master/csl-citation.json" }</w:instrText>
      </w:r>
      <w:r w:rsidR="0030181B" w:rsidRPr="000F1386">
        <w:rPr>
          <w:rFonts w:ascii="Arial" w:hAnsi="Arial" w:cs="Arial"/>
          <w:sz w:val="20"/>
          <w:szCs w:val="20"/>
        </w:rPr>
        <w:fldChar w:fldCharType="separate"/>
      </w:r>
      <w:r w:rsidR="00D10C96" w:rsidRPr="00D10C96">
        <w:rPr>
          <w:rFonts w:ascii="Arial" w:hAnsi="Arial" w:cs="Arial"/>
          <w:noProof/>
          <w:sz w:val="20"/>
          <w:vertAlign w:val="superscript"/>
        </w:rPr>
        <w:t>3</w:t>
      </w:r>
      <w:r w:rsidR="0030181B" w:rsidRPr="000F1386">
        <w:rPr>
          <w:rFonts w:ascii="Arial" w:hAnsi="Arial" w:cs="Arial"/>
          <w:sz w:val="20"/>
          <w:szCs w:val="20"/>
        </w:rPr>
        <w:fldChar w:fldCharType="end"/>
      </w:r>
      <w:r w:rsidR="002974F5">
        <w:rPr>
          <w:rFonts w:ascii="Arial" w:hAnsi="Arial" w:cs="Arial"/>
          <w:b/>
          <w:sz w:val="20"/>
          <w:szCs w:val="20"/>
        </w:rPr>
        <w:t xml:space="preserve">. </w:t>
      </w:r>
      <w:r w:rsidR="009845EF">
        <w:rPr>
          <w:rFonts w:ascii="Arial" w:hAnsi="Arial" w:cs="Arial"/>
          <w:b/>
          <w:sz w:val="20"/>
          <w:szCs w:val="20"/>
        </w:rPr>
        <w:t xml:space="preserve">In contrast, tropical MPAs are expected to lose species </w:t>
      </w:r>
      <w:r w:rsidR="008D5985">
        <w:rPr>
          <w:rFonts w:ascii="Arial" w:hAnsi="Arial" w:cs="Arial"/>
          <w:b/>
          <w:sz w:val="20"/>
          <w:szCs w:val="20"/>
        </w:rPr>
        <w:t>and habitats as thermal tolerances are exceeded</w:t>
      </w:r>
      <w:r w:rsidR="008D5985" w:rsidRPr="000F1386">
        <w:rPr>
          <w:rFonts w:ascii="Arial" w:hAnsi="Arial" w:cs="Arial"/>
          <w:sz w:val="20"/>
          <w:szCs w:val="20"/>
        </w:rPr>
        <w:fldChar w:fldCharType="begin" w:fldLock="1"/>
      </w:r>
      <w:r w:rsidR="001A5080">
        <w:rPr>
          <w:rFonts w:ascii="Arial" w:hAnsi="Arial" w:cs="Arial"/>
          <w:sz w:val="20"/>
          <w:szCs w:val="20"/>
        </w:rPr>
        <w:instrText>ADDIN CSL_CITATION { "citationID" : "ru1nbif9j",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 : [ "http://zotero.org/users/1013952/items/SJVC6MCX" ], "uris" : [ "http://zotero.org/users/1013952/items/SJVC6MCX", "http://www.mendeley.com/documents/?uuid=9abdd40c-6324-465f-899b-6a7789688603"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008D5985" w:rsidRPr="000F1386">
        <w:rPr>
          <w:rFonts w:ascii="Arial" w:hAnsi="Arial" w:cs="Arial"/>
          <w:sz w:val="20"/>
          <w:szCs w:val="20"/>
        </w:rPr>
        <w:fldChar w:fldCharType="separate"/>
      </w:r>
      <w:r w:rsidR="00D10C96" w:rsidRPr="00D10C96">
        <w:rPr>
          <w:rFonts w:ascii="Arial" w:hAnsi="Arial" w:cs="Arial"/>
          <w:noProof/>
          <w:sz w:val="20"/>
          <w:vertAlign w:val="superscript"/>
        </w:rPr>
        <w:t>4</w:t>
      </w:r>
      <w:r w:rsidR="008D5985" w:rsidRPr="000F1386">
        <w:rPr>
          <w:rFonts w:ascii="Arial" w:hAnsi="Arial" w:cs="Arial"/>
          <w:sz w:val="20"/>
          <w:szCs w:val="20"/>
        </w:rPr>
        <w:fldChar w:fldCharType="end"/>
      </w:r>
      <w:r w:rsidR="008D5985" w:rsidRPr="00A53339">
        <w:rPr>
          <w:rFonts w:ascii="Arial" w:hAnsi="Arial" w:cs="Arial"/>
          <w:sz w:val="20"/>
          <w:szCs w:val="20"/>
          <w:vertAlign w:val="superscript"/>
        </w:rPr>
        <w:t>,</w:t>
      </w:r>
      <w:r w:rsidR="008D5985" w:rsidRPr="000F1386">
        <w:rPr>
          <w:rFonts w:ascii="Arial" w:hAnsi="Arial" w:cs="Arial"/>
          <w:sz w:val="20"/>
          <w:szCs w:val="20"/>
        </w:rPr>
        <w:fldChar w:fldCharType="begin" w:fldLock="1"/>
      </w:r>
      <w:r w:rsidR="001A5080">
        <w:rPr>
          <w:rFonts w:ascii="Arial" w:hAnsi="Arial" w:cs="Arial"/>
          <w:sz w:val="20"/>
          <w:szCs w:val="20"/>
        </w:rPr>
        <w:instrText>ADDIN CSL_CITATION { "citationID" : "9oqbjmjj4",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 : [ "http://zotero.org/users/1013952/items/RVBCJ5C3" ], "uris" : [ "http://zotero.org/users/1013952/items/RVBCJ5C3", "http://www.mendeley.com/documents/?uuid=b621b9a6-cb96-45c5-a25e-ad022e5d3e23" ] } ], "mendeley" : { "formattedCitation" : "&lt;sup&gt;3&lt;/sup&gt;", "plainTextFormattedCitation" : "3", "previouslyFormattedCitation" : "&lt;sup&gt;3&lt;/sup&gt;" }, "properties" : { "formattedCitation" : "{\\rtf \\super 3\\nosupersub{}}", "noteIndex" : 0, "plainCitation" : "3" }, "schema" : "https://github.com/citation-style-language/schema/raw/master/csl-citation.json" }</w:instrText>
      </w:r>
      <w:r w:rsidR="008D5985" w:rsidRPr="000F1386">
        <w:rPr>
          <w:rFonts w:ascii="Arial" w:hAnsi="Arial" w:cs="Arial"/>
          <w:sz w:val="20"/>
          <w:szCs w:val="20"/>
        </w:rPr>
        <w:fldChar w:fldCharType="separate"/>
      </w:r>
      <w:r w:rsidR="00D10C96" w:rsidRPr="00D10C96">
        <w:rPr>
          <w:rFonts w:ascii="Arial" w:hAnsi="Arial" w:cs="Arial"/>
          <w:noProof/>
          <w:sz w:val="20"/>
          <w:vertAlign w:val="superscript"/>
        </w:rPr>
        <w:t>3</w:t>
      </w:r>
      <w:r w:rsidR="008D5985" w:rsidRPr="000F1386">
        <w:rPr>
          <w:rFonts w:ascii="Arial" w:hAnsi="Arial" w:cs="Arial"/>
          <w:sz w:val="20"/>
          <w:szCs w:val="20"/>
        </w:rPr>
        <w:fldChar w:fldCharType="end"/>
      </w:r>
      <w:r w:rsidR="008D5985">
        <w:rPr>
          <w:rFonts w:ascii="Arial" w:hAnsi="Arial" w:cs="Arial"/>
          <w:b/>
          <w:sz w:val="20"/>
          <w:szCs w:val="20"/>
        </w:rPr>
        <w:t xml:space="preserve">. </w:t>
      </w:r>
      <w:r w:rsidR="0091271E">
        <w:rPr>
          <w:rFonts w:ascii="Arial" w:hAnsi="Arial" w:cs="Arial"/>
          <w:b/>
          <w:sz w:val="20"/>
          <w:szCs w:val="20"/>
        </w:rPr>
        <w:t xml:space="preserve">We also calculated the </w:t>
      </w:r>
      <w:r w:rsidR="000855A7">
        <w:rPr>
          <w:rFonts w:ascii="Arial" w:hAnsi="Arial" w:cs="Arial"/>
          <w:b/>
          <w:sz w:val="20"/>
          <w:szCs w:val="20"/>
        </w:rPr>
        <w:t>“</w:t>
      </w:r>
      <w:r w:rsidR="00941E2B">
        <w:rPr>
          <w:rFonts w:ascii="Arial" w:hAnsi="Arial" w:cs="Arial"/>
          <w:b/>
          <w:sz w:val="20"/>
          <w:szCs w:val="20"/>
        </w:rPr>
        <w:t>tim</w:t>
      </w:r>
      <w:r w:rsidR="001F0712">
        <w:rPr>
          <w:rFonts w:ascii="Arial" w:hAnsi="Arial" w:cs="Arial"/>
          <w:b/>
          <w:sz w:val="20"/>
          <w:szCs w:val="20"/>
        </w:rPr>
        <w:t>e</w:t>
      </w:r>
      <w:r w:rsidR="0091271E">
        <w:rPr>
          <w:rFonts w:ascii="Arial" w:hAnsi="Arial" w:cs="Arial"/>
          <w:b/>
          <w:sz w:val="20"/>
          <w:szCs w:val="20"/>
        </w:rPr>
        <w:t xml:space="preserve"> of emergence</w:t>
      </w:r>
      <w:r w:rsidR="000855A7">
        <w:rPr>
          <w:rFonts w:ascii="Arial" w:hAnsi="Arial" w:cs="Arial"/>
          <w:b/>
          <w:sz w:val="20"/>
          <w:szCs w:val="20"/>
        </w:rPr>
        <w:t>”</w:t>
      </w:r>
      <w:r w:rsidR="003C1491">
        <w:rPr>
          <w:rFonts w:ascii="Arial" w:hAnsi="Arial" w:cs="Arial"/>
          <w:b/>
          <w:sz w:val="20"/>
          <w:szCs w:val="20"/>
        </w:rPr>
        <w:t>—</w:t>
      </w:r>
      <w:r w:rsidR="00941E2B">
        <w:rPr>
          <w:rFonts w:ascii="Arial" w:hAnsi="Arial" w:cs="Arial"/>
          <w:b/>
          <w:sz w:val="20"/>
          <w:szCs w:val="20"/>
        </w:rPr>
        <w:t xml:space="preserve">the year that properties of the oceans being altered by </w:t>
      </w:r>
      <w:r w:rsidR="001F0712">
        <w:rPr>
          <w:rFonts w:ascii="Arial" w:hAnsi="Arial" w:cs="Arial"/>
          <w:b/>
          <w:sz w:val="20"/>
          <w:szCs w:val="20"/>
        </w:rPr>
        <w:t>climate change</w:t>
      </w:r>
      <w:r w:rsidR="00941E2B">
        <w:rPr>
          <w:rFonts w:ascii="Arial" w:hAnsi="Arial" w:cs="Arial"/>
          <w:b/>
          <w:sz w:val="20"/>
          <w:szCs w:val="20"/>
        </w:rPr>
        <w:t xml:space="preserve"> exceed </w:t>
      </w:r>
      <w:r w:rsidR="000855A7">
        <w:rPr>
          <w:rFonts w:ascii="Arial" w:hAnsi="Arial" w:cs="Arial"/>
          <w:b/>
          <w:sz w:val="20"/>
          <w:szCs w:val="20"/>
        </w:rPr>
        <w:t xml:space="preserve">their </w:t>
      </w:r>
      <w:r w:rsidR="00941E2B">
        <w:rPr>
          <w:rFonts w:ascii="Arial" w:hAnsi="Arial" w:cs="Arial"/>
          <w:b/>
          <w:sz w:val="20"/>
          <w:szCs w:val="20"/>
        </w:rPr>
        <w:t>natural variability</w:t>
      </w:r>
      <w:r w:rsidR="003C1491">
        <w:rPr>
          <w:rFonts w:ascii="Arial" w:hAnsi="Arial" w:cs="Arial"/>
          <w:b/>
          <w:sz w:val="20"/>
          <w:szCs w:val="20"/>
        </w:rPr>
        <w:t>—</w:t>
      </w:r>
      <w:r w:rsidR="0091271E">
        <w:rPr>
          <w:rFonts w:ascii="Arial" w:hAnsi="Arial" w:cs="Arial"/>
          <w:b/>
          <w:sz w:val="20"/>
          <w:szCs w:val="20"/>
        </w:rPr>
        <w:t>of temperature</w:t>
      </w:r>
      <w:r w:rsidR="009323A9">
        <w:rPr>
          <w:rFonts w:ascii="Arial" w:hAnsi="Arial" w:cs="Arial"/>
          <w:b/>
          <w:sz w:val="20"/>
          <w:szCs w:val="20"/>
        </w:rPr>
        <w:t xml:space="preserve"> </w:t>
      </w:r>
      <w:r w:rsidR="00B25670">
        <w:rPr>
          <w:rFonts w:ascii="Arial" w:hAnsi="Arial" w:cs="Arial"/>
          <w:b/>
          <w:sz w:val="20"/>
          <w:szCs w:val="20"/>
        </w:rPr>
        <w:t xml:space="preserve">and </w:t>
      </w:r>
      <w:r w:rsidR="0091271E">
        <w:rPr>
          <w:rFonts w:ascii="Arial" w:hAnsi="Arial" w:cs="Arial"/>
          <w:b/>
          <w:sz w:val="20"/>
          <w:szCs w:val="20"/>
        </w:rPr>
        <w:t>oxygen</w:t>
      </w:r>
      <w:r w:rsidR="00B25670">
        <w:rPr>
          <w:rFonts w:ascii="Arial" w:hAnsi="Arial" w:cs="Arial"/>
          <w:b/>
          <w:sz w:val="20"/>
          <w:szCs w:val="20"/>
        </w:rPr>
        <w:t xml:space="preserve"> concentration</w:t>
      </w:r>
      <w:r w:rsidR="001022A5">
        <w:rPr>
          <w:rFonts w:ascii="Arial" w:hAnsi="Arial" w:cs="Arial"/>
          <w:b/>
          <w:sz w:val="20"/>
          <w:szCs w:val="20"/>
        </w:rPr>
        <w:t xml:space="preserve"> for </w:t>
      </w:r>
      <w:r w:rsidR="001022A5" w:rsidRPr="001022A5">
        <w:rPr>
          <w:rFonts w:ascii="Arial" w:hAnsi="Arial" w:cs="Arial"/>
          <w:b/>
          <w:sz w:val="20"/>
          <w:szCs w:val="20"/>
          <w:highlight w:val="yellow"/>
        </w:rPr>
        <w:t>309</w:t>
      </w:r>
      <w:r w:rsidR="001022A5">
        <w:rPr>
          <w:rFonts w:ascii="Arial" w:hAnsi="Arial" w:cs="Arial"/>
          <w:b/>
          <w:sz w:val="20"/>
          <w:szCs w:val="20"/>
        </w:rPr>
        <w:t xml:space="preserve"> no-take marine reserves</w:t>
      </w:r>
      <w:r w:rsidR="0091271E">
        <w:rPr>
          <w:rFonts w:ascii="Arial" w:hAnsi="Arial" w:cs="Arial"/>
          <w:b/>
          <w:sz w:val="20"/>
          <w:szCs w:val="20"/>
        </w:rPr>
        <w:t xml:space="preserve">. </w:t>
      </w:r>
      <w:r w:rsidR="00B94DD1">
        <w:rPr>
          <w:rFonts w:ascii="Arial" w:hAnsi="Arial" w:cs="Arial"/>
          <w:b/>
          <w:sz w:val="20"/>
          <w:szCs w:val="20"/>
        </w:rPr>
        <w:t>Under RCP 8.5</w:t>
      </w:r>
      <w:r w:rsidR="00F65DA5">
        <w:rPr>
          <w:rFonts w:ascii="Arial" w:hAnsi="Arial" w:cs="Arial"/>
          <w:b/>
          <w:sz w:val="20"/>
          <w:szCs w:val="20"/>
        </w:rPr>
        <w:t xml:space="preserve">, </w:t>
      </w:r>
      <w:r w:rsidR="009323A9">
        <w:rPr>
          <w:rFonts w:ascii="Arial" w:hAnsi="Arial" w:cs="Arial"/>
          <w:b/>
          <w:sz w:val="20"/>
          <w:szCs w:val="20"/>
        </w:rPr>
        <w:t>both</w:t>
      </w:r>
      <w:r w:rsidR="00F65DA5">
        <w:rPr>
          <w:rFonts w:ascii="Arial" w:hAnsi="Arial" w:cs="Arial"/>
          <w:b/>
          <w:sz w:val="20"/>
          <w:szCs w:val="20"/>
        </w:rPr>
        <w:t xml:space="preserve"> factors “emerge” by mid-century in </w:t>
      </w:r>
      <w:r w:rsidR="00F65DA5" w:rsidRPr="00F65DA5">
        <w:rPr>
          <w:rFonts w:ascii="Arial" w:hAnsi="Arial" w:cs="Arial"/>
          <w:b/>
          <w:sz w:val="20"/>
          <w:szCs w:val="20"/>
          <w:highlight w:val="yellow"/>
        </w:rPr>
        <w:t>most</w:t>
      </w:r>
      <w:r w:rsidR="001022A5">
        <w:rPr>
          <w:rFonts w:ascii="Arial" w:hAnsi="Arial" w:cs="Arial"/>
          <w:b/>
          <w:sz w:val="20"/>
          <w:szCs w:val="20"/>
        </w:rPr>
        <w:t xml:space="preserve"> reserves</w:t>
      </w:r>
      <w:r w:rsidR="00F65DA5">
        <w:rPr>
          <w:rFonts w:ascii="Arial" w:hAnsi="Arial" w:cs="Arial"/>
          <w:b/>
          <w:sz w:val="20"/>
          <w:szCs w:val="20"/>
        </w:rPr>
        <w:t xml:space="preserve">. Moreover, the spatial </w:t>
      </w:r>
      <w:r w:rsidR="00ED189A">
        <w:rPr>
          <w:rFonts w:ascii="Arial" w:hAnsi="Arial" w:cs="Arial"/>
          <w:b/>
          <w:sz w:val="20"/>
          <w:szCs w:val="20"/>
        </w:rPr>
        <w:t>distribution</w:t>
      </w:r>
      <w:r w:rsidR="00F65DA5">
        <w:rPr>
          <w:rFonts w:ascii="Arial" w:hAnsi="Arial" w:cs="Arial"/>
          <w:b/>
          <w:sz w:val="20"/>
          <w:szCs w:val="20"/>
        </w:rPr>
        <w:t xml:space="preserve"> of</w:t>
      </w:r>
      <w:r w:rsidR="00ED189A">
        <w:rPr>
          <w:rFonts w:ascii="Arial" w:hAnsi="Arial" w:cs="Arial"/>
          <w:b/>
          <w:sz w:val="20"/>
          <w:szCs w:val="20"/>
        </w:rPr>
        <w:t xml:space="preserve"> emergence is stressor-specific</w:t>
      </w:r>
      <w:r w:rsidR="008830A4">
        <w:rPr>
          <w:rFonts w:ascii="Arial" w:hAnsi="Arial" w:cs="Arial"/>
          <w:b/>
          <w:sz w:val="20"/>
          <w:szCs w:val="20"/>
        </w:rPr>
        <w:t>:</w:t>
      </w:r>
      <w:r w:rsidR="00ED189A">
        <w:rPr>
          <w:rFonts w:ascii="Arial" w:hAnsi="Arial" w:cs="Arial"/>
          <w:b/>
          <w:sz w:val="20"/>
          <w:szCs w:val="20"/>
        </w:rPr>
        <w:t xml:space="preserve"> </w:t>
      </w:r>
      <w:r w:rsidR="00EB5D3A">
        <w:rPr>
          <w:rFonts w:ascii="Arial" w:hAnsi="Arial" w:cs="Arial"/>
          <w:b/>
          <w:sz w:val="20"/>
          <w:szCs w:val="20"/>
        </w:rPr>
        <w:t xml:space="preserve">rearranging MPAs to minimize exposure to one factor </w:t>
      </w:r>
      <w:r w:rsidR="00C227E9">
        <w:rPr>
          <w:rFonts w:ascii="Arial" w:hAnsi="Arial" w:cs="Arial"/>
          <w:b/>
          <w:sz w:val="20"/>
          <w:szCs w:val="20"/>
        </w:rPr>
        <w:t>may well</w:t>
      </w:r>
      <w:r w:rsidR="00EB5D3A">
        <w:rPr>
          <w:rFonts w:ascii="Arial" w:hAnsi="Arial" w:cs="Arial"/>
          <w:b/>
          <w:sz w:val="20"/>
          <w:szCs w:val="20"/>
        </w:rPr>
        <w:t xml:space="preserve"> increase exposure to another.</w:t>
      </w:r>
      <w:r w:rsidR="000855A7">
        <w:rPr>
          <w:rFonts w:ascii="Arial" w:hAnsi="Arial" w:cs="Arial"/>
          <w:b/>
          <w:sz w:val="20"/>
          <w:szCs w:val="20"/>
        </w:rPr>
        <w:t xml:space="preserve"> </w:t>
      </w:r>
      <w:r w:rsidR="00C35736">
        <w:rPr>
          <w:rFonts w:ascii="Arial" w:hAnsi="Arial" w:cs="Arial"/>
          <w:b/>
          <w:sz w:val="20"/>
          <w:szCs w:val="20"/>
        </w:rPr>
        <w:t xml:space="preserve">Continuing to follow this business-as-usual emissions pathway </w:t>
      </w:r>
      <w:commentRangeStart w:id="2"/>
      <w:commentRangeStart w:id="3"/>
      <w:commentRangeStart w:id="4"/>
      <w:r w:rsidR="00C35736">
        <w:rPr>
          <w:rFonts w:ascii="Arial" w:hAnsi="Arial" w:cs="Arial"/>
          <w:b/>
          <w:sz w:val="20"/>
          <w:szCs w:val="20"/>
        </w:rPr>
        <w:t xml:space="preserve">would </w:t>
      </w:r>
      <w:r w:rsidR="00593611">
        <w:rPr>
          <w:rFonts w:ascii="Arial" w:hAnsi="Arial" w:cs="Arial"/>
          <w:b/>
          <w:sz w:val="20"/>
          <w:szCs w:val="20"/>
        </w:rPr>
        <w:t xml:space="preserve">likely </w:t>
      </w:r>
      <w:r w:rsidR="00C35736">
        <w:rPr>
          <w:rFonts w:ascii="Arial" w:hAnsi="Arial" w:cs="Arial"/>
          <w:b/>
          <w:sz w:val="20"/>
          <w:szCs w:val="20"/>
        </w:rPr>
        <w:t xml:space="preserve">disrupt </w:t>
      </w:r>
      <w:commentRangeEnd w:id="2"/>
      <w:r w:rsidR="00255FEA">
        <w:rPr>
          <w:rStyle w:val="CommentReference"/>
          <w:rFonts w:asciiTheme="minorHAnsi" w:hAnsiTheme="minorHAnsi" w:cstheme="minorBidi"/>
        </w:rPr>
        <w:commentReference w:id="2"/>
      </w:r>
      <w:commentRangeEnd w:id="3"/>
      <w:r w:rsidR="00B25670">
        <w:rPr>
          <w:rStyle w:val="CommentReference"/>
          <w:rFonts w:asciiTheme="minorHAnsi" w:hAnsiTheme="minorHAnsi" w:cstheme="minorBidi"/>
        </w:rPr>
        <w:commentReference w:id="3"/>
      </w:r>
      <w:commentRangeEnd w:id="4"/>
      <w:r w:rsidR="001E6F92">
        <w:rPr>
          <w:rStyle w:val="CommentReference"/>
          <w:rFonts w:asciiTheme="minorHAnsi" w:hAnsiTheme="minorHAnsi" w:cstheme="minorBidi"/>
        </w:rPr>
        <w:commentReference w:id="4"/>
      </w:r>
      <w:r w:rsidR="00C35736">
        <w:rPr>
          <w:rFonts w:ascii="Arial" w:hAnsi="Arial" w:cs="Arial"/>
          <w:b/>
          <w:sz w:val="20"/>
          <w:szCs w:val="20"/>
        </w:rPr>
        <w:t xml:space="preserve">the </w:t>
      </w:r>
      <w:r w:rsidR="00F21014">
        <w:rPr>
          <w:rFonts w:ascii="Arial" w:hAnsi="Arial" w:cs="Arial"/>
          <w:b/>
          <w:sz w:val="20"/>
          <w:szCs w:val="20"/>
        </w:rPr>
        <w:t>species and ecosystems currently protected within the world</w:t>
      </w:r>
      <w:r w:rsidR="00255FEA">
        <w:rPr>
          <w:rFonts w:ascii="Arial" w:hAnsi="Arial" w:cs="Arial"/>
          <w:b/>
          <w:sz w:val="20"/>
          <w:szCs w:val="20"/>
        </w:rPr>
        <w:t>’</w:t>
      </w:r>
      <w:r w:rsidR="00F21014">
        <w:rPr>
          <w:rFonts w:ascii="Arial" w:hAnsi="Arial" w:cs="Arial"/>
          <w:b/>
          <w:sz w:val="20"/>
          <w:szCs w:val="20"/>
        </w:rPr>
        <w:t xml:space="preserve">s MPAs. </w:t>
      </w:r>
    </w:p>
    <w:p w14:paraId="7F6B386A" w14:textId="77777777" w:rsidR="00FC00AD" w:rsidRDefault="00FC00AD" w:rsidP="004C58CA">
      <w:pPr>
        <w:spacing w:line="480" w:lineRule="auto"/>
        <w:rPr>
          <w:rFonts w:ascii="Arial" w:hAnsi="Arial" w:cs="Arial"/>
          <w:b/>
          <w:sz w:val="20"/>
          <w:szCs w:val="20"/>
        </w:rPr>
      </w:pPr>
    </w:p>
    <w:p w14:paraId="474FE761" w14:textId="77777777" w:rsidR="00FC00AD" w:rsidRPr="00ED189A" w:rsidRDefault="00FC00AD" w:rsidP="004C58CA">
      <w:pPr>
        <w:spacing w:line="480" w:lineRule="auto"/>
        <w:rPr>
          <w:rFonts w:ascii="Arial" w:hAnsi="Arial" w:cs="Arial"/>
          <w:b/>
          <w:sz w:val="20"/>
          <w:szCs w:val="20"/>
        </w:rPr>
      </w:pPr>
    </w:p>
    <w:p w14:paraId="2096800C" w14:textId="54A2916E" w:rsidR="00317AC3" w:rsidRDefault="00317AC3" w:rsidP="00694E2B">
      <w:pPr>
        <w:spacing w:line="480" w:lineRule="auto"/>
        <w:rPr>
          <w:rFonts w:ascii="Arial" w:hAnsi="Arial" w:cs="Arial"/>
          <w:b/>
          <w:color w:val="1A1A1A"/>
          <w:sz w:val="20"/>
          <w:szCs w:val="20"/>
        </w:rPr>
      </w:pPr>
    </w:p>
    <w:p w14:paraId="6E6DE8B2" w14:textId="77777777" w:rsidR="00317AC3" w:rsidRDefault="00317AC3" w:rsidP="00317AC3">
      <w:pPr>
        <w:rPr>
          <w:rFonts w:ascii="Arial" w:hAnsi="Arial" w:cs="Arial"/>
          <w:b/>
          <w:sz w:val="20"/>
          <w:szCs w:val="20"/>
        </w:rPr>
      </w:pPr>
      <w:r>
        <w:rPr>
          <w:rFonts w:ascii="Arial" w:hAnsi="Arial" w:cs="Arial"/>
          <w:b/>
          <w:sz w:val="20"/>
          <w:szCs w:val="20"/>
        </w:rPr>
        <w:br w:type="page"/>
      </w:r>
    </w:p>
    <w:p w14:paraId="54530E40" w14:textId="023C1ECB" w:rsidR="00A368F9" w:rsidRPr="00B57738" w:rsidRDefault="00A75CC9" w:rsidP="00B57738">
      <w:pPr>
        <w:widowControl w:val="0"/>
        <w:spacing w:line="480" w:lineRule="auto"/>
        <w:rPr>
          <w:rFonts w:ascii="Arial" w:hAnsi="Arial" w:cs="Arial"/>
          <w:color w:val="1A1A1A"/>
          <w:sz w:val="20"/>
          <w:szCs w:val="20"/>
        </w:rPr>
      </w:pPr>
      <w:commentRangeStart w:id="5"/>
      <w:r w:rsidRPr="000F1386">
        <w:rPr>
          <w:rFonts w:ascii="Arial" w:hAnsi="Arial" w:cs="Arial"/>
          <w:sz w:val="20"/>
          <w:szCs w:val="20"/>
        </w:rPr>
        <w:lastRenderedPageBreak/>
        <w:t>Thirty</w:t>
      </w:r>
      <w:commentRangeEnd w:id="5"/>
      <w:r w:rsidR="009D3317">
        <w:rPr>
          <w:rStyle w:val="CommentReference"/>
        </w:rPr>
        <w:commentReference w:id="5"/>
      </w:r>
      <w:r w:rsidRPr="000F1386">
        <w:rPr>
          <w:rFonts w:ascii="Arial" w:hAnsi="Arial" w:cs="Arial"/>
          <w:sz w:val="20"/>
          <w:szCs w:val="20"/>
        </w:rPr>
        <w:t xml:space="preserve"> years ago Peters and Darling</w:t>
      </w:r>
      <w:r w:rsidR="009804AB" w:rsidRPr="000F1386">
        <w:rPr>
          <w:rFonts w:ascii="Arial" w:hAnsi="Arial" w:cs="Arial"/>
          <w:sz w:val="20"/>
          <w:szCs w:val="20"/>
        </w:rPr>
        <w:fldChar w:fldCharType="begin" w:fldLock="1"/>
      </w:r>
      <w:r w:rsidR="001A5080">
        <w:rPr>
          <w:rFonts w:ascii="Arial" w:hAnsi="Arial" w:cs="Arial"/>
          <w:sz w:val="20"/>
          <w:szCs w:val="20"/>
        </w:rPr>
        <w:instrText>ADDIN CSL_CITATION { "citationID" : "2pr0o5aicp", "citationItems" : [ { "id" : "ITEM-1", "itemData" : { "DOI" : "10.2307/1310052", "ISSN" : "00063568, 15253244", "author" : [ { "dropping-particle" : "", "family" : "Peters", "given" : "Robert L.", "non-dropping-particle" : "", "parse-names" : false, "suffix" : "" } ], "container-title" : "BioScience", "id" : "ITEM-1", "issue" : "11", "issued" : { "date-parts" : [ [ "1985" ] ] }, "page" : "707-717", "title" : "The Greenhouse Effect and Nature Reserves", "type" : "article-journal", "volume" : "35" }, "uri" : [ "http://zotero.org/users/1013952/items/UAU3TWR7" ], "uris" : [ "http://zotero.org/users/1013952/items/UAU3TWR7", "http://www.mendeley.com/documents/?uuid=130a1477-f58a-4360-b6c6-faa05fc89957" ] } ], "mendeley" : { "formattedCitation" : "&lt;sup&gt;5&lt;/sup&gt;", "plainTextFormattedCitation" : "5", "previouslyFormattedCitation" : "&lt;sup&gt;5&lt;/sup&gt;" }, "properties" : { "formattedCitation" : "{\\rtf \\super 4\\nosupersub{}}", "noteIndex" : 0, "plainCitation" : "4" }, "schema" : "https://github.com/citation-style-language/schema/raw/master/csl-citation.json" }</w:instrText>
      </w:r>
      <w:r w:rsidR="009804AB" w:rsidRPr="000F1386">
        <w:rPr>
          <w:rFonts w:ascii="Arial" w:hAnsi="Arial" w:cs="Arial"/>
          <w:sz w:val="20"/>
          <w:szCs w:val="20"/>
        </w:rPr>
        <w:fldChar w:fldCharType="separate"/>
      </w:r>
      <w:r w:rsidR="00D10C96" w:rsidRPr="00D10C96">
        <w:rPr>
          <w:rFonts w:ascii="Arial" w:hAnsi="Arial" w:cs="Arial"/>
          <w:noProof/>
          <w:sz w:val="20"/>
          <w:vertAlign w:val="superscript"/>
        </w:rPr>
        <w:t>5</w:t>
      </w:r>
      <w:r w:rsidR="009804AB" w:rsidRPr="000F1386">
        <w:rPr>
          <w:rFonts w:ascii="Arial" w:hAnsi="Arial" w:cs="Arial"/>
          <w:sz w:val="20"/>
          <w:szCs w:val="20"/>
        </w:rPr>
        <w:fldChar w:fldCharType="end"/>
      </w:r>
      <w:r w:rsidRPr="000F1386">
        <w:rPr>
          <w:rFonts w:ascii="Arial" w:hAnsi="Arial" w:cs="Arial"/>
          <w:sz w:val="20"/>
          <w:szCs w:val="20"/>
        </w:rPr>
        <w:t xml:space="preserve"> warned that </w:t>
      </w:r>
      <w:r w:rsidR="00B9720A" w:rsidRPr="000F1386">
        <w:rPr>
          <w:rFonts w:ascii="Arial" w:hAnsi="Arial" w:cs="Arial"/>
          <w:sz w:val="20"/>
          <w:szCs w:val="20"/>
        </w:rPr>
        <w:t xml:space="preserve">nature reserves were threatened by the greenhouse effect. </w:t>
      </w:r>
      <w:r w:rsidR="000E54B5">
        <w:rPr>
          <w:rFonts w:ascii="Arial" w:hAnsi="Arial" w:cs="Arial"/>
          <w:sz w:val="20"/>
          <w:szCs w:val="20"/>
        </w:rPr>
        <w:t>They argued that</w:t>
      </w:r>
      <w:ins w:id="6" w:author="Richard Aronson" w:date="2017-07-24T09:48:00Z">
        <w:r w:rsidR="001E6F92">
          <w:rPr>
            <w:rFonts w:ascii="Arial" w:hAnsi="Arial" w:cs="Arial"/>
            <w:sz w:val="20"/>
            <w:szCs w:val="20"/>
          </w:rPr>
          <w:t>,</w:t>
        </w:r>
      </w:ins>
      <w:r w:rsidR="000E54B5" w:rsidRPr="000F1386">
        <w:rPr>
          <w:rFonts w:ascii="Arial" w:hAnsi="Arial" w:cs="Arial"/>
          <w:sz w:val="20"/>
          <w:szCs w:val="20"/>
        </w:rPr>
        <w:t xml:space="preserve"> </w:t>
      </w:r>
      <w:r w:rsidR="001B16B4">
        <w:rPr>
          <w:rFonts w:ascii="Arial" w:hAnsi="Arial" w:cs="Arial"/>
          <w:sz w:val="20"/>
          <w:szCs w:val="20"/>
        </w:rPr>
        <w:t>because of</w:t>
      </w:r>
      <w:r w:rsidR="000E54B5" w:rsidRPr="000F1386">
        <w:rPr>
          <w:rFonts w:ascii="Arial" w:hAnsi="Arial" w:cs="Arial"/>
          <w:sz w:val="20"/>
          <w:szCs w:val="20"/>
        </w:rPr>
        <w:t xml:space="preserve"> their typically small populations, greatly restricted geographic range</w:t>
      </w:r>
      <w:r w:rsidR="001B16B4">
        <w:rPr>
          <w:rFonts w:ascii="Arial" w:hAnsi="Arial" w:cs="Arial"/>
          <w:sz w:val="20"/>
          <w:szCs w:val="20"/>
        </w:rPr>
        <w:t>s</w:t>
      </w:r>
      <w:r w:rsidR="000E54B5" w:rsidRPr="000F1386">
        <w:rPr>
          <w:rFonts w:ascii="Arial" w:hAnsi="Arial" w:cs="Arial"/>
          <w:sz w:val="20"/>
          <w:szCs w:val="20"/>
        </w:rPr>
        <w:t xml:space="preserve">, and low genetic </w:t>
      </w:r>
      <w:r w:rsidR="001B16B4" w:rsidRPr="000F1386">
        <w:rPr>
          <w:rFonts w:ascii="Arial" w:hAnsi="Arial" w:cs="Arial"/>
          <w:sz w:val="20"/>
          <w:szCs w:val="20"/>
        </w:rPr>
        <w:t>diversit</w:t>
      </w:r>
      <w:r w:rsidR="001B16B4">
        <w:rPr>
          <w:rFonts w:ascii="Arial" w:hAnsi="Arial" w:cs="Arial"/>
          <w:sz w:val="20"/>
          <w:szCs w:val="20"/>
        </w:rPr>
        <w:t>ies</w:t>
      </w:r>
      <w:r w:rsidR="000E54B5" w:rsidRPr="000F1386">
        <w:rPr>
          <w:rFonts w:ascii="Arial" w:hAnsi="Arial" w:cs="Arial"/>
          <w:sz w:val="20"/>
          <w:szCs w:val="20"/>
        </w:rPr>
        <w:t xml:space="preserve">, species dependent on reserves could be especially sensitive to </w:t>
      </w:r>
      <w:r w:rsidR="0058516D">
        <w:rPr>
          <w:rFonts w:ascii="Arial" w:hAnsi="Arial" w:cs="Arial"/>
          <w:sz w:val="20"/>
          <w:szCs w:val="20"/>
        </w:rPr>
        <w:t>climate change</w:t>
      </w:r>
      <w:r w:rsidR="000E54B5" w:rsidRPr="000F1386">
        <w:rPr>
          <w:rFonts w:ascii="Arial" w:hAnsi="Arial" w:cs="Arial"/>
          <w:sz w:val="20"/>
          <w:szCs w:val="20"/>
        </w:rPr>
        <w:fldChar w:fldCharType="begin" w:fldLock="1"/>
      </w:r>
      <w:r w:rsidR="001A5080">
        <w:rPr>
          <w:rFonts w:ascii="Arial" w:hAnsi="Arial" w:cs="Arial"/>
          <w:sz w:val="20"/>
          <w:szCs w:val="20"/>
        </w:rPr>
        <w:instrText>ADDIN CSL_CITATION { "citationID" : "jMVQmISq", "citationItems" : [ { "id" : "ITEM-1", "itemData" : { "DOI" : "10.2307/1310052", "ISSN" : "00063568, 15253244", "author" : [ { "dropping-particle" : "", "family" : "Peters", "given" : "Robert L.",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 } ], "mendeley" : { "formattedCitation" : "&lt;sup&gt;5&lt;/sup&gt;", "plainTextFormattedCitation" : "5", "previouslyFormattedCitation" : "&lt;sup&gt;5&lt;/sup&gt;" }, "properties" : { "formattedCitation" : "{\\rtf \\super 4\\nosupersub{}}", "noteIndex" : 0, "plainCitation" : "4" }, "schema" : "https://github.com/citation-style-language/schema/raw/master/csl-citation.json" }</w:instrText>
      </w:r>
      <w:r w:rsidR="000E54B5" w:rsidRPr="000F1386">
        <w:rPr>
          <w:rFonts w:ascii="Arial" w:hAnsi="Arial" w:cs="Arial"/>
          <w:sz w:val="20"/>
          <w:szCs w:val="20"/>
        </w:rPr>
        <w:fldChar w:fldCharType="separate"/>
      </w:r>
      <w:r w:rsidR="00D10C96" w:rsidRPr="00D10C96">
        <w:rPr>
          <w:rFonts w:ascii="Arial" w:hAnsi="Arial" w:cs="Arial"/>
          <w:noProof/>
          <w:sz w:val="20"/>
          <w:vertAlign w:val="superscript"/>
        </w:rPr>
        <w:t>5</w:t>
      </w:r>
      <w:r w:rsidR="000E54B5" w:rsidRPr="000F1386">
        <w:rPr>
          <w:rFonts w:ascii="Arial" w:hAnsi="Arial" w:cs="Arial"/>
          <w:sz w:val="20"/>
          <w:szCs w:val="20"/>
        </w:rPr>
        <w:fldChar w:fldCharType="end"/>
      </w:r>
      <w:r w:rsidR="000E54B5" w:rsidRPr="000F1386">
        <w:rPr>
          <w:rFonts w:ascii="Arial" w:hAnsi="Arial" w:cs="Arial"/>
          <w:sz w:val="20"/>
          <w:szCs w:val="20"/>
        </w:rPr>
        <w:t xml:space="preserve">. </w:t>
      </w:r>
      <w:r w:rsidR="00B9720A" w:rsidRPr="000F1386">
        <w:rPr>
          <w:rFonts w:ascii="Arial" w:hAnsi="Arial" w:cs="Arial"/>
          <w:sz w:val="20"/>
          <w:szCs w:val="20"/>
        </w:rPr>
        <w:t>There is gr</w:t>
      </w:r>
      <w:r w:rsidR="009804AB" w:rsidRPr="000F1386">
        <w:rPr>
          <w:rFonts w:ascii="Arial" w:hAnsi="Arial" w:cs="Arial"/>
          <w:sz w:val="20"/>
          <w:szCs w:val="20"/>
        </w:rPr>
        <w:t xml:space="preserve">owing evidence </w:t>
      </w:r>
      <w:r w:rsidR="006058EF">
        <w:rPr>
          <w:rFonts w:ascii="Arial" w:hAnsi="Arial" w:cs="Arial"/>
          <w:sz w:val="20"/>
          <w:szCs w:val="20"/>
        </w:rPr>
        <w:t xml:space="preserve">that </w:t>
      </w:r>
      <w:r w:rsidR="001B16B4">
        <w:rPr>
          <w:rFonts w:ascii="Arial" w:hAnsi="Arial" w:cs="Arial"/>
          <w:sz w:val="20"/>
          <w:szCs w:val="20"/>
        </w:rPr>
        <w:t>Peters and Darling</w:t>
      </w:r>
      <w:r w:rsidR="001B16B4" w:rsidRPr="000F1386">
        <w:rPr>
          <w:rFonts w:ascii="Arial" w:hAnsi="Arial" w:cs="Arial"/>
          <w:sz w:val="20"/>
          <w:szCs w:val="20"/>
        </w:rPr>
        <w:t xml:space="preserve"> </w:t>
      </w:r>
      <w:r w:rsidR="009804AB" w:rsidRPr="000F1386">
        <w:rPr>
          <w:rFonts w:ascii="Arial" w:hAnsi="Arial" w:cs="Arial"/>
          <w:sz w:val="20"/>
          <w:szCs w:val="20"/>
        </w:rPr>
        <w:t xml:space="preserve">were </w:t>
      </w:r>
      <w:r w:rsidR="007D100C">
        <w:rPr>
          <w:rFonts w:ascii="Arial" w:hAnsi="Arial" w:cs="Arial"/>
          <w:sz w:val="20"/>
          <w:szCs w:val="20"/>
        </w:rPr>
        <w:t>correct</w:t>
      </w:r>
      <w:r w:rsidR="009804AB" w:rsidRPr="000F1386">
        <w:rPr>
          <w:rFonts w:ascii="Arial" w:hAnsi="Arial" w:cs="Arial"/>
          <w:sz w:val="20"/>
          <w:szCs w:val="20"/>
        </w:rPr>
        <w:t>: n</w:t>
      </w:r>
      <w:r w:rsidR="00F05EB4" w:rsidRPr="000F1386">
        <w:rPr>
          <w:rFonts w:ascii="Arial" w:hAnsi="Arial" w:cs="Arial"/>
          <w:sz w:val="20"/>
          <w:szCs w:val="20"/>
        </w:rPr>
        <w:t>umerous case</w:t>
      </w:r>
      <w:r w:rsidR="001E6F92">
        <w:rPr>
          <w:rFonts w:ascii="Arial" w:hAnsi="Arial" w:cs="Arial"/>
          <w:sz w:val="20"/>
          <w:szCs w:val="20"/>
        </w:rPr>
        <w:t>-</w:t>
      </w:r>
      <w:r w:rsidR="00F05EB4" w:rsidRPr="000F1386">
        <w:rPr>
          <w:rFonts w:ascii="Arial" w:hAnsi="Arial" w:cs="Arial"/>
          <w:sz w:val="20"/>
          <w:szCs w:val="20"/>
        </w:rPr>
        <w:t>studies indicate</w:t>
      </w:r>
      <w:r w:rsidR="007D100C">
        <w:rPr>
          <w:rFonts w:ascii="Arial" w:hAnsi="Arial" w:cs="Arial"/>
          <w:sz w:val="20"/>
          <w:szCs w:val="20"/>
        </w:rPr>
        <w:t xml:space="preserve"> that</w:t>
      </w:r>
      <w:r w:rsidR="00F05EB4" w:rsidRPr="000F1386">
        <w:rPr>
          <w:rFonts w:ascii="Arial" w:hAnsi="Arial" w:cs="Arial"/>
          <w:sz w:val="20"/>
          <w:szCs w:val="20"/>
        </w:rPr>
        <w:t xml:space="preserve"> </w:t>
      </w:r>
      <w:r w:rsidR="000029D0" w:rsidRPr="000F1386">
        <w:rPr>
          <w:rFonts w:ascii="Arial" w:hAnsi="Arial" w:cs="Arial"/>
          <w:sz w:val="20"/>
          <w:szCs w:val="20"/>
        </w:rPr>
        <w:t xml:space="preserve">anthropogenic </w:t>
      </w:r>
      <w:r w:rsidR="00B07F50">
        <w:rPr>
          <w:rFonts w:ascii="Arial" w:hAnsi="Arial" w:cs="Arial"/>
          <w:sz w:val="20"/>
          <w:szCs w:val="20"/>
        </w:rPr>
        <w:t>climate change</w:t>
      </w:r>
      <w:r w:rsidR="001C0389" w:rsidRPr="000F1386">
        <w:rPr>
          <w:rFonts w:ascii="Arial" w:hAnsi="Arial" w:cs="Arial"/>
          <w:sz w:val="20"/>
          <w:szCs w:val="20"/>
        </w:rPr>
        <w:t xml:space="preserve"> </w:t>
      </w:r>
      <w:r w:rsidR="00485500" w:rsidRPr="000F1386">
        <w:rPr>
          <w:rFonts w:ascii="Arial" w:hAnsi="Arial" w:cs="Arial"/>
          <w:sz w:val="20"/>
          <w:szCs w:val="20"/>
        </w:rPr>
        <w:t>is</w:t>
      </w:r>
      <w:r w:rsidR="000029D0" w:rsidRPr="000F1386">
        <w:rPr>
          <w:rFonts w:ascii="Arial" w:hAnsi="Arial" w:cs="Arial"/>
          <w:sz w:val="20"/>
          <w:szCs w:val="20"/>
        </w:rPr>
        <w:t xml:space="preserve"> already </w:t>
      </w:r>
      <w:r w:rsidR="00485500" w:rsidRPr="000F1386">
        <w:rPr>
          <w:rFonts w:ascii="Arial" w:hAnsi="Arial" w:cs="Arial"/>
          <w:sz w:val="20"/>
          <w:szCs w:val="20"/>
        </w:rPr>
        <w:t>having</w:t>
      </w:r>
      <w:r w:rsidR="000029D0" w:rsidRPr="000F1386">
        <w:rPr>
          <w:rFonts w:ascii="Arial" w:hAnsi="Arial" w:cs="Arial"/>
          <w:sz w:val="20"/>
          <w:szCs w:val="20"/>
        </w:rPr>
        <w:t xml:space="preserve"> substantial effects</w:t>
      </w:r>
      <w:r w:rsidR="00B96EC6" w:rsidRPr="000F1386">
        <w:rPr>
          <w:rFonts w:ascii="Arial" w:hAnsi="Arial" w:cs="Arial"/>
          <w:sz w:val="20"/>
          <w:szCs w:val="20"/>
        </w:rPr>
        <w:t xml:space="preserve"> on </w:t>
      </w:r>
      <w:r w:rsidR="00B9720A" w:rsidRPr="000F1386">
        <w:rPr>
          <w:rFonts w:ascii="Arial" w:hAnsi="Arial" w:cs="Arial"/>
          <w:sz w:val="20"/>
          <w:szCs w:val="20"/>
        </w:rPr>
        <w:t xml:space="preserve">populations and </w:t>
      </w:r>
      <w:r w:rsidR="00B96EC6" w:rsidRPr="000F1386">
        <w:rPr>
          <w:rFonts w:ascii="Arial" w:hAnsi="Arial" w:cs="Arial"/>
          <w:sz w:val="20"/>
          <w:szCs w:val="20"/>
        </w:rPr>
        <w:t xml:space="preserve">ecosystems </w:t>
      </w:r>
      <w:r w:rsidR="00A92D8E" w:rsidRPr="000F1386">
        <w:rPr>
          <w:rFonts w:ascii="Arial" w:hAnsi="Arial" w:cs="Arial"/>
          <w:sz w:val="20"/>
          <w:szCs w:val="20"/>
        </w:rPr>
        <w:t xml:space="preserve">otherwise protected within </w:t>
      </w:r>
      <w:r w:rsidR="00B9720A" w:rsidRPr="000F1386">
        <w:rPr>
          <w:rFonts w:ascii="Arial" w:hAnsi="Arial" w:cs="Arial"/>
          <w:sz w:val="20"/>
          <w:szCs w:val="20"/>
        </w:rPr>
        <w:t xml:space="preserve">terrestrial and marine </w:t>
      </w:r>
      <w:r w:rsidR="00A92D8E" w:rsidRPr="000F1386">
        <w:rPr>
          <w:rFonts w:ascii="Arial" w:hAnsi="Arial" w:cs="Arial"/>
          <w:sz w:val="20"/>
          <w:szCs w:val="20"/>
        </w:rPr>
        <w:t>reserves</w:t>
      </w:r>
      <w:r w:rsidR="001C2664" w:rsidRPr="000F1386">
        <w:rPr>
          <w:rFonts w:ascii="Arial" w:hAnsi="Arial" w:cs="Arial"/>
          <w:sz w:val="20"/>
          <w:szCs w:val="20"/>
        </w:rPr>
        <w:fldChar w:fldCharType="begin" w:fldLock="1"/>
      </w:r>
      <w:r w:rsidR="001A5080">
        <w:rPr>
          <w:rFonts w:ascii="Arial" w:hAnsi="Arial" w:cs="Arial"/>
          <w:sz w:val="20"/>
          <w:szCs w:val="20"/>
        </w:rPr>
        <w:instrText>ADDIN CSL_CITATION { "citationID" : "4aj6onjae", "citationItems" : [ { "id" : "ITEM-1", "itemData" : { "DOI" : "10.1371/journal.pone.0003039", "ISSN" : "1932-6203", "PMID" : "18728776", "abstract" : "Coral reefs have emerged as one of the ecosystems most vulnerable to climate variation and change. While the contribution of a warming climate to the loss of live coral cover has been well documented across large spatial and temporal scales, the associated effects on fish have not. Here, we respond to recent and repeated calls to assess the importance of local management in conserving coral reefs in the context of global climate change. Such information is important, as coral reef fish assemblages are the most species dense vertebrate communities on earth, contributing critical ecosystem functions and providing crucial ecosystem services to human societies in tropical countries. Our assessment of the impacts of the 1998 mass bleaching event on coral cover, reef structural complexity, and reef associated fishes spans 7 countries, 66 sites and 26 degrees of latitude in the Indian Ocean. Using Bayesian meta-analysis we show that changes in the size structure, diversity and trophic composition of the reef fish community have followed coral declines. Although the ocean scale integrity of these coral reef ecosystems has been lost, it is positive to see the effects are spatially variable at multiple scales, with impacts and vulnerability affected by geography but not management regime. Existing no-take marine protected areas still support high biomass of fish, however they had no positive affect on the ecosystem response to large-scale disturbance. This suggests a need for future conservation and management efforts to identify and protect regional refugia, which should be integrated into existing management frameworks and combined with policies to improve system-wide resilience to climate variation and change.", "author" : [ { "dropping-particle" : "", "family" : "Graham", "given" : "Nicholas a J", "non-dropping-particle" : "", "parse-names" : false, "suffix" : "" }, { "dropping-particle" : "", "family" : "McClanahan", "given" : "Tim R", "non-dropping-particle" : "", "parse-names" : false, "suffix" : "" }, { "dropping-particle" : "", "family" : "MacNeil", "given" : "M Aaron", "non-dropping-particle" : "", "parse-names" : false, "suffix" : "" }, { "dropping-particle" : "", "family" : "Wilson", "given" : "Shaun K", "non-dropping-particle" : "", "parse-names" : false, "suffix" : "" }, { "dropping-particle" : "", "family" : "Polunin", "given" : "Nicholas V C", "non-dropping-particle" : "", "parse-names" : false, "suffix" : "" }, { "dropping-particle" : "", "family" : "Jennings", "given" : "Simon", "non-dropping-particle" : "", "parse-names" : false, "suffix" : "" }, { "dropping-particle" : "", "family" : "Chabanet", "given" : "Pascale", "non-dropping-particle" : "", "parse-names" : false, "suffix" : "" }, { "dropping-particle" : "", "family" : "Clark", "given" : "Susan", "non-dropping-particle" : "", "parse-names" : false, "suffix" : "" }, { "dropping-particle" : "", "family" : "Spalding", "given" : "Mark D", "non-dropping-particle" : "", "parse-names" : false, "suffix" : "" }, { "dropping-particle" : "", "family" : "Letourneur", "given" : "Yves", "non-dropping-particle" : "", "parse-names" : false, "suffix" : "" }, { "dropping-particle" : "", "family" : "Bigot", "given" : "Lionel", "non-dropping-particle" : "", "parse-names" : false, "suffix" : "" }, { "dropping-particle" : "", "family" : "Galzin", "given" : "Ren\u00e9", "non-dropping-particle" : "", "parse-names" : false, "suffix" : "" }, { "dropping-particle" : "", "family" : "Ohman", "given" : "Marcus C", "non-dropping-particle" : "", "parse-names" : false, "suffix" : "" }, { "dropping-particle" : "", "family" : "Garpe", "given" : "Kajsa C", "non-dropping-particle" : "", "parse-names" : false, "suffix" : "" }, { "dropping-particle" : "", "family" : "Edwards", "given" : "Alasdair J", "non-dropping-particle" : "", "parse-names" : false, "suffix" : "" }, { "dropping-particle" : "", "family" : "Sheppard", "given" : "Charles R C", "non-dropping-particle" : "", "parse-names" : false, "suffix" : "" } ], "container-title" : "PloS one", "id" : "ITEM-1", "issue" : "8", "issued" : { "date-parts" : [ [ "2008", "1" ] ] }, "page" : "e3039", "title" : "Climate warming, marine protected areas and the ocean-scale integrity of coral reef ecosystems.", "type" : "article-journal", "volume" : "3" }, "uris" : [ "http://www.mendeley.com/documents/?uuid=b7572c2d-a197-43e9-862f-e9e7f63809a3" ] }, { "id" : "ITEM-2", "itemData" : { "author" : [ { "dropping-particle" : "", "family" : "Monahan", "given" : "William B.", "non-dropping-particle" : "", "parse-names" : false, "suffix" : "" }, { "dropping-particle" : "", "family" : "Fisichelli", "given" : "Nicholas A.", "non-dropping-particle" : "", "parse-names" : false, "suffix" : "" } ], "container-title" : "PloS one", "id" : "ITEM-2", "issue" : "7", "issued" : { "date-parts" : [ [ "2014" ] ] }, "page" : "e101302", "title" : "Climate exposure of US national parks in a new era of change", "type" : "article-journal", "volume" : "9" }, "uri" : [ "http://zotero.org/users/1013952/items/8JMBGBHM" ], "uris" : [ "http://zotero.org/users/1013952/items/8JMBGBHM", "http://www.mendeley.com/documents/?uuid=6a36969d-b8a7-4791-911e-dad0e09cd23f" ] } ], "mendeley" : { "formattedCitation" : "&lt;sup&gt;6,7&lt;/sup&gt;", "plainTextFormattedCitation" : "6,7", "previouslyFormattedCitation" : "&lt;sup&gt;6,7&lt;/sup&gt;" }, "properties" : { "formattedCitation" : "{\\rtf \\super 5,6\\nosupersub{}}", "noteIndex" : 0, "plainCitation" : "5,6" }, "schema" : "https://github.com/citation-style-language/schema/raw/master/csl-citation.json" }</w:instrText>
      </w:r>
      <w:r w:rsidR="001C2664" w:rsidRPr="000F1386">
        <w:rPr>
          <w:rFonts w:ascii="Arial" w:hAnsi="Arial" w:cs="Arial"/>
          <w:sz w:val="20"/>
          <w:szCs w:val="20"/>
        </w:rPr>
        <w:fldChar w:fldCharType="separate"/>
      </w:r>
      <w:r w:rsidR="00D10C96" w:rsidRPr="00D10C96">
        <w:rPr>
          <w:rFonts w:ascii="Arial" w:hAnsi="Arial" w:cs="Arial"/>
          <w:noProof/>
          <w:sz w:val="20"/>
          <w:vertAlign w:val="superscript"/>
        </w:rPr>
        <w:t>6,7</w:t>
      </w:r>
      <w:r w:rsidR="001C2664" w:rsidRPr="000F1386">
        <w:rPr>
          <w:rFonts w:ascii="Arial" w:hAnsi="Arial" w:cs="Arial"/>
          <w:sz w:val="20"/>
          <w:szCs w:val="20"/>
        </w:rPr>
        <w:fldChar w:fldCharType="end"/>
      </w:r>
      <w:r w:rsidR="00A92D8E" w:rsidRPr="000F1386">
        <w:rPr>
          <w:rFonts w:ascii="Arial" w:hAnsi="Arial" w:cs="Arial"/>
          <w:sz w:val="20"/>
          <w:szCs w:val="20"/>
        </w:rPr>
        <w:t xml:space="preserve">. </w:t>
      </w:r>
      <w:r w:rsidR="004476AE">
        <w:rPr>
          <w:rFonts w:ascii="Arial" w:hAnsi="Arial" w:cs="Arial"/>
          <w:sz w:val="20"/>
          <w:szCs w:val="20"/>
        </w:rPr>
        <w:t xml:space="preserve">This is particularly evident </w:t>
      </w:r>
      <w:r w:rsidR="00B567D3">
        <w:rPr>
          <w:rFonts w:ascii="Arial" w:hAnsi="Arial" w:cs="Arial"/>
          <w:sz w:val="20"/>
          <w:szCs w:val="20"/>
        </w:rPr>
        <w:t>on coral reefs</w:t>
      </w:r>
      <w:r w:rsidR="006811B3">
        <w:rPr>
          <w:rFonts w:ascii="Arial" w:hAnsi="Arial" w:cs="Arial"/>
          <w:sz w:val="20"/>
          <w:szCs w:val="20"/>
        </w:rPr>
        <w:t xml:space="preserve">. </w:t>
      </w:r>
      <w:r w:rsidR="004476AE">
        <w:rPr>
          <w:rFonts w:ascii="Arial" w:hAnsi="Arial" w:cs="Arial"/>
          <w:sz w:val="20"/>
          <w:szCs w:val="20"/>
        </w:rPr>
        <w:t>For example</w:t>
      </w:r>
      <w:r w:rsidR="00D56A56">
        <w:rPr>
          <w:rFonts w:ascii="Arial" w:hAnsi="Arial" w:cs="Arial"/>
          <w:sz w:val="20"/>
          <w:szCs w:val="20"/>
        </w:rPr>
        <w:t>, gradual warming over the last several decades and unusuall</w:t>
      </w:r>
      <w:r w:rsidR="00E346DE">
        <w:rPr>
          <w:rFonts w:ascii="Arial" w:hAnsi="Arial" w:cs="Arial"/>
          <w:sz w:val="20"/>
          <w:szCs w:val="20"/>
        </w:rPr>
        <w:t xml:space="preserve">y high seawater temperatures </w:t>
      </w:r>
      <w:r w:rsidR="000155C1">
        <w:rPr>
          <w:rFonts w:ascii="Arial" w:hAnsi="Arial" w:cs="Arial"/>
          <w:sz w:val="20"/>
          <w:szCs w:val="20"/>
        </w:rPr>
        <w:t xml:space="preserve">in </w:t>
      </w:r>
      <w:r w:rsidR="008E3D85">
        <w:rPr>
          <w:rFonts w:ascii="Arial" w:hAnsi="Arial" w:cs="Arial"/>
          <w:sz w:val="20"/>
          <w:szCs w:val="20"/>
        </w:rPr>
        <w:t>early</w:t>
      </w:r>
      <w:r w:rsidR="00C9101D">
        <w:rPr>
          <w:rFonts w:ascii="Arial" w:hAnsi="Arial" w:cs="Arial"/>
          <w:sz w:val="20"/>
          <w:szCs w:val="20"/>
        </w:rPr>
        <w:t xml:space="preserve"> </w:t>
      </w:r>
      <w:r w:rsidR="00E346DE">
        <w:rPr>
          <w:rFonts w:ascii="Arial" w:hAnsi="Arial" w:cs="Arial"/>
          <w:sz w:val="20"/>
          <w:szCs w:val="20"/>
        </w:rPr>
        <w:t xml:space="preserve">2016 </w:t>
      </w:r>
      <w:r w:rsidR="00D56A56">
        <w:rPr>
          <w:rFonts w:ascii="Arial" w:hAnsi="Arial" w:cs="Arial"/>
          <w:sz w:val="20"/>
          <w:szCs w:val="20"/>
        </w:rPr>
        <w:t xml:space="preserve">caused mass </w:t>
      </w:r>
      <w:r w:rsidR="004476AE">
        <w:rPr>
          <w:rFonts w:ascii="Arial" w:hAnsi="Arial" w:cs="Arial"/>
          <w:sz w:val="20"/>
          <w:szCs w:val="20"/>
        </w:rPr>
        <w:t xml:space="preserve">coral </w:t>
      </w:r>
      <w:r w:rsidR="000155C1">
        <w:rPr>
          <w:rFonts w:ascii="Arial" w:hAnsi="Arial" w:cs="Arial"/>
          <w:sz w:val="20"/>
          <w:szCs w:val="20"/>
        </w:rPr>
        <w:t>mortality</w:t>
      </w:r>
      <w:r w:rsidR="00D56A56">
        <w:rPr>
          <w:rFonts w:ascii="Arial" w:hAnsi="Arial" w:cs="Arial"/>
          <w:sz w:val="20"/>
          <w:szCs w:val="20"/>
        </w:rPr>
        <w:t xml:space="preserve"> across much of the</w:t>
      </w:r>
      <w:r w:rsidR="00A92D8E" w:rsidRPr="000F1386">
        <w:rPr>
          <w:rFonts w:ascii="Arial" w:hAnsi="Arial" w:cs="Arial"/>
          <w:sz w:val="20"/>
          <w:szCs w:val="20"/>
        </w:rPr>
        <w:t xml:space="preserve"> northern Great Barrier Reef</w:t>
      </w:r>
      <w:r w:rsidR="00FC3AE3">
        <w:rPr>
          <w:rFonts w:ascii="Arial" w:hAnsi="Arial" w:cs="Arial"/>
          <w:sz w:val="20"/>
          <w:szCs w:val="20"/>
        </w:rPr>
        <w:fldChar w:fldCharType="begin" w:fldLock="1"/>
      </w:r>
      <w:r w:rsidR="001A5080">
        <w:rPr>
          <w:rFonts w:ascii="Arial" w:hAnsi="Arial" w:cs="Arial"/>
          <w:sz w:val="20"/>
          <w:szCs w:val="20"/>
        </w:rPr>
        <w:instrText>ADDIN CSL_CITATION { "citationID" : "1albtcrjbp", "citationItems" : [ { "id" : "ITEM-1", "itemData" : { "DOI" : "10.1038/nature21707", "ISSN" : "0028-0836",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"http://www.mendeley.com/documents/?uuid=1b0f41f4-6ffe-4b8c-84ca-708c7529b487"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instrText>
      </w:r>
      <w:r w:rsidR="00FC3AE3">
        <w:rPr>
          <w:rFonts w:ascii="Arial" w:hAnsi="Arial" w:cs="Arial"/>
          <w:sz w:val="20"/>
          <w:szCs w:val="20"/>
        </w:rPr>
        <w:fldChar w:fldCharType="separate"/>
      </w:r>
      <w:r w:rsidR="00D10C96" w:rsidRPr="00D10C96">
        <w:rPr>
          <w:rFonts w:ascii="Arial" w:eastAsia="Times New Roman" w:hAnsi="Arial" w:cs="Arial"/>
          <w:noProof/>
          <w:sz w:val="20"/>
          <w:vertAlign w:val="superscript"/>
        </w:rPr>
        <w:t>8</w:t>
      </w:r>
      <w:r w:rsidR="00FC3AE3">
        <w:rPr>
          <w:rFonts w:ascii="Arial" w:hAnsi="Arial" w:cs="Arial"/>
          <w:sz w:val="20"/>
          <w:szCs w:val="20"/>
        </w:rPr>
        <w:fldChar w:fldCharType="end"/>
      </w:r>
      <w:r w:rsidR="007D100C">
        <w:rPr>
          <w:rFonts w:ascii="Arial" w:hAnsi="Arial" w:cs="Arial"/>
          <w:sz w:val="20"/>
          <w:szCs w:val="20"/>
        </w:rPr>
        <w:t xml:space="preserve"> (GBR)</w:t>
      </w:r>
      <w:r w:rsidR="001B16B4">
        <w:rPr>
          <w:rFonts w:ascii="Arial" w:hAnsi="Arial" w:cs="Arial"/>
          <w:sz w:val="20"/>
          <w:szCs w:val="20"/>
        </w:rPr>
        <w:t xml:space="preserve">, </w:t>
      </w:r>
      <w:r w:rsidR="00EF4961" w:rsidRPr="000F1386">
        <w:rPr>
          <w:rFonts w:ascii="Arial" w:hAnsi="Arial" w:cs="Arial"/>
          <w:sz w:val="20"/>
          <w:szCs w:val="20"/>
        </w:rPr>
        <w:t xml:space="preserve">a </w:t>
      </w:r>
      <w:r w:rsidR="00C65F29" w:rsidRPr="000F1386">
        <w:rPr>
          <w:rFonts w:ascii="Arial" w:hAnsi="Arial" w:cs="Arial"/>
          <w:sz w:val="20"/>
          <w:szCs w:val="20"/>
        </w:rPr>
        <w:t xml:space="preserve">UNESCO </w:t>
      </w:r>
      <w:r w:rsidR="00403B34" w:rsidRPr="000F1386">
        <w:rPr>
          <w:rFonts w:ascii="Arial" w:hAnsi="Arial" w:cs="Arial"/>
          <w:sz w:val="20"/>
          <w:szCs w:val="20"/>
        </w:rPr>
        <w:t xml:space="preserve">World </w:t>
      </w:r>
      <w:r w:rsidR="00EF4961" w:rsidRPr="000F1386">
        <w:rPr>
          <w:rFonts w:ascii="Arial" w:hAnsi="Arial" w:cs="Arial"/>
          <w:sz w:val="20"/>
          <w:szCs w:val="20"/>
        </w:rPr>
        <w:t>Heritage</w:t>
      </w:r>
      <w:r w:rsidR="00403B34" w:rsidRPr="000F1386">
        <w:rPr>
          <w:rFonts w:ascii="Arial" w:hAnsi="Arial" w:cs="Arial"/>
          <w:sz w:val="20"/>
          <w:szCs w:val="20"/>
        </w:rPr>
        <w:t xml:space="preserve"> </w:t>
      </w:r>
      <w:r w:rsidR="00EF4961" w:rsidRPr="000F1386">
        <w:rPr>
          <w:rFonts w:ascii="Arial" w:hAnsi="Arial" w:cs="Arial"/>
          <w:sz w:val="20"/>
          <w:szCs w:val="20"/>
        </w:rPr>
        <w:t>Site</w:t>
      </w:r>
      <w:r w:rsidR="00403B34" w:rsidRPr="000F1386">
        <w:rPr>
          <w:rFonts w:ascii="Arial" w:hAnsi="Arial" w:cs="Arial"/>
          <w:sz w:val="20"/>
          <w:szCs w:val="20"/>
        </w:rPr>
        <w:t xml:space="preserve"> and model </w:t>
      </w:r>
      <w:r w:rsidR="009E438A">
        <w:rPr>
          <w:rFonts w:ascii="Arial" w:hAnsi="Arial" w:cs="Arial"/>
          <w:sz w:val="20"/>
          <w:szCs w:val="20"/>
        </w:rPr>
        <w:t>MPA</w:t>
      </w:r>
      <w:r w:rsidR="00EF4961" w:rsidRPr="000F1386">
        <w:rPr>
          <w:rFonts w:ascii="Arial" w:hAnsi="Arial" w:cs="Arial"/>
          <w:color w:val="1A1A1A"/>
          <w:sz w:val="20"/>
          <w:szCs w:val="20"/>
        </w:rPr>
        <w:t xml:space="preserve">. </w:t>
      </w:r>
      <w:r w:rsidR="001B16B4">
        <w:rPr>
          <w:rFonts w:ascii="Arial" w:hAnsi="Arial" w:cs="Arial"/>
          <w:color w:val="1A1A1A"/>
          <w:sz w:val="20"/>
          <w:szCs w:val="20"/>
        </w:rPr>
        <w:t>D</w:t>
      </w:r>
      <w:r w:rsidR="00EF4961" w:rsidRPr="000F1386">
        <w:rPr>
          <w:rFonts w:ascii="Arial" w:hAnsi="Arial" w:cs="Arial"/>
          <w:color w:val="1A1A1A"/>
          <w:sz w:val="20"/>
          <w:szCs w:val="20"/>
        </w:rPr>
        <w:t xml:space="preserve">espite </w:t>
      </w:r>
      <w:r w:rsidR="007D100C">
        <w:rPr>
          <w:rFonts w:ascii="Arial" w:hAnsi="Arial" w:cs="Arial"/>
          <w:color w:val="1A1A1A"/>
          <w:sz w:val="20"/>
          <w:szCs w:val="20"/>
        </w:rPr>
        <w:t xml:space="preserve">its </w:t>
      </w:r>
      <w:r w:rsidR="00E346DE">
        <w:rPr>
          <w:rFonts w:ascii="Arial" w:hAnsi="Arial" w:cs="Arial"/>
          <w:color w:val="1A1A1A"/>
          <w:sz w:val="20"/>
          <w:szCs w:val="20"/>
        </w:rPr>
        <w:t xml:space="preserve">isolation and </w:t>
      </w:r>
      <w:r w:rsidR="00EF4961" w:rsidRPr="000F1386">
        <w:rPr>
          <w:rFonts w:ascii="Arial" w:hAnsi="Arial" w:cs="Arial"/>
          <w:color w:val="1A1A1A"/>
          <w:sz w:val="20"/>
          <w:szCs w:val="20"/>
        </w:rPr>
        <w:t>effective protection from harvesting, pollution, and other stressors</w:t>
      </w:r>
      <w:r w:rsidR="0051538D" w:rsidRPr="000F1386">
        <w:rPr>
          <w:rFonts w:ascii="Arial" w:hAnsi="Arial" w:cs="Arial"/>
          <w:color w:val="1A1A1A"/>
          <w:sz w:val="20"/>
          <w:szCs w:val="20"/>
        </w:rPr>
        <w:t>,</w:t>
      </w:r>
      <w:r w:rsidR="00A46740" w:rsidRPr="000F1386">
        <w:rPr>
          <w:rFonts w:ascii="Arial" w:hAnsi="Arial" w:cs="Arial"/>
          <w:color w:val="1A1A1A"/>
          <w:sz w:val="20"/>
          <w:szCs w:val="20"/>
        </w:rPr>
        <w:t xml:space="preserve"> </w:t>
      </w:r>
      <w:r w:rsidR="00D03DED">
        <w:rPr>
          <w:rFonts w:ascii="Arial" w:hAnsi="Arial" w:cs="Arial"/>
          <w:color w:val="1A1A1A"/>
          <w:sz w:val="20"/>
          <w:szCs w:val="20"/>
        </w:rPr>
        <w:t xml:space="preserve">warming radically altered </w:t>
      </w:r>
      <w:r w:rsidR="009804AB" w:rsidRPr="000F1386">
        <w:rPr>
          <w:rFonts w:ascii="Arial" w:hAnsi="Arial" w:cs="Arial"/>
          <w:color w:val="1A1A1A"/>
          <w:sz w:val="20"/>
          <w:szCs w:val="20"/>
        </w:rPr>
        <w:t>the</w:t>
      </w:r>
      <w:r w:rsidR="00927ACD" w:rsidRPr="000F1386">
        <w:rPr>
          <w:rFonts w:ascii="Arial" w:hAnsi="Arial" w:cs="Arial"/>
          <w:color w:val="1A1A1A"/>
          <w:sz w:val="20"/>
          <w:szCs w:val="20"/>
        </w:rPr>
        <w:t xml:space="preserve"> </w:t>
      </w:r>
      <w:r w:rsidR="007C004E">
        <w:rPr>
          <w:rFonts w:ascii="Arial" w:hAnsi="Arial" w:cs="Arial"/>
          <w:color w:val="1A1A1A"/>
          <w:sz w:val="20"/>
          <w:szCs w:val="20"/>
        </w:rPr>
        <w:t xml:space="preserve">northern </w:t>
      </w:r>
      <w:r w:rsidR="007D100C">
        <w:rPr>
          <w:rFonts w:ascii="Arial" w:hAnsi="Arial" w:cs="Arial"/>
          <w:color w:val="1A1A1A"/>
          <w:sz w:val="20"/>
          <w:szCs w:val="20"/>
        </w:rPr>
        <w:t>GBR</w:t>
      </w:r>
      <w:r w:rsidR="00FC3AE3">
        <w:rPr>
          <w:rFonts w:ascii="Arial" w:hAnsi="Arial" w:cs="Arial"/>
          <w:sz w:val="20"/>
          <w:szCs w:val="20"/>
        </w:rPr>
        <w:fldChar w:fldCharType="begin" w:fldLock="1"/>
      </w:r>
      <w:r w:rsidR="001A5080">
        <w:rPr>
          <w:rFonts w:ascii="Arial" w:hAnsi="Arial" w:cs="Arial"/>
          <w:sz w:val="20"/>
          <w:szCs w:val="20"/>
        </w:rPr>
        <w:instrText>ADDIN CSL_CITATION { "citationID" : "1albtcrjbp", "citationItems" : [ { "id" : "ITEM-1", "itemData" : { "DOI" : "10.1038/nature21707", "ISSN" : "0028-0836",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"http://www.mendeley.com/documents/?uuid=1b0f41f4-6ffe-4b8c-84ca-708c7529b487"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instrText>
      </w:r>
      <w:r w:rsidR="00FC3AE3">
        <w:rPr>
          <w:rFonts w:ascii="Arial" w:hAnsi="Arial" w:cs="Arial"/>
          <w:sz w:val="20"/>
          <w:szCs w:val="20"/>
        </w:rPr>
        <w:fldChar w:fldCharType="separate"/>
      </w:r>
      <w:r w:rsidR="00D10C96" w:rsidRPr="00D10C96">
        <w:rPr>
          <w:rFonts w:ascii="Arial" w:eastAsia="Times New Roman" w:hAnsi="Arial" w:cs="Arial"/>
          <w:noProof/>
          <w:sz w:val="20"/>
          <w:vertAlign w:val="superscript"/>
        </w:rPr>
        <w:t>8</w:t>
      </w:r>
      <w:r w:rsidR="00FC3AE3">
        <w:rPr>
          <w:rFonts w:ascii="Arial" w:hAnsi="Arial" w:cs="Arial"/>
          <w:sz w:val="20"/>
          <w:szCs w:val="20"/>
        </w:rPr>
        <w:fldChar w:fldCharType="end"/>
      </w:r>
      <w:r w:rsidR="00B01700" w:rsidRPr="000F1386">
        <w:rPr>
          <w:rFonts w:ascii="Arial" w:hAnsi="Arial" w:cs="Arial"/>
          <w:color w:val="1A1A1A"/>
          <w:sz w:val="20"/>
          <w:szCs w:val="20"/>
        </w:rPr>
        <w:t xml:space="preserve">. </w:t>
      </w:r>
      <w:r w:rsidR="00E346DE">
        <w:rPr>
          <w:rFonts w:ascii="Arial" w:hAnsi="Arial" w:cs="Arial"/>
          <w:color w:val="1A1A1A"/>
          <w:sz w:val="20"/>
          <w:szCs w:val="20"/>
        </w:rPr>
        <w:t>T</w:t>
      </w:r>
      <w:r w:rsidR="00676F7A" w:rsidRPr="000F1386">
        <w:rPr>
          <w:rFonts w:ascii="Arial" w:hAnsi="Arial" w:cs="Arial"/>
          <w:color w:val="1A1A1A"/>
          <w:sz w:val="20"/>
          <w:szCs w:val="20"/>
        </w:rPr>
        <w:t>his and similar</w:t>
      </w:r>
      <w:r w:rsidR="00EF4961" w:rsidRPr="000F1386">
        <w:rPr>
          <w:rFonts w:ascii="Arial" w:hAnsi="Arial" w:cs="Arial"/>
          <w:color w:val="1A1A1A"/>
          <w:sz w:val="20"/>
          <w:szCs w:val="20"/>
        </w:rPr>
        <w:t xml:space="preserve"> case studies</w:t>
      </w:r>
      <w:r w:rsidR="00024C3B">
        <w:rPr>
          <w:rFonts w:ascii="Arial" w:hAnsi="Arial" w:cs="Arial"/>
          <w:color w:val="1A1A1A"/>
          <w:sz w:val="20"/>
          <w:szCs w:val="20"/>
        </w:rPr>
        <w:t xml:space="preserve"> as well as synthetic analysis</w:t>
      </w:r>
      <w:r w:rsidR="001A5080">
        <w:rPr>
          <w:rFonts w:ascii="Arial" w:hAnsi="Arial" w:cs="Arial"/>
          <w:color w:val="1A1A1A"/>
          <w:sz w:val="20"/>
          <w:szCs w:val="20"/>
        </w:rPr>
        <w:fldChar w:fldCharType="begin" w:fldLock="1"/>
      </w:r>
      <w:r w:rsidR="00065EA8">
        <w:rPr>
          <w:rFonts w:ascii="Arial" w:hAnsi="Arial" w:cs="Arial"/>
          <w:color w:val="1A1A1A"/>
          <w:sz w:val="20"/>
          <w:szCs w:val="20"/>
        </w:rPr>
        <w:instrText>ADDIN CSL_CITATION { "citationItems" : [ { "id" : "ITEM-1", "itemData" : { "DOI" : "10.1111/j.1365-2486.2012.02658.x", "ISSN" : "13541013", "author" : [ { "dropping-particle" : "", "family" : "Selig", "given" : "Elizabeth R.", "non-dropping-particle" : "", "parse-names" : false, "suffix" : "" }, { "dropping-particle" : "", "family" : "Casey", "given" : "Kenneth S.", "non-dropping-particle" : "", "parse-names" : false, "suffix" : "" }, { "dropping-particle" : "", "family" : "Bruno", "given" : "John F.", "non-dropping-particle" : "", "parse-names" : false, "suffix" : "" } ], "container-title" : "Global Change Biology", "id" : "ITEM-1", "issue" : "5", "issued" : { "date-parts" : [ [ "2012", "2", "2" ] ] }, "page" : "1561\u20131570", "title" : "Temperature-driven coral decline: the role of marine protected areas", "type" : "article-journal", "volume" : "18" }, "uris" : [ "http://www.mendeley.com/documents/?uuid=056f38d8-e619-41f3-9388-6cd008626e13" ] } ], "mendeley" : { "formattedCitation" : "&lt;sup&gt;9&lt;/sup&gt;", "plainTextFormattedCitation" : "9", "previouslyFormattedCitation" : "&lt;sup&gt;9&lt;/sup&gt;" }, "properties" : { "noteIndex" : 0 }, "schema" : "https://github.com/citation-style-language/schema/raw/master/csl-citation.json" }</w:instrText>
      </w:r>
      <w:r w:rsidR="001A5080">
        <w:rPr>
          <w:rFonts w:ascii="Arial" w:hAnsi="Arial" w:cs="Arial"/>
          <w:color w:val="1A1A1A"/>
          <w:sz w:val="20"/>
          <w:szCs w:val="20"/>
        </w:rPr>
        <w:fldChar w:fldCharType="separate"/>
      </w:r>
      <w:r w:rsidR="001A5080" w:rsidRPr="001A5080">
        <w:rPr>
          <w:rFonts w:ascii="Arial" w:hAnsi="Arial" w:cs="Arial"/>
          <w:noProof/>
          <w:color w:val="1A1A1A"/>
          <w:sz w:val="20"/>
          <w:szCs w:val="20"/>
          <w:vertAlign w:val="superscript"/>
        </w:rPr>
        <w:t>9</w:t>
      </w:r>
      <w:r w:rsidR="001A5080">
        <w:rPr>
          <w:rFonts w:ascii="Arial" w:hAnsi="Arial" w:cs="Arial"/>
          <w:color w:val="1A1A1A"/>
          <w:sz w:val="20"/>
          <w:szCs w:val="20"/>
        </w:rPr>
        <w:fldChar w:fldCharType="end"/>
      </w:r>
      <w:r w:rsidR="0051538D" w:rsidRPr="000F1386">
        <w:rPr>
          <w:rFonts w:ascii="Arial" w:hAnsi="Arial" w:cs="Arial"/>
          <w:color w:val="1A1A1A"/>
          <w:sz w:val="20"/>
          <w:szCs w:val="20"/>
        </w:rPr>
        <w:t xml:space="preserve"> call into</w:t>
      </w:r>
      <w:r w:rsidR="00EF4961" w:rsidRPr="000F1386">
        <w:rPr>
          <w:rFonts w:ascii="Arial" w:hAnsi="Arial" w:cs="Arial"/>
          <w:color w:val="1A1A1A"/>
          <w:sz w:val="20"/>
          <w:szCs w:val="20"/>
        </w:rPr>
        <w:t xml:space="preserve"> question the long-term </w:t>
      </w:r>
      <w:r w:rsidR="000155C1">
        <w:rPr>
          <w:rFonts w:ascii="Arial" w:hAnsi="Arial" w:cs="Arial"/>
          <w:color w:val="1A1A1A"/>
          <w:sz w:val="20"/>
          <w:szCs w:val="20"/>
        </w:rPr>
        <w:t>effectiveness</w:t>
      </w:r>
      <w:r w:rsidR="0051538D" w:rsidRPr="000F1386">
        <w:rPr>
          <w:rFonts w:ascii="Arial" w:hAnsi="Arial" w:cs="Arial"/>
          <w:color w:val="1A1A1A"/>
          <w:sz w:val="20"/>
          <w:szCs w:val="20"/>
        </w:rPr>
        <w:t xml:space="preserve"> </w:t>
      </w:r>
      <w:r w:rsidR="00EF4961" w:rsidRPr="000F1386">
        <w:rPr>
          <w:rFonts w:ascii="Arial" w:hAnsi="Arial" w:cs="Arial"/>
          <w:color w:val="1A1A1A"/>
          <w:sz w:val="20"/>
          <w:szCs w:val="20"/>
        </w:rPr>
        <w:t xml:space="preserve">of </w:t>
      </w:r>
      <w:r w:rsidR="009E438A">
        <w:rPr>
          <w:rFonts w:ascii="Arial" w:hAnsi="Arial" w:cs="Arial"/>
          <w:color w:val="1A1A1A"/>
          <w:sz w:val="20"/>
          <w:szCs w:val="20"/>
        </w:rPr>
        <w:t>MPAs</w:t>
      </w:r>
      <w:r w:rsidR="00EF4961" w:rsidRPr="000F1386">
        <w:rPr>
          <w:rFonts w:ascii="Arial" w:hAnsi="Arial" w:cs="Arial"/>
          <w:color w:val="1A1A1A"/>
          <w:sz w:val="20"/>
          <w:szCs w:val="20"/>
        </w:rPr>
        <w:t xml:space="preserve"> </w:t>
      </w:r>
      <w:r w:rsidR="0051538D" w:rsidRPr="000F1386">
        <w:rPr>
          <w:rFonts w:ascii="Arial" w:hAnsi="Arial" w:cs="Arial"/>
          <w:color w:val="1A1A1A"/>
          <w:sz w:val="20"/>
          <w:szCs w:val="20"/>
        </w:rPr>
        <w:t>in</w:t>
      </w:r>
      <w:r w:rsidR="00676F7A" w:rsidRPr="000F1386">
        <w:rPr>
          <w:rFonts w:ascii="Arial" w:hAnsi="Arial" w:cs="Arial"/>
          <w:color w:val="1A1A1A"/>
          <w:sz w:val="20"/>
          <w:szCs w:val="20"/>
        </w:rPr>
        <w:t xml:space="preserve"> protect</w:t>
      </w:r>
      <w:r w:rsidR="0051538D" w:rsidRPr="000F1386">
        <w:rPr>
          <w:rFonts w:ascii="Arial" w:hAnsi="Arial" w:cs="Arial"/>
          <w:color w:val="1A1A1A"/>
          <w:sz w:val="20"/>
          <w:szCs w:val="20"/>
        </w:rPr>
        <w:t>ing</w:t>
      </w:r>
      <w:r w:rsidR="00676F7A" w:rsidRPr="000F1386">
        <w:rPr>
          <w:rFonts w:ascii="Arial" w:hAnsi="Arial" w:cs="Arial"/>
          <w:color w:val="1A1A1A"/>
          <w:sz w:val="20"/>
          <w:szCs w:val="20"/>
        </w:rPr>
        <w:t xml:space="preserve"> </w:t>
      </w:r>
      <w:r w:rsidR="003B1AD1" w:rsidRPr="000F1386">
        <w:rPr>
          <w:rFonts w:ascii="Arial" w:hAnsi="Arial" w:cs="Arial"/>
          <w:color w:val="1A1A1A"/>
          <w:sz w:val="20"/>
          <w:szCs w:val="20"/>
        </w:rPr>
        <w:t>their resident biotas</w:t>
      </w:r>
      <w:r w:rsidR="00676F7A" w:rsidRPr="000F1386">
        <w:rPr>
          <w:rFonts w:ascii="Arial" w:hAnsi="Arial" w:cs="Arial"/>
          <w:color w:val="1A1A1A"/>
          <w:sz w:val="20"/>
          <w:szCs w:val="20"/>
        </w:rPr>
        <w:t xml:space="preserve"> </w:t>
      </w:r>
      <w:r w:rsidR="00EF4961" w:rsidRPr="000F1386">
        <w:rPr>
          <w:rFonts w:ascii="Arial" w:hAnsi="Arial" w:cs="Arial"/>
          <w:color w:val="1A1A1A"/>
          <w:sz w:val="20"/>
          <w:szCs w:val="20"/>
        </w:rPr>
        <w:t xml:space="preserve">in the face of </w:t>
      </w:r>
      <w:r w:rsidR="00B07F50">
        <w:rPr>
          <w:rFonts w:ascii="Arial" w:hAnsi="Arial" w:cs="Arial"/>
          <w:color w:val="1A1A1A"/>
          <w:sz w:val="20"/>
          <w:szCs w:val="20"/>
        </w:rPr>
        <w:t>climate change</w:t>
      </w:r>
      <w:r w:rsidR="0077082E">
        <w:rPr>
          <w:rFonts w:ascii="Arial" w:hAnsi="Arial" w:cs="Arial"/>
          <w:color w:val="1A1A1A"/>
          <w:sz w:val="20"/>
          <w:szCs w:val="20"/>
        </w:rPr>
        <w:t xml:space="preserve">. </w:t>
      </w:r>
    </w:p>
    <w:p w14:paraId="0C93EF8E" w14:textId="4D9B07D5" w:rsidR="00B71E48" w:rsidRDefault="004E0DA5" w:rsidP="00355CDE">
      <w:pPr>
        <w:widowControl w:val="0"/>
        <w:spacing w:line="480" w:lineRule="auto"/>
        <w:ind w:firstLine="720"/>
        <w:rPr>
          <w:rFonts w:ascii="Arial" w:hAnsi="Arial" w:cs="Arial"/>
          <w:sz w:val="20"/>
          <w:szCs w:val="20"/>
        </w:rPr>
      </w:pPr>
      <w:r w:rsidRPr="000F1386">
        <w:rPr>
          <w:rFonts w:ascii="Arial" w:hAnsi="Arial" w:cs="Arial"/>
          <w:sz w:val="20"/>
          <w:szCs w:val="20"/>
        </w:rPr>
        <w:t>We asked</w:t>
      </w:r>
      <w:r w:rsidR="007B1053" w:rsidRPr="000F1386">
        <w:rPr>
          <w:rFonts w:ascii="Arial" w:hAnsi="Arial" w:cs="Arial"/>
          <w:sz w:val="20"/>
          <w:szCs w:val="20"/>
        </w:rPr>
        <w:t xml:space="preserve"> h</w:t>
      </w:r>
      <w:r w:rsidR="00BB0F75" w:rsidRPr="000F1386">
        <w:rPr>
          <w:rFonts w:ascii="Arial" w:hAnsi="Arial" w:cs="Arial"/>
          <w:sz w:val="20"/>
          <w:szCs w:val="20"/>
        </w:rPr>
        <w:t xml:space="preserve">ow </w:t>
      </w:r>
      <w:r w:rsidR="00EF4961" w:rsidRPr="000F1386">
        <w:rPr>
          <w:rFonts w:ascii="Arial" w:hAnsi="Arial" w:cs="Arial"/>
          <w:sz w:val="20"/>
          <w:szCs w:val="20"/>
        </w:rPr>
        <w:t xml:space="preserve">much </w:t>
      </w:r>
      <w:r w:rsidR="009E438A">
        <w:rPr>
          <w:rFonts w:ascii="Arial" w:hAnsi="Arial" w:cs="Arial"/>
          <w:sz w:val="20"/>
          <w:szCs w:val="20"/>
        </w:rPr>
        <w:t>MPAs</w:t>
      </w:r>
      <w:r w:rsidR="00EF4961" w:rsidRPr="000F1386">
        <w:rPr>
          <w:rFonts w:ascii="Arial" w:hAnsi="Arial" w:cs="Arial"/>
          <w:sz w:val="20"/>
          <w:szCs w:val="20"/>
        </w:rPr>
        <w:t xml:space="preserve"> </w:t>
      </w:r>
      <w:r w:rsidR="007D100C">
        <w:rPr>
          <w:rFonts w:ascii="Arial" w:hAnsi="Arial" w:cs="Arial"/>
          <w:sz w:val="20"/>
          <w:szCs w:val="20"/>
        </w:rPr>
        <w:t>can be expected to</w:t>
      </w:r>
      <w:r w:rsidR="007D100C" w:rsidRPr="000F1386">
        <w:rPr>
          <w:rFonts w:ascii="Arial" w:hAnsi="Arial" w:cs="Arial"/>
          <w:sz w:val="20"/>
          <w:szCs w:val="20"/>
        </w:rPr>
        <w:t xml:space="preserve"> </w:t>
      </w:r>
      <w:r w:rsidR="00BA5FB6" w:rsidRPr="000F1386">
        <w:rPr>
          <w:rFonts w:ascii="Arial" w:hAnsi="Arial" w:cs="Arial"/>
          <w:sz w:val="20"/>
          <w:szCs w:val="20"/>
        </w:rPr>
        <w:t xml:space="preserve">warm </w:t>
      </w:r>
      <w:r w:rsidR="00D3538C" w:rsidRPr="000F1386">
        <w:rPr>
          <w:rFonts w:ascii="Arial" w:hAnsi="Arial" w:cs="Arial"/>
          <w:sz w:val="20"/>
          <w:szCs w:val="20"/>
        </w:rPr>
        <w:t xml:space="preserve">under </w:t>
      </w:r>
      <w:r w:rsidR="009B5D94">
        <w:rPr>
          <w:rFonts w:ascii="Arial" w:hAnsi="Arial" w:cs="Arial"/>
          <w:sz w:val="20"/>
          <w:szCs w:val="20"/>
        </w:rPr>
        <w:t xml:space="preserve">the business-as-usual </w:t>
      </w:r>
      <w:r w:rsidR="00B07F50">
        <w:rPr>
          <w:rFonts w:ascii="Arial" w:hAnsi="Arial" w:cs="Arial"/>
          <w:sz w:val="20"/>
          <w:szCs w:val="20"/>
        </w:rPr>
        <w:t xml:space="preserve">emissions </w:t>
      </w:r>
      <w:r w:rsidR="009B5D94">
        <w:rPr>
          <w:rFonts w:ascii="Arial" w:hAnsi="Arial" w:cs="Arial"/>
          <w:sz w:val="20"/>
          <w:szCs w:val="20"/>
        </w:rPr>
        <w:t>trajectory RCP 8.5 and the RCP 4.5</w:t>
      </w:r>
      <w:r w:rsidR="00246A3B">
        <w:rPr>
          <w:rFonts w:ascii="Arial" w:hAnsi="Arial" w:cs="Arial"/>
          <w:sz w:val="20"/>
          <w:szCs w:val="20"/>
        </w:rPr>
        <w:t xml:space="preserve"> mitigation scenario</w:t>
      </w:r>
      <w:r w:rsidR="004455D7">
        <w:rPr>
          <w:rFonts w:ascii="Arial" w:hAnsi="Arial" w:cs="Arial"/>
          <w:sz w:val="20"/>
          <w:szCs w:val="20"/>
        </w:rPr>
        <w:fldChar w:fldCharType="begin" w:fldLock="1"/>
      </w:r>
      <w:r w:rsidR="00065EA8">
        <w:rPr>
          <w:rFonts w:ascii="Arial" w:hAnsi="Arial" w:cs="Arial"/>
          <w:sz w:val="20"/>
          <w:szCs w:val="20"/>
        </w:rPr>
        <w:instrText>ADDIN CSL_CITATION { "citationItems" : [ { "id" : "ITEM-1", "itemData" : { "ISSN" : "0028-0836", "author" : [ { "dropping-particle" : "", "family" : "Moss", "given" : "Richard H", "non-dropping-particle" : "", "parse-names" : false, "suffix" : "" }, { "dropping-particle" : "", "family" : "Edmonds", "given" : "Jae A", "non-dropping-particle" : "", "parse-names" : false, "suffix" : "" }, { "dropping-particle" : "", "family" : "Hibbard", "given" : "Kathy A", "non-dropping-particle" : "", "parse-names" : false, "suffix" : "" }, { "dropping-particle" : "", "family" : "Manning", "given" : "Martin R", "non-dropping-particle" : "", "parse-names" : false, "suffix" : "" }, { "dropping-particle" : "", "family" : "Rose", "given" : "Steven K", "non-dropping-particle" : "", "parse-names" : false, "suffix" : "" }, { "dropping-particle" : "", "family" : "Vuuren", "given" : "Detlef P", "non-dropping-particle" : "van", "parse-names" : false, "suffix" : "" }, { "dropping-particle" : "", "family" : "Carter", "given" : "Timothy R", "non-dropping-particle" : "", "parse-names" : false, "suffix" : "" }, { "dropping-particle" : "", "family" : "Emori", "given" : "Seita", "non-dropping-particle" : "", "parse-names" : false, "suffix" : "" }, { "dropping-particle" : "", "family" : "Kainuma", "given" : "Mikiko", "non-dropping-particle" : "", "parse-names" : false, "suffix" : "" }, { "dropping-particle" : "", "family" : "Kram", "given" : "Tom", "non-dropping-particle" : "", "parse-names" : false, "suffix" : "" }, { "dropping-particle" : "", "family" : "Meehl", "given" : "Gerald A", "non-dropping-particle" : "", "parse-names" : false, "suffix" : "" }, { "dropping-particle" : "", "family" : "Mitchell", "given" : "John F B", "non-dropping-particle" : "", "parse-names" : false, "suffix" : "" }, { "dropping-particle" : "", "family" : "Nakicenovic", "given" : "Nebojsa", "non-dropping-particle" : "", "parse-names" : false, "suffix" : "" }, { "dropping-particle" : "", "family" : "Riahi", "given" : "Keywan", "non-dropping-particle" : "", "parse-names" : false, "suffix" : "" }, { "dropping-particle" : "", "family" : "Smith", "given" : "Steven J", "non-dropping-particle" : "", "parse-names" : false, "suffix" : "" }, { "dropping-particle" : "", "family" : "Stouffer", "given" : "Ronald J", "non-dropping-particle" : "", "parse-names" : false, "suffix" : "" }, { "dropping-particle" : "", "family" : "Thomson", "given" : "Allison M", "non-dropping-particle" : "", "parse-names" : false, "suffix" : "" }, { "dropping-particle" : "", "family" : "Weyant", "given" : "John P", "non-dropping-particle" : "", "parse-names" : false, "suffix" : "" }, { "dropping-particle" : "", "family" : "Wilbanks", "given" : "Thomas J", "non-dropping-particle" : "", "parse-names" : false, "suffix" : "" } ], "container-title" : "Nature", "id" : "ITEM-1", "issue" : "7282", "issued" : { "date-parts" : [ [ "2010", "2", "11" ] ] }, "note" : "10.1038/nature08823", "page" : "747-756", "publisher" : "Macmillan Publishers Limited. All rights reserved", "title" : "The next generation of scenarios for climate change research and assessment", "type" : "article-journal", "volume" : "463" }, "uris" : [ "http://www.mendeley.com/documents/?uuid=7d730409-733e-47e8-8a24-dc0150064b3a" ] } ], "mendeley" : { "formattedCitation" : "&lt;sup&gt;10&lt;/sup&gt;", "plainTextFormattedCitation" : "10", "previouslyFormattedCitation" : "&lt;sup&gt;10&lt;/sup&gt;" }, "properties" : { "noteIndex" : 0 }, "schema" : "https://github.com/citation-style-language/schema/raw/master/csl-citation.json" }</w:instrText>
      </w:r>
      <w:r w:rsidR="004455D7">
        <w:rPr>
          <w:rFonts w:ascii="Arial" w:hAnsi="Arial" w:cs="Arial"/>
          <w:sz w:val="20"/>
          <w:szCs w:val="20"/>
        </w:rPr>
        <w:fldChar w:fldCharType="separate"/>
      </w:r>
      <w:r w:rsidR="001A5080" w:rsidRPr="001A5080">
        <w:rPr>
          <w:rFonts w:ascii="Arial" w:hAnsi="Arial" w:cs="Arial"/>
          <w:noProof/>
          <w:sz w:val="20"/>
          <w:szCs w:val="20"/>
          <w:vertAlign w:val="superscript"/>
        </w:rPr>
        <w:t>10</w:t>
      </w:r>
      <w:r w:rsidR="004455D7">
        <w:rPr>
          <w:rFonts w:ascii="Arial" w:hAnsi="Arial" w:cs="Arial"/>
          <w:sz w:val="20"/>
          <w:szCs w:val="20"/>
        </w:rPr>
        <w:fldChar w:fldCharType="end"/>
      </w:r>
      <w:r w:rsidR="00246A3B">
        <w:rPr>
          <w:rFonts w:ascii="Arial" w:hAnsi="Arial" w:cs="Arial"/>
          <w:sz w:val="20"/>
          <w:szCs w:val="20"/>
        </w:rPr>
        <w:t xml:space="preserve">, </w:t>
      </w:r>
      <w:r w:rsidR="009B5D94" w:rsidRPr="009B5D94">
        <w:rPr>
          <w:rFonts w:ascii="Arial" w:hAnsi="Arial" w:cs="Arial"/>
          <w:color w:val="1A1A1A"/>
          <w:sz w:val="20"/>
          <w:szCs w:val="20"/>
        </w:rPr>
        <w:t xml:space="preserve">for which emissions </w:t>
      </w:r>
      <w:r w:rsidR="009B5D94" w:rsidRPr="000F1386">
        <w:rPr>
          <w:rFonts w:ascii="Arial" w:hAnsi="Arial" w:cs="Arial"/>
          <w:sz w:val="20"/>
          <w:szCs w:val="20"/>
        </w:rPr>
        <w:t>peak around 2040</w:t>
      </w:r>
      <w:r w:rsidR="009B5D94">
        <w:rPr>
          <w:rFonts w:ascii="Arial" w:hAnsi="Arial" w:cs="Arial"/>
          <w:sz w:val="20"/>
          <w:szCs w:val="20"/>
        </w:rPr>
        <w:t xml:space="preserve"> and CO</w:t>
      </w:r>
      <w:r w:rsidR="009B5D94" w:rsidRPr="003F04FF">
        <w:rPr>
          <w:rFonts w:ascii="Arial" w:hAnsi="Arial" w:cs="Arial"/>
          <w:sz w:val="20"/>
          <w:szCs w:val="20"/>
          <w:vertAlign w:val="subscript"/>
        </w:rPr>
        <w:t>2</w:t>
      </w:r>
      <w:r w:rsidR="009B5D94">
        <w:rPr>
          <w:rFonts w:ascii="Arial" w:hAnsi="Arial" w:cs="Arial"/>
          <w:sz w:val="20"/>
          <w:szCs w:val="20"/>
        </w:rPr>
        <w:t xml:space="preserve"> concentration </w:t>
      </w:r>
      <w:r w:rsidR="003F04FF">
        <w:rPr>
          <w:rFonts w:ascii="Arial" w:hAnsi="Arial" w:cs="Arial"/>
          <w:sz w:val="20"/>
          <w:szCs w:val="20"/>
        </w:rPr>
        <w:t>stabilizes</w:t>
      </w:r>
      <w:r w:rsidR="009B5D94">
        <w:rPr>
          <w:rFonts w:ascii="Arial" w:hAnsi="Arial" w:cs="Arial"/>
          <w:sz w:val="20"/>
          <w:szCs w:val="20"/>
        </w:rPr>
        <w:t xml:space="preserve"> </w:t>
      </w:r>
      <w:r w:rsidR="003F04FF">
        <w:rPr>
          <w:rFonts w:ascii="Arial" w:hAnsi="Arial" w:cs="Arial"/>
          <w:sz w:val="20"/>
          <w:szCs w:val="20"/>
        </w:rPr>
        <w:t>at</w:t>
      </w:r>
      <w:r w:rsidR="009B5D94">
        <w:rPr>
          <w:rFonts w:ascii="Arial" w:hAnsi="Arial" w:cs="Arial"/>
          <w:sz w:val="20"/>
          <w:szCs w:val="20"/>
        </w:rPr>
        <w:t xml:space="preserve"> </w:t>
      </w:r>
      <w:r w:rsidR="003F04FF">
        <w:rPr>
          <w:rFonts w:ascii="Arial" w:hAnsi="Arial" w:cs="Arial"/>
          <w:sz w:val="20"/>
          <w:szCs w:val="20"/>
        </w:rPr>
        <w:t>~525</w:t>
      </w:r>
      <w:r w:rsidR="009B5D94">
        <w:rPr>
          <w:rFonts w:ascii="Arial" w:hAnsi="Arial" w:cs="Arial"/>
          <w:sz w:val="20"/>
          <w:szCs w:val="20"/>
        </w:rPr>
        <w:t xml:space="preserve"> </w:t>
      </w:r>
      <w:r w:rsidR="003F04FF">
        <w:rPr>
          <w:rFonts w:ascii="Arial" w:hAnsi="Arial" w:cs="Arial"/>
          <w:sz w:val="20"/>
          <w:szCs w:val="20"/>
        </w:rPr>
        <w:t>ppm in</w:t>
      </w:r>
      <w:r w:rsidR="009B5D94">
        <w:rPr>
          <w:rFonts w:ascii="Arial" w:hAnsi="Arial" w:cs="Arial"/>
          <w:sz w:val="20"/>
          <w:szCs w:val="20"/>
        </w:rPr>
        <w:t xml:space="preserve"> </w:t>
      </w:r>
      <w:r w:rsidR="00587343">
        <w:rPr>
          <w:rFonts w:ascii="Arial" w:hAnsi="Arial" w:cs="Arial"/>
          <w:sz w:val="20"/>
          <w:szCs w:val="20"/>
        </w:rPr>
        <w:t>2100</w:t>
      </w:r>
      <w:r w:rsidR="00587343">
        <w:rPr>
          <w:rFonts w:ascii="Arial" w:hAnsi="Arial" w:cs="Arial"/>
          <w:sz w:val="20"/>
          <w:szCs w:val="20"/>
          <w:vertAlign w:val="superscript"/>
        </w:rPr>
        <w:t xml:space="preserve"> </w:t>
      </w:r>
      <w:r w:rsidR="00587343">
        <w:rPr>
          <w:rFonts w:ascii="Arial" w:hAnsi="Arial" w:cs="Arial"/>
          <w:sz w:val="20"/>
          <w:szCs w:val="20"/>
        </w:rPr>
        <w:t xml:space="preserve">(ref. </w:t>
      </w:r>
      <w:r w:rsidR="00587343" w:rsidRPr="001A5080">
        <w:rPr>
          <w:rFonts w:ascii="Arial" w:hAnsi="Arial" w:cs="Arial"/>
          <w:sz w:val="20"/>
          <w:szCs w:val="20"/>
        </w:rPr>
        <w:t>2</w:t>
      </w:r>
      <w:r w:rsidR="00587343">
        <w:rPr>
          <w:rFonts w:ascii="Arial" w:hAnsi="Arial" w:cs="Arial"/>
          <w:sz w:val="20"/>
          <w:szCs w:val="20"/>
        </w:rPr>
        <w:t>)</w:t>
      </w:r>
      <w:r w:rsidR="009B5D94" w:rsidRPr="00FA419F">
        <w:rPr>
          <w:rFonts w:ascii="Arial" w:hAnsi="Arial" w:cs="Arial"/>
          <w:sz w:val="20"/>
          <w:szCs w:val="20"/>
        </w:rPr>
        <w:t xml:space="preserve">. </w:t>
      </w:r>
      <w:r w:rsidR="00676FE5" w:rsidRPr="00FA419F">
        <w:rPr>
          <w:rFonts w:ascii="Arial" w:hAnsi="Arial" w:cs="Arial"/>
          <w:sz w:val="20"/>
          <w:szCs w:val="20"/>
        </w:rPr>
        <w:t>We</w:t>
      </w:r>
      <w:r w:rsidR="00267655" w:rsidRPr="00FA419F">
        <w:rPr>
          <w:rFonts w:ascii="Arial" w:hAnsi="Arial" w:cs="Arial"/>
          <w:sz w:val="20"/>
          <w:szCs w:val="20"/>
        </w:rPr>
        <w:t xml:space="preserve"> used</w:t>
      </w:r>
      <w:r w:rsidR="00241D13" w:rsidRPr="00FA419F">
        <w:rPr>
          <w:rFonts w:ascii="Arial" w:hAnsi="Arial" w:cs="Arial"/>
          <w:sz w:val="20"/>
          <w:szCs w:val="20"/>
        </w:rPr>
        <w:t xml:space="preserve"> </w:t>
      </w:r>
      <w:r w:rsidR="00B24BF5" w:rsidRPr="00FA419F">
        <w:rPr>
          <w:rFonts w:ascii="Arial" w:hAnsi="Arial" w:cs="Arial"/>
          <w:sz w:val="20"/>
          <w:szCs w:val="20"/>
        </w:rPr>
        <w:t>CMIP5</w:t>
      </w:r>
      <w:r w:rsidR="004708BA" w:rsidRPr="00FA419F">
        <w:rPr>
          <w:rFonts w:ascii="Arial" w:hAnsi="Arial" w:cs="Arial"/>
          <w:sz w:val="20"/>
          <w:szCs w:val="20"/>
        </w:rPr>
        <w:t xml:space="preserve"> </w:t>
      </w:r>
      <w:r w:rsidR="00241D13" w:rsidRPr="00FA419F">
        <w:rPr>
          <w:rFonts w:ascii="Arial" w:hAnsi="Arial" w:cs="Arial"/>
          <w:sz w:val="20"/>
          <w:szCs w:val="20"/>
        </w:rPr>
        <w:t xml:space="preserve">model </w:t>
      </w:r>
      <w:r w:rsidR="004349D7">
        <w:rPr>
          <w:rFonts w:ascii="Arial" w:hAnsi="Arial" w:cs="Arial"/>
          <w:sz w:val="20"/>
          <w:szCs w:val="20"/>
        </w:rPr>
        <w:t>projections</w:t>
      </w:r>
      <w:r w:rsidR="004349D7" w:rsidRPr="00FA419F">
        <w:rPr>
          <w:rFonts w:ascii="Arial" w:hAnsi="Arial" w:cs="Arial"/>
          <w:sz w:val="20"/>
          <w:szCs w:val="20"/>
        </w:rPr>
        <w:t xml:space="preserve"> </w:t>
      </w:r>
      <w:r w:rsidR="00F8099B" w:rsidRPr="00FA419F">
        <w:rPr>
          <w:rFonts w:ascii="Arial" w:hAnsi="Arial" w:cs="Arial"/>
          <w:sz w:val="20"/>
          <w:szCs w:val="20"/>
        </w:rPr>
        <w:t xml:space="preserve">to predict the </w:t>
      </w:r>
      <w:r w:rsidR="00BC3849" w:rsidRPr="00FA419F">
        <w:rPr>
          <w:rFonts w:ascii="Arial" w:hAnsi="Arial" w:cs="Arial"/>
          <w:sz w:val="20"/>
          <w:szCs w:val="20"/>
        </w:rPr>
        <w:t>21</w:t>
      </w:r>
      <w:r w:rsidR="00BC3849" w:rsidRPr="00FA419F">
        <w:rPr>
          <w:rFonts w:ascii="Arial" w:hAnsi="Arial" w:cs="Arial"/>
          <w:sz w:val="20"/>
          <w:szCs w:val="20"/>
          <w:vertAlign w:val="superscript"/>
        </w:rPr>
        <w:t>st</w:t>
      </w:r>
      <w:r w:rsidR="00BC3849" w:rsidRPr="00FA419F">
        <w:rPr>
          <w:rFonts w:ascii="Arial" w:hAnsi="Arial" w:cs="Arial"/>
          <w:sz w:val="20"/>
          <w:szCs w:val="20"/>
        </w:rPr>
        <w:t xml:space="preserve"> century </w:t>
      </w:r>
      <w:r w:rsidR="0010446B" w:rsidRPr="00FA419F">
        <w:rPr>
          <w:rFonts w:ascii="Arial" w:hAnsi="Arial" w:cs="Arial"/>
          <w:sz w:val="20"/>
          <w:szCs w:val="20"/>
        </w:rPr>
        <w:t xml:space="preserve">rate of change of </w:t>
      </w:r>
      <w:commentRangeStart w:id="7"/>
      <w:r w:rsidR="00F8099B" w:rsidRPr="00FA419F">
        <w:rPr>
          <w:rFonts w:ascii="Arial" w:hAnsi="Arial" w:cs="Arial"/>
          <w:sz w:val="20"/>
          <w:szCs w:val="20"/>
        </w:rPr>
        <w:t>mean</w:t>
      </w:r>
      <w:commentRangeEnd w:id="7"/>
      <w:r w:rsidR="004349D7">
        <w:rPr>
          <w:rStyle w:val="CommentReference"/>
          <w:rFonts w:asciiTheme="minorHAnsi" w:hAnsiTheme="minorHAnsi" w:cstheme="minorBidi"/>
        </w:rPr>
        <w:commentReference w:id="7"/>
      </w:r>
      <w:r w:rsidR="00F8099B" w:rsidRPr="00FA419F">
        <w:rPr>
          <w:rFonts w:ascii="Arial" w:hAnsi="Arial" w:cs="Arial"/>
          <w:sz w:val="20"/>
          <w:szCs w:val="20"/>
        </w:rPr>
        <w:t xml:space="preserve"> </w:t>
      </w:r>
      <w:r w:rsidR="0010446B" w:rsidRPr="00FA419F">
        <w:rPr>
          <w:rFonts w:ascii="Arial" w:hAnsi="Arial" w:cs="Arial"/>
          <w:sz w:val="20"/>
          <w:szCs w:val="20"/>
        </w:rPr>
        <w:t>SST</w:t>
      </w:r>
      <w:r w:rsidR="008830A4">
        <w:rPr>
          <w:rFonts w:ascii="Arial" w:hAnsi="Arial" w:cs="Arial"/>
          <w:sz w:val="20"/>
          <w:szCs w:val="20"/>
        </w:rPr>
        <w:t>s</w:t>
      </w:r>
      <w:r w:rsidR="00F8099B" w:rsidRPr="00FA419F">
        <w:rPr>
          <w:rFonts w:ascii="Arial" w:hAnsi="Arial" w:cs="Arial"/>
          <w:sz w:val="20"/>
          <w:szCs w:val="20"/>
        </w:rPr>
        <w:t xml:space="preserve"> of</w:t>
      </w:r>
      <w:r w:rsidR="00D3538C" w:rsidRPr="00FA419F">
        <w:rPr>
          <w:rFonts w:ascii="Arial" w:hAnsi="Arial" w:cs="Arial"/>
          <w:sz w:val="20"/>
          <w:szCs w:val="20"/>
        </w:rPr>
        <w:t xml:space="preserve"> the geographic center</w:t>
      </w:r>
      <w:r w:rsidR="007D100C" w:rsidRPr="00FA419F">
        <w:rPr>
          <w:rFonts w:ascii="Arial" w:hAnsi="Arial" w:cs="Arial"/>
          <w:sz w:val="20"/>
          <w:szCs w:val="20"/>
        </w:rPr>
        <w:t>s</w:t>
      </w:r>
      <w:r w:rsidR="00D3538C" w:rsidRPr="00FA419F">
        <w:rPr>
          <w:rFonts w:ascii="Arial" w:hAnsi="Arial" w:cs="Arial"/>
          <w:sz w:val="20"/>
          <w:szCs w:val="20"/>
        </w:rPr>
        <w:t xml:space="preserve"> of </w:t>
      </w:r>
      <w:r w:rsidR="00676F7A" w:rsidRPr="00FA419F">
        <w:rPr>
          <w:rFonts w:ascii="Arial" w:hAnsi="Arial" w:cs="Arial"/>
          <w:sz w:val="20"/>
          <w:szCs w:val="20"/>
        </w:rPr>
        <w:t>8</w:t>
      </w:r>
      <w:r w:rsidR="008160D8">
        <w:rPr>
          <w:rFonts w:ascii="Arial" w:hAnsi="Arial" w:cs="Arial"/>
          <w:sz w:val="20"/>
          <w:szCs w:val="20"/>
        </w:rPr>
        <w:t>236</w:t>
      </w:r>
      <w:r w:rsidR="00676F7A" w:rsidRPr="00FA419F">
        <w:rPr>
          <w:rFonts w:ascii="Arial" w:hAnsi="Arial" w:cs="Arial"/>
          <w:sz w:val="20"/>
          <w:szCs w:val="20"/>
        </w:rPr>
        <w:t xml:space="preserve"> </w:t>
      </w:r>
      <w:r w:rsidR="009E438A" w:rsidRPr="00FA419F">
        <w:rPr>
          <w:rFonts w:ascii="Arial" w:hAnsi="Arial" w:cs="Arial"/>
          <w:sz w:val="20"/>
          <w:szCs w:val="20"/>
        </w:rPr>
        <w:t>MPAs</w:t>
      </w:r>
      <w:r w:rsidR="001C7D2D" w:rsidRPr="00FA419F">
        <w:rPr>
          <w:rFonts w:ascii="Arial" w:hAnsi="Arial" w:cs="Arial"/>
          <w:sz w:val="20"/>
          <w:szCs w:val="20"/>
        </w:rPr>
        <w:t xml:space="preserve"> around the world</w:t>
      </w:r>
      <w:r w:rsidR="00FD29AD" w:rsidRPr="00FA419F">
        <w:rPr>
          <w:rFonts w:ascii="Arial" w:hAnsi="Arial" w:cs="Arial"/>
          <w:sz w:val="20"/>
          <w:szCs w:val="20"/>
        </w:rPr>
        <w:t xml:space="preserve"> </w:t>
      </w:r>
      <w:r w:rsidR="0010446B" w:rsidRPr="00FA419F">
        <w:rPr>
          <w:rFonts w:ascii="Arial" w:hAnsi="Arial" w:cs="Arial"/>
          <w:sz w:val="20"/>
          <w:szCs w:val="20"/>
        </w:rPr>
        <w:t>(Fig</w:t>
      </w:r>
      <w:r w:rsidR="0088396B">
        <w:rPr>
          <w:rFonts w:ascii="Arial" w:hAnsi="Arial" w:cs="Arial"/>
          <w:sz w:val="20"/>
          <w:szCs w:val="20"/>
        </w:rPr>
        <w:t>.</w:t>
      </w:r>
      <w:r w:rsidR="0010446B" w:rsidRPr="00FA419F">
        <w:rPr>
          <w:rFonts w:ascii="Arial" w:hAnsi="Arial" w:cs="Arial"/>
          <w:sz w:val="20"/>
          <w:szCs w:val="20"/>
        </w:rPr>
        <w:t xml:space="preserve"> 1A). We also assessed warming rate</w:t>
      </w:r>
      <w:r w:rsidR="0093318E">
        <w:rPr>
          <w:rFonts w:ascii="Arial" w:hAnsi="Arial" w:cs="Arial"/>
          <w:sz w:val="20"/>
          <w:szCs w:val="20"/>
        </w:rPr>
        <w:t>s</w:t>
      </w:r>
      <w:r w:rsidR="0010446B" w:rsidRPr="00FA419F">
        <w:rPr>
          <w:rFonts w:ascii="Arial" w:hAnsi="Arial" w:cs="Arial"/>
          <w:sz w:val="20"/>
          <w:szCs w:val="20"/>
        </w:rPr>
        <w:t xml:space="preserve"> in </w:t>
      </w:r>
      <w:r w:rsidR="00637CB8" w:rsidRPr="00FA419F">
        <w:rPr>
          <w:rFonts w:ascii="Arial" w:hAnsi="Arial" w:cs="Arial"/>
          <w:sz w:val="20"/>
          <w:szCs w:val="20"/>
        </w:rPr>
        <w:t>309 “no-take</w:t>
      </w:r>
      <w:r w:rsidR="006058EF" w:rsidRPr="00FA419F">
        <w:rPr>
          <w:rFonts w:ascii="Arial" w:hAnsi="Arial" w:cs="Arial"/>
          <w:sz w:val="20"/>
          <w:szCs w:val="20"/>
        </w:rPr>
        <w:t xml:space="preserve"> </w:t>
      </w:r>
      <w:r w:rsidR="009E438A" w:rsidRPr="00FA419F">
        <w:rPr>
          <w:rFonts w:ascii="Arial" w:hAnsi="Arial" w:cs="Arial"/>
          <w:sz w:val="20"/>
          <w:szCs w:val="20"/>
        </w:rPr>
        <w:t>reserves</w:t>
      </w:r>
      <w:r w:rsidR="008830A4">
        <w:rPr>
          <w:rFonts w:ascii="Arial" w:hAnsi="Arial" w:cs="Arial"/>
          <w:sz w:val="20"/>
          <w:szCs w:val="20"/>
        </w:rPr>
        <w:t>,</w:t>
      </w:r>
      <w:r w:rsidR="00637CB8" w:rsidRPr="00FA419F">
        <w:rPr>
          <w:rFonts w:ascii="Arial" w:hAnsi="Arial" w:cs="Arial"/>
          <w:sz w:val="20"/>
          <w:szCs w:val="20"/>
        </w:rPr>
        <w:t>”</w:t>
      </w:r>
      <w:r w:rsidR="009E438A" w:rsidRPr="00FA419F">
        <w:rPr>
          <w:rFonts w:ascii="Arial" w:hAnsi="Arial" w:cs="Arial"/>
          <w:sz w:val="20"/>
          <w:szCs w:val="20"/>
        </w:rPr>
        <w:t xml:space="preserve"> in which </w:t>
      </w:r>
      <w:r w:rsidR="00752CB9" w:rsidRPr="00FA419F">
        <w:rPr>
          <w:rFonts w:ascii="Arial" w:hAnsi="Arial" w:cs="Arial"/>
          <w:sz w:val="20"/>
          <w:szCs w:val="20"/>
        </w:rPr>
        <w:t>fishing</w:t>
      </w:r>
      <w:r w:rsidR="009E438A" w:rsidRPr="00FA419F">
        <w:rPr>
          <w:rFonts w:ascii="Arial" w:hAnsi="Arial" w:cs="Arial"/>
          <w:sz w:val="20"/>
          <w:szCs w:val="20"/>
        </w:rPr>
        <w:t xml:space="preserve"> </w:t>
      </w:r>
      <w:r w:rsidR="001C7D2D" w:rsidRPr="00FA419F">
        <w:rPr>
          <w:rFonts w:ascii="Arial" w:hAnsi="Arial" w:cs="Arial"/>
          <w:sz w:val="20"/>
          <w:szCs w:val="20"/>
        </w:rPr>
        <w:t xml:space="preserve">is </w:t>
      </w:r>
      <w:r w:rsidR="006E6B01">
        <w:rPr>
          <w:rFonts w:ascii="Arial" w:hAnsi="Arial" w:cs="Arial"/>
          <w:sz w:val="20"/>
          <w:szCs w:val="20"/>
        </w:rPr>
        <w:t xml:space="preserve">banned. </w:t>
      </w:r>
      <w:r w:rsidR="00C9640C">
        <w:rPr>
          <w:rFonts w:ascii="Arial" w:hAnsi="Arial" w:cs="Arial"/>
          <w:sz w:val="20"/>
          <w:szCs w:val="20"/>
        </w:rPr>
        <w:t>U</w:t>
      </w:r>
      <w:r w:rsidR="00A17C5F" w:rsidRPr="000F1386">
        <w:rPr>
          <w:rFonts w:ascii="Arial" w:hAnsi="Arial" w:cs="Arial"/>
          <w:sz w:val="20"/>
          <w:szCs w:val="20"/>
        </w:rPr>
        <w:t xml:space="preserve">nder </w:t>
      </w:r>
      <w:r w:rsidR="00BC3849">
        <w:rPr>
          <w:rFonts w:ascii="Arial" w:hAnsi="Arial" w:cs="Arial"/>
          <w:color w:val="1A1A1A"/>
          <w:sz w:val="20"/>
          <w:szCs w:val="20"/>
        </w:rPr>
        <w:t xml:space="preserve">RCP 8.5 </w:t>
      </w:r>
      <w:r w:rsidR="002D25A8">
        <w:rPr>
          <w:rFonts w:ascii="Arial" w:hAnsi="Arial" w:cs="Arial"/>
          <w:sz w:val="20"/>
          <w:szCs w:val="20"/>
        </w:rPr>
        <w:t xml:space="preserve">mean </w:t>
      </w:r>
      <w:r w:rsidR="001A53E4" w:rsidRPr="000F1386">
        <w:rPr>
          <w:rFonts w:ascii="Arial" w:hAnsi="Arial" w:cs="Arial"/>
          <w:sz w:val="20"/>
          <w:szCs w:val="20"/>
        </w:rPr>
        <w:t>SST</w:t>
      </w:r>
      <w:r w:rsidR="00C9640C">
        <w:rPr>
          <w:rFonts w:ascii="Arial" w:hAnsi="Arial" w:cs="Arial"/>
          <w:sz w:val="20"/>
          <w:szCs w:val="20"/>
        </w:rPr>
        <w:t>s</w:t>
      </w:r>
      <w:r w:rsidR="002D25A8">
        <w:rPr>
          <w:rFonts w:ascii="Arial" w:hAnsi="Arial" w:cs="Arial"/>
          <w:sz w:val="20"/>
          <w:szCs w:val="20"/>
        </w:rPr>
        <w:t xml:space="preserve"> </w:t>
      </w:r>
      <w:r w:rsidR="00C9640C">
        <w:rPr>
          <w:rFonts w:ascii="Arial" w:hAnsi="Arial" w:cs="Arial"/>
          <w:sz w:val="20"/>
          <w:szCs w:val="20"/>
        </w:rPr>
        <w:t xml:space="preserve">are </w:t>
      </w:r>
      <w:r w:rsidR="002D25A8">
        <w:rPr>
          <w:rFonts w:ascii="Arial" w:hAnsi="Arial" w:cs="Arial"/>
          <w:sz w:val="20"/>
          <w:szCs w:val="20"/>
        </w:rPr>
        <w:t>predicted to increase</w:t>
      </w:r>
      <w:r w:rsidR="001A53E4" w:rsidRPr="000F1386">
        <w:rPr>
          <w:rFonts w:ascii="Arial" w:hAnsi="Arial" w:cs="Arial"/>
          <w:sz w:val="20"/>
          <w:szCs w:val="20"/>
        </w:rPr>
        <w:t xml:space="preserve"> </w:t>
      </w:r>
      <w:r w:rsidR="00523D70">
        <w:rPr>
          <w:rFonts w:ascii="Arial" w:hAnsi="Arial" w:cs="Arial"/>
          <w:sz w:val="20"/>
          <w:szCs w:val="20"/>
        </w:rPr>
        <w:t>with</w:t>
      </w:r>
      <w:r w:rsidR="005E6AA6" w:rsidRPr="000F1386">
        <w:rPr>
          <w:rFonts w:ascii="Arial" w:hAnsi="Arial" w:cs="Arial"/>
          <w:sz w:val="20"/>
          <w:szCs w:val="20"/>
        </w:rPr>
        <w:t xml:space="preserve">in </w:t>
      </w:r>
      <w:r w:rsidR="00675C61" w:rsidRPr="00BF5B0C">
        <w:rPr>
          <w:rFonts w:ascii="Arial" w:hAnsi="Arial" w:cs="Arial"/>
          <w:sz w:val="20"/>
          <w:szCs w:val="20"/>
        </w:rPr>
        <w:t>nearly</w:t>
      </w:r>
      <w:r w:rsidR="00675C61">
        <w:rPr>
          <w:rFonts w:ascii="Arial" w:hAnsi="Arial" w:cs="Arial"/>
          <w:sz w:val="20"/>
          <w:szCs w:val="20"/>
        </w:rPr>
        <w:t xml:space="preserve"> all</w:t>
      </w:r>
      <w:r w:rsidR="005E6AA6" w:rsidRPr="000F1386">
        <w:rPr>
          <w:rFonts w:ascii="Arial" w:hAnsi="Arial" w:cs="Arial"/>
          <w:sz w:val="20"/>
          <w:szCs w:val="20"/>
        </w:rPr>
        <w:t xml:space="preserve"> </w:t>
      </w:r>
      <w:r w:rsidR="00675C61">
        <w:rPr>
          <w:rFonts w:ascii="Arial" w:hAnsi="Arial" w:cs="Arial"/>
          <w:sz w:val="20"/>
          <w:szCs w:val="20"/>
        </w:rPr>
        <w:t>MPAs</w:t>
      </w:r>
      <w:r w:rsidR="002E0743">
        <w:rPr>
          <w:rFonts w:ascii="Arial" w:hAnsi="Arial" w:cs="Arial"/>
          <w:sz w:val="20"/>
          <w:szCs w:val="20"/>
        </w:rPr>
        <w:t>: t</w:t>
      </w:r>
      <w:r w:rsidR="00523D70">
        <w:rPr>
          <w:rFonts w:ascii="Arial" w:hAnsi="Arial" w:cs="Arial"/>
          <w:sz w:val="20"/>
          <w:szCs w:val="20"/>
        </w:rPr>
        <w:t xml:space="preserve">he </w:t>
      </w:r>
      <w:r w:rsidR="00523D70" w:rsidRPr="00E217AA">
        <w:rPr>
          <w:rFonts w:ascii="Arial" w:hAnsi="Arial" w:cs="Arial"/>
          <w:sz w:val="20"/>
          <w:szCs w:val="20"/>
        </w:rPr>
        <w:t>a</w:t>
      </w:r>
      <w:r w:rsidR="00FD29AD" w:rsidRPr="00E217AA">
        <w:rPr>
          <w:rFonts w:ascii="Arial" w:hAnsi="Arial" w:cs="Arial"/>
          <w:sz w:val="20"/>
          <w:szCs w:val="20"/>
        </w:rPr>
        <w:t xml:space="preserve">verage </w:t>
      </w:r>
      <w:r w:rsidR="008160D8">
        <w:rPr>
          <w:rFonts w:ascii="Arial" w:hAnsi="Arial" w:cs="Arial"/>
          <w:sz w:val="20"/>
          <w:szCs w:val="20"/>
        </w:rPr>
        <w:t xml:space="preserve">warming rate </w:t>
      </w:r>
      <w:r w:rsidR="002E0743" w:rsidRPr="008160D8">
        <w:rPr>
          <w:rFonts w:ascii="Arial" w:hAnsi="Arial" w:cs="Arial"/>
          <w:sz w:val="20"/>
          <w:szCs w:val="20"/>
        </w:rPr>
        <w:t>is</w:t>
      </w:r>
      <w:r w:rsidR="00FD29AD" w:rsidRPr="008160D8">
        <w:rPr>
          <w:rFonts w:ascii="Arial" w:hAnsi="Arial" w:cs="Arial"/>
          <w:sz w:val="20"/>
          <w:szCs w:val="20"/>
        </w:rPr>
        <w:t xml:space="preserve"> </w:t>
      </w:r>
      <w:r w:rsidR="008160D8" w:rsidRPr="008160D8">
        <w:rPr>
          <w:rFonts w:ascii="Arial" w:hAnsi="Arial" w:cs="Arial"/>
          <w:sz w:val="20"/>
          <w:szCs w:val="20"/>
        </w:rPr>
        <w:t>0.034 °C/year</w:t>
      </w:r>
      <w:r w:rsidR="008160D8">
        <w:rPr>
          <w:rFonts w:ascii="Arial" w:hAnsi="Arial" w:cs="Arial"/>
          <w:sz w:val="20"/>
          <w:szCs w:val="20"/>
        </w:rPr>
        <w:t xml:space="preserve"> (Table 1)</w:t>
      </w:r>
      <w:r w:rsidR="00FD29AD" w:rsidRPr="008160D8">
        <w:rPr>
          <w:rFonts w:ascii="Arial" w:hAnsi="Arial" w:cs="Arial"/>
          <w:color w:val="1A1A1A"/>
          <w:sz w:val="20"/>
          <w:szCs w:val="20"/>
        </w:rPr>
        <w:t>,</w:t>
      </w:r>
      <w:r w:rsidR="00FD29AD" w:rsidRPr="00E217AA">
        <w:rPr>
          <w:rFonts w:ascii="Arial" w:hAnsi="Arial" w:cs="Arial"/>
          <w:color w:val="1A1A1A"/>
          <w:sz w:val="20"/>
          <w:szCs w:val="20"/>
        </w:rPr>
        <w:t xml:space="preserve"> </w:t>
      </w:r>
      <w:r w:rsidR="00523D70" w:rsidRPr="00E217AA">
        <w:rPr>
          <w:rFonts w:ascii="Arial" w:hAnsi="Arial" w:cs="Arial"/>
          <w:color w:val="1A1A1A"/>
          <w:sz w:val="20"/>
          <w:szCs w:val="20"/>
        </w:rPr>
        <w:t>with a maximum increase of</w:t>
      </w:r>
      <w:r w:rsidR="005E6AA6" w:rsidRPr="00E217AA">
        <w:rPr>
          <w:rFonts w:ascii="Arial" w:hAnsi="Arial" w:cs="Arial"/>
          <w:sz w:val="20"/>
          <w:szCs w:val="20"/>
        </w:rPr>
        <w:t xml:space="preserve"> </w:t>
      </w:r>
      <w:r w:rsidR="00405265">
        <w:rPr>
          <w:rFonts w:ascii="Arial" w:hAnsi="Arial" w:cs="Arial"/>
          <w:sz w:val="20"/>
          <w:szCs w:val="20"/>
        </w:rPr>
        <w:t>0.113</w:t>
      </w:r>
      <w:r w:rsidR="005E6AA6" w:rsidRPr="00E217AA">
        <w:rPr>
          <w:rFonts w:ascii="Arial" w:hAnsi="Arial" w:cs="Arial"/>
          <w:color w:val="1A1A1A"/>
          <w:sz w:val="20"/>
          <w:szCs w:val="20"/>
        </w:rPr>
        <w:t>°C</w:t>
      </w:r>
      <w:r w:rsidR="004349D7">
        <w:rPr>
          <w:rFonts w:ascii="Arial" w:hAnsi="Arial" w:cs="Arial"/>
          <w:color w:val="1A1A1A"/>
          <w:sz w:val="20"/>
          <w:szCs w:val="20"/>
        </w:rPr>
        <w:t>/year</w:t>
      </w:r>
      <w:r w:rsidR="00D22C61">
        <w:rPr>
          <w:rFonts w:ascii="Arial" w:hAnsi="Arial" w:cs="Arial"/>
          <w:color w:val="1A1A1A"/>
          <w:sz w:val="20"/>
          <w:szCs w:val="20"/>
        </w:rPr>
        <w:t xml:space="preserve"> (in northern Baffin Bay off northwest Greenland)</w:t>
      </w:r>
      <w:r w:rsidR="008160D8">
        <w:rPr>
          <w:rFonts w:ascii="Arial" w:hAnsi="Arial" w:cs="Arial"/>
          <w:color w:val="1A1A1A"/>
          <w:sz w:val="20"/>
          <w:szCs w:val="20"/>
        </w:rPr>
        <w:t xml:space="preserve">. </w:t>
      </w:r>
      <w:r w:rsidR="00EE1ADC" w:rsidRPr="000F1386">
        <w:rPr>
          <w:rFonts w:ascii="Arial" w:hAnsi="Arial" w:cs="Arial"/>
          <w:sz w:val="20"/>
          <w:szCs w:val="20"/>
        </w:rPr>
        <w:t xml:space="preserve">This predicted future warming </w:t>
      </w:r>
      <w:r w:rsidR="00ED52B6">
        <w:rPr>
          <w:rFonts w:ascii="Arial" w:hAnsi="Arial" w:cs="Arial"/>
          <w:sz w:val="20"/>
          <w:szCs w:val="20"/>
        </w:rPr>
        <w:t>continues the trend of</w:t>
      </w:r>
      <w:r w:rsidR="00EE1ADC" w:rsidRPr="000F1386">
        <w:rPr>
          <w:rFonts w:ascii="Arial" w:hAnsi="Arial" w:cs="Arial"/>
          <w:sz w:val="20"/>
          <w:szCs w:val="20"/>
        </w:rPr>
        <w:t xml:space="preserve"> recent</w:t>
      </w:r>
      <w:r w:rsidR="00EE1ADC">
        <w:rPr>
          <w:rFonts w:ascii="Arial" w:hAnsi="Arial" w:cs="Arial"/>
          <w:sz w:val="20"/>
          <w:szCs w:val="20"/>
        </w:rPr>
        <w:t xml:space="preserve"> </w:t>
      </w:r>
      <w:r w:rsidR="00EE1ADC" w:rsidRPr="000F1386">
        <w:rPr>
          <w:rFonts w:ascii="Arial" w:hAnsi="Arial" w:cs="Arial"/>
          <w:sz w:val="20"/>
          <w:szCs w:val="20"/>
        </w:rPr>
        <w:t>anthropogenic</w:t>
      </w:r>
      <w:r w:rsidR="00EE1ADC">
        <w:rPr>
          <w:rFonts w:ascii="Arial" w:hAnsi="Arial" w:cs="Arial"/>
          <w:sz w:val="20"/>
          <w:szCs w:val="20"/>
        </w:rPr>
        <w:t xml:space="preserve"> </w:t>
      </w:r>
      <w:r w:rsidR="00EE1ADC" w:rsidRPr="000F1386">
        <w:rPr>
          <w:rFonts w:ascii="Arial" w:hAnsi="Arial" w:cs="Arial"/>
          <w:sz w:val="20"/>
          <w:szCs w:val="20"/>
        </w:rPr>
        <w:t xml:space="preserve">warming of </w:t>
      </w:r>
      <w:r w:rsidR="00EE1ADC" w:rsidRPr="006E6B01">
        <w:rPr>
          <w:rFonts w:ascii="Arial" w:hAnsi="Arial" w:cs="Arial"/>
          <w:sz w:val="20"/>
          <w:szCs w:val="20"/>
          <w:highlight w:val="yellow"/>
        </w:rPr>
        <w:t>0.1</w:t>
      </w:r>
      <w:r w:rsidR="00EE1ADC">
        <w:rPr>
          <w:rFonts w:ascii="Arial" w:hAnsi="Arial" w:cs="Arial"/>
          <w:sz w:val="20"/>
          <w:szCs w:val="20"/>
        </w:rPr>
        <w:t xml:space="preserve"> </w:t>
      </w:r>
      <w:r w:rsidR="00EE1ADC" w:rsidRPr="000F1386">
        <w:rPr>
          <w:rFonts w:ascii="Arial" w:hAnsi="Arial" w:cs="Arial"/>
          <w:color w:val="1A1A1A"/>
          <w:sz w:val="20"/>
          <w:szCs w:val="20"/>
        </w:rPr>
        <w:t>°</w:t>
      </w:r>
      <w:r w:rsidR="00EE1ADC" w:rsidRPr="000F1386">
        <w:rPr>
          <w:rFonts w:ascii="Arial" w:hAnsi="Arial" w:cs="Arial"/>
          <w:sz w:val="20"/>
          <w:szCs w:val="20"/>
        </w:rPr>
        <w:t>C per decade</w:t>
      </w:r>
      <w:r w:rsidR="00DA676B">
        <w:rPr>
          <w:rFonts w:ascii="Arial" w:hAnsi="Arial" w:cs="Arial"/>
          <w:sz w:val="20"/>
          <w:szCs w:val="20"/>
          <w:vertAlign w:val="superscript"/>
        </w:rPr>
        <w:fldChar w:fldCharType="begin" w:fldLock="1"/>
      </w:r>
      <w:r w:rsidR="00065EA8">
        <w:rPr>
          <w:rFonts w:ascii="Arial" w:hAnsi="Arial" w:cs="Arial"/>
          <w:sz w:val="20"/>
          <w:szCs w:val="20"/>
          <w:vertAlign w:val="superscript"/>
        </w:rPr>
        <w:instrText>ADDIN CSL_CITATION { "citationItems" : [ { "id" : "ITEM-1", "itemData" : { "DOI" : "10.1126/science.1210288", "ISBN" : "1095-9203 (Electronic)\\r0036-8075 (Linking)", "ISSN" : "0036-8075", "PMID" : "22053045", "abstract" : "Climate change challenges organisms to adapt or move to track changes in environments in space and time. We used two measures of thermal shifts from analyses of global temperatures over the past 50 years to describe the pace of climate change that species should track: the velocity of climate change (geographic shifts of isotherms over time) and the shift in seasonal timing of temperatures. Both measures are higher in the ocean than on land at some latitudes, despite slower ocean warming. These indices give a complex mosaic of predicted range shifts and phenology changes that deviate from simple poleward migration and earlier springs or later falls. They also emphasize potential conservation concerns, because areas of high marine biodiversity often have greater velocities of climate change and seasonal shifts.", "author" : [ { "dropping-particle" : "", "family" : "Burrows", "given" : "Michael T", "non-dropping-particle" : "", "parse-names" : false, "suffix" : "" }, { "dropping-particle" : "", "family" : "Schoeman", "given" : "David S", "non-dropping-particle" : "", "parse-names" : false, "suffix" : "" }, { "dropping-particle" : "", "family" : "Buckley", "given" : "Lauren B", "non-dropping-particle" : "", "parse-names" : false, "suffix" : "" }, { "dropping-particle" : "", "family" : "Moore", "given" : "Pippa", "non-dropping-particle" : "", "parse-names" : false, "suffix" : "" }, { "dropping-particle" : "", "family" : "Poloczanska", "given" : "Elvira S", "non-dropping-particle" : "", "parse-names" : false, "suffix" : "" }, { "dropping-particle" : "", "family" : "Brander", "given" : "Keith M", "non-dropping-particle" : "", "parse-names" : false, "suffix" : "" }, { "dropping-particle" : "", "family" : "Brown", "given" : "Chris", "non-dropping-particle" : "", "parse-names" : false, "suffix" : "" }, { "dropping-particle" : "", "family" : "Bruno", "given" : "John F",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"Kiessling", "given" : "Wolfgang",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B", "non-dropping-particle" : "", "parse-names" : false, "suffix" : "" }, { "dropping-particle" : "", "family" : "Sydeman", "given" : "William J", "non-dropping-particle" : "", "parse-names" : false, "suffix" : "" }, { "dropping-particle" : "", "family" : "Richardson", "given" : "Anthony J", "non-dropping-particle" : "", "parse-names" : false, "suffix" : "" } ], "container-title" : "Science", "id" : "ITEM-1", "issue" : "6056", "issued" : { "date-parts" : [ [ "2011" ] ] }, "page" : "652-655", "title" : "The pace of shifting climate in marine and terrestrial ecosystems", "type" : "article-journal", "volume" : "334" }, "uris" : [ "http://www.mendeley.com/documents/?uuid=f457b830-7c59-4cef-bc19-163f2f096b74" ] } ], "mendeley" : { "formattedCitation" : "&lt;sup&gt;11&lt;/sup&gt;", "plainTextFormattedCitation" : "11", "previouslyFormattedCitation" : "&lt;sup&gt;11&lt;/sup&gt;" }, "properties" : { "noteIndex" : 0 }, "schema" : "https://github.com/citation-style-language/schema/raw/master/csl-citation.json" }</w:instrText>
      </w:r>
      <w:r w:rsidR="00DA676B">
        <w:rPr>
          <w:rFonts w:ascii="Arial" w:hAnsi="Arial" w:cs="Arial"/>
          <w:sz w:val="20"/>
          <w:szCs w:val="20"/>
          <w:vertAlign w:val="superscript"/>
        </w:rPr>
        <w:fldChar w:fldCharType="separate"/>
      </w:r>
      <w:r w:rsidR="001A5080" w:rsidRPr="001A5080">
        <w:rPr>
          <w:rFonts w:ascii="Arial" w:hAnsi="Arial" w:cs="Arial"/>
          <w:noProof/>
          <w:sz w:val="20"/>
          <w:szCs w:val="20"/>
          <w:vertAlign w:val="superscript"/>
        </w:rPr>
        <w:t>11</w:t>
      </w:r>
      <w:r w:rsidR="00DA676B">
        <w:rPr>
          <w:rFonts w:ascii="Arial" w:hAnsi="Arial" w:cs="Arial"/>
          <w:sz w:val="20"/>
          <w:szCs w:val="20"/>
          <w:vertAlign w:val="superscript"/>
        </w:rPr>
        <w:fldChar w:fldCharType="end"/>
      </w:r>
      <w:r w:rsidR="00EE1ADC">
        <w:rPr>
          <w:rFonts w:ascii="Arial" w:hAnsi="Arial" w:cs="Arial"/>
          <w:sz w:val="20"/>
          <w:szCs w:val="20"/>
        </w:rPr>
        <w:t>, on average</w:t>
      </w:r>
      <w:r w:rsidR="00EB2CC1">
        <w:rPr>
          <w:rFonts w:ascii="Arial" w:hAnsi="Arial" w:cs="Arial"/>
          <w:sz w:val="20"/>
          <w:szCs w:val="20"/>
        </w:rPr>
        <w:t>,</w:t>
      </w:r>
      <w:r w:rsidR="00EE1ADC">
        <w:rPr>
          <w:rFonts w:ascii="Arial" w:hAnsi="Arial" w:cs="Arial"/>
          <w:sz w:val="20"/>
          <w:szCs w:val="20"/>
        </w:rPr>
        <w:t xml:space="preserve"> </w:t>
      </w:r>
      <w:r w:rsidR="00EE1ADC" w:rsidRPr="000F1386">
        <w:rPr>
          <w:rFonts w:ascii="Arial" w:hAnsi="Arial" w:cs="Arial"/>
          <w:sz w:val="20"/>
          <w:szCs w:val="20"/>
        </w:rPr>
        <w:t>since 1960</w:t>
      </w:r>
      <w:r w:rsidR="00EE1ADC">
        <w:rPr>
          <w:rFonts w:ascii="Arial" w:hAnsi="Arial" w:cs="Arial"/>
          <w:sz w:val="20"/>
          <w:szCs w:val="20"/>
        </w:rPr>
        <w:t xml:space="preserve">. </w:t>
      </w:r>
      <w:r w:rsidR="00D22C61">
        <w:rPr>
          <w:rFonts w:ascii="Arial" w:hAnsi="Arial" w:cs="Arial"/>
          <w:sz w:val="20"/>
          <w:szCs w:val="20"/>
        </w:rPr>
        <w:t xml:space="preserve">Projected warming rates increase </w:t>
      </w:r>
      <w:r w:rsidR="00EA19B0">
        <w:rPr>
          <w:rFonts w:ascii="Arial" w:hAnsi="Arial" w:cs="Arial"/>
          <w:sz w:val="20"/>
          <w:szCs w:val="20"/>
        </w:rPr>
        <w:t xml:space="preserve">slightly </w:t>
      </w:r>
      <w:r w:rsidR="00D22C61">
        <w:rPr>
          <w:rFonts w:ascii="Arial" w:hAnsi="Arial" w:cs="Arial"/>
          <w:sz w:val="20"/>
          <w:szCs w:val="20"/>
        </w:rPr>
        <w:t>with latitudinal zone, from the tropics to polar oceans (Table</w:t>
      </w:r>
      <w:r w:rsidR="00F84813">
        <w:rPr>
          <w:rFonts w:ascii="Arial" w:hAnsi="Arial" w:cs="Arial"/>
          <w:sz w:val="20"/>
          <w:szCs w:val="20"/>
        </w:rPr>
        <w:t>s</w:t>
      </w:r>
      <w:r w:rsidR="00D22C61">
        <w:rPr>
          <w:rFonts w:ascii="Arial" w:hAnsi="Arial" w:cs="Arial"/>
          <w:sz w:val="20"/>
          <w:szCs w:val="20"/>
        </w:rPr>
        <w:t xml:space="preserve"> 1</w:t>
      </w:r>
      <w:r w:rsidR="00F84813">
        <w:rPr>
          <w:rFonts w:ascii="Arial" w:hAnsi="Arial" w:cs="Arial"/>
          <w:sz w:val="20"/>
          <w:szCs w:val="20"/>
        </w:rPr>
        <w:t xml:space="preserve"> S1</w:t>
      </w:r>
      <w:r w:rsidR="00D22C61">
        <w:rPr>
          <w:rFonts w:ascii="Arial" w:hAnsi="Arial" w:cs="Arial"/>
          <w:sz w:val="20"/>
          <w:szCs w:val="20"/>
        </w:rPr>
        <w:t xml:space="preserve">). </w:t>
      </w:r>
      <w:r w:rsidR="00A42B83" w:rsidRPr="00E217AA">
        <w:rPr>
          <w:rFonts w:ascii="Arial" w:hAnsi="Arial" w:cs="Arial"/>
          <w:color w:val="1A1A1A"/>
          <w:sz w:val="20"/>
          <w:szCs w:val="20"/>
        </w:rPr>
        <w:t>Remarkably,</w:t>
      </w:r>
      <w:r w:rsidR="00E217AA" w:rsidRPr="00E217AA">
        <w:rPr>
          <w:rFonts w:ascii="Arial" w:hAnsi="Arial" w:cs="Arial"/>
          <w:color w:val="1A1A1A"/>
          <w:sz w:val="20"/>
          <w:szCs w:val="20"/>
        </w:rPr>
        <w:t xml:space="preserve"> </w:t>
      </w:r>
      <w:r w:rsidR="00E217AA">
        <w:rPr>
          <w:rFonts w:ascii="Arial" w:hAnsi="Arial" w:cs="Arial"/>
          <w:color w:val="1A1A1A"/>
          <w:sz w:val="20"/>
          <w:szCs w:val="20"/>
        </w:rPr>
        <w:t xml:space="preserve">under </w:t>
      </w:r>
      <w:r w:rsidR="00EE1ADC">
        <w:rPr>
          <w:rFonts w:ascii="Arial" w:hAnsi="Arial" w:cs="Arial"/>
          <w:color w:val="1A1A1A"/>
          <w:sz w:val="20"/>
          <w:szCs w:val="20"/>
        </w:rPr>
        <w:t>RCP 8.5</w:t>
      </w:r>
      <w:r w:rsidR="00ED52B6">
        <w:rPr>
          <w:rFonts w:ascii="Arial" w:hAnsi="Arial" w:cs="Arial"/>
          <w:color w:val="1A1A1A"/>
          <w:sz w:val="20"/>
          <w:szCs w:val="20"/>
        </w:rPr>
        <w:t>,</w:t>
      </w:r>
      <w:r w:rsidR="00E217AA">
        <w:rPr>
          <w:rFonts w:ascii="Arial" w:hAnsi="Arial" w:cs="Arial"/>
          <w:color w:val="1A1A1A"/>
          <w:sz w:val="20"/>
          <w:szCs w:val="20"/>
        </w:rPr>
        <w:t xml:space="preserve"> </w:t>
      </w:r>
      <w:r w:rsidR="000C3E8D">
        <w:rPr>
          <w:rFonts w:ascii="Arial" w:hAnsi="Arial" w:cs="Arial"/>
          <w:color w:val="1A1A1A"/>
          <w:sz w:val="20"/>
          <w:szCs w:val="20"/>
        </w:rPr>
        <w:t>99</w:t>
      </w:r>
      <w:r w:rsidR="00E217AA" w:rsidRPr="00E217AA">
        <w:rPr>
          <w:rFonts w:ascii="Arial" w:hAnsi="Arial" w:cs="Arial"/>
          <w:color w:val="1A1A1A"/>
          <w:sz w:val="20"/>
          <w:szCs w:val="20"/>
        </w:rPr>
        <w:t xml:space="preserve">% of the world’s MPAs are </w:t>
      </w:r>
      <w:r w:rsidR="00B06ACC">
        <w:rPr>
          <w:rFonts w:ascii="Arial" w:hAnsi="Arial" w:cs="Arial"/>
          <w:color w:val="1A1A1A"/>
          <w:sz w:val="20"/>
          <w:szCs w:val="20"/>
        </w:rPr>
        <w:t>forecasted</w:t>
      </w:r>
      <w:r w:rsidR="00E217AA" w:rsidRPr="00E217AA">
        <w:rPr>
          <w:rFonts w:ascii="Arial" w:hAnsi="Arial" w:cs="Arial"/>
          <w:color w:val="1A1A1A"/>
          <w:sz w:val="20"/>
          <w:szCs w:val="20"/>
        </w:rPr>
        <w:t xml:space="preserve"> to warm by </w:t>
      </w:r>
      <w:r w:rsidR="00283B0C" w:rsidRPr="00E217AA">
        <w:rPr>
          <w:rFonts w:ascii="Arial" w:hAnsi="Arial" w:cs="Arial"/>
          <w:color w:val="1A1A1A"/>
          <w:sz w:val="20"/>
          <w:szCs w:val="20"/>
        </w:rPr>
        <w:t>≥</w:t>
      </w:r>
      <w:r w:rsidR="00E217AA" w:rsidRPr="00E217AA">
        <w:rPr>
          <w:rFonts w:ascii="Arial" w:hAnsi="Arial" w:cs="Arial"/>
          <w:color w:val="1A1A1A"/>
          <w:sz w:val="20"/>
          <w:szCs w:val="20"/>
        </w:rPr>
        <w:t xml:space="preserve">2°C </w:t>
      </w:r>
      <w:r w:rsidR="00B06ACC">
        <w:rPr>
          <w:rFonts w:ascii="Arial" w:hAnsi="Arial" w:cs="Arial"/>
          <w:color w:val="1A1A1A"/>
          <w:sz w:val="20"/>
          <w:szCs w:val="20"/>
        </w:rPr>
        <w:t>by 2100</w:t>
      </w:r>
      <w:r w:rsidR="00622590">
        <w:rPr>
          <w:rFonts w:ascii="Arial" w:hAnsi="Arial" w:cs="Arial"/>
          <w:color w:val="1A1A1A"/>
          <w:sz w:val="20"/>
          <w:szCs w:val="20"/>
        </w:rPr>
        <w:t xml:space="preserve">. </w:t>
      </w:r>
      <w:r w:rsidR="00B71E48">
        <w:rPr>
          <w:rFonts w:ascii="Arial" w:hAnsi="Arial" w:cs="Arial"/>
          <w:sz w:val="20"/>
          <w:szCs w:val="20"/>
        </w:rPr>
        <w:t>The RCP 4.5</w:t>
      </w:r>
      <w:r w:rsidR="00B71E48" w:rsidRPr="000F1386">
        <w:rPr>
          <w:rFonts w:ascii="Arial" w:hAnsi="Arial" w:cs="Arial"/>
          <w:sz w:val="20"/>
          <w:szCs w:val="20"/>
        </w:rPr>
        <w:t xml:space="preserve"> </w:t>
      </w:r>
      <w:r w:rsidR="00355CDE">
        <w:rPr>
          <w:rFonts w:ascii="Arial" w:hAnsi="Arial" w:cs="Arial"/>
          <w:sz w:val="20"/>
          <w:szCs w:val="20"/>
        </w:rPr>
        <w:t xml:space="preserve">mitigation scenario </w:t>
      </w:r>
      <w:r w:rsidR="00B71E48">
        <w:rPr>
          <w:rFonts w:ascii="Arial" w:hAnsi="Arial" w:cs="Arial"/>
          <w:sz w:val="20"/>
          <w:szCs w:val="20"/>
        </w:rPr>
        <w:t xml:space="preserve">predicts substantially lower warming rates </w:t>
      </w:r>
      <w:r w:rsidR="00B71E48" w:rsidRPr="000F1386">
        <w:rPr>
          <w:rFonts w:ascii="Arial" w:hAnsi="Arial" w:cs="Arial"/>
          <w:sz w:val="20"/>
          <w:szCs w:val="20"/>
        </w:rPr>
        <w:t>(</w:t>
      </w:r>
      <w:r w:rsidR="00B71E48">
        <w:rPr>
          <w:rFonts w:ascii="Arial" w:hAnsi="Arial" w:cs="Arial"/>
          <w:sz w:val="20"/>
          <w:szCs w:val="20"/>
        </w:rPr>
        <w:t xml:space="preserve">Table 1), and </w:t>
      </w:r>
      <w:r w:rsidR="00355CDE">
        <w:rPr>
          <w:rFonts w:ascii="Arial" w:hAnsi="Arial" w:cs="Arial"/>
          <w:sz w:val="20"/>
          <w:szCs w:val="20"/>
        </w:rPr>
        <w:t>thus presumably reduced</w:t>
      </w:r>
      <w:r w:rsidR="00B71E48">
        <w:rPr>
          <w:rFonts w:ascii="Arial" w:hAnsi="Arial" w:cs="Arial"/>
          <w:sz w:val="20"/>
          <w:szCs w:val="20"/>
        </w:rPr>
        <w:t xml:space="preserve"> impacts</w:t>
      </w:r>
      <w:r w:rsidR="00216342">
        <w:rPr>
          <w:rFonts w:ascii="Arial" w:hAnsi="Arial" w:cs="Arial"/>
          <w:sz w:val="20"/>
          <w:szCs w:val="20"/>
        </w:rPr>
        <w:t xml:space="preserve"> on marine organisms</w:t>
      </w:r>
      <w:r w:rsidR="00B71E48">
        <w:rPr>
          <w:rFonts w:ascii="Arial" w:hAnsi="Arial" w:cs="Arial"/>
          <w:sz w:val="20"/>
          <w:szCs w:val="20"/>
        </w:rPr>
        <w:fldChar w:fldCharType="begin" w:fldLock="1"/>
      </w:r>
      <w:r w:rsidR="00065EA8">
        <w:rPr>
          <w:rFonts w:ascii="Arial" w:hAnsi="Arial" w:cs="Arial"/>
          <w:sz w:val="20"/>
          <w:szCs w:val="20"/>
        </w:rPr>
        <w:instrText>ADDIN CSL_CITATION { "citationItems" : [ { "id" : "ITEM-1",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"ITEM-1", "issue" : "6243", "issued" : { "date-parts" : [ [ "2015" ] ] }, "page" : "aac4722-1-aac4722-10", "title" : "Contrasting futures for ocean and society from different anthropogenic CO2 emissions scenarios", "type" : "article-journal", "volume" : "349" }, "uris" : [ "http://www.mendeley.com/documents/?uuid=3304c6eb-53ac-4808-9ea8-395a446b14da"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"http://www.mendeley.com/documents/?uuid=02e8f63e-4a67-4ed5-b276-dc48d4bd124e" ] } ], "mendeley" : { "formattedCitation" : "&lt;sup&gt;12,13&lt;/sup&gt;", "plainTextFormattedCitation" : "12,13", "previouslyFormattedCitation" : "&lt;sup&gt;12,13&lt;/sup&gt;" }, "properties" : { "noteIndex" : 0 }, "schema" : "https://github.com/citation-style-language/schema/raw/master/csl-citation.json" }</w:instrText>
      </w:r>
      <w:r w:rsidR="00B71E48">
        <w:rPr>
          <w:rFonts w:ascii="Arial" w:hAnsi="Arial" w:cs="Arial"/>
          <w:sz w:val="20"/>
          <w:szCs w:val="20"/>
        </w:rPr>
        <w:fldChar w:fldCharType="separate"/>
      </w:r>
      <w:r w:rsidR="001A5080" w:rsidRPr="001A5080">
        <w:rPr>
          <w:rFonts w:ascii="Arial" w:hAnsi="Arial" w:cs="Arial"/>
          <w:noProof/>
          <w:sz w:val="20"/>
          <w:szCs w:val="20"/>
          <w:vertAlign w:val="superscript"/>
        </w:rPr>
        <w:t>12,13</w:t>
      </w:r>
      <w:r w:rsidR="00B71E48">
        <w:rPr>
          <w:rFonts w:ascii="Arial" w:hAnsi="Arial" w:cs="Arial"/>
          <w:sz w:val="20"/>
          <w:szCs w:val="20"/>
        </w:rPr>
        <w:fldChar w:fldCharType="end"/>
      </w:r>
      <w:r w:rsidR="00B71E48">
        <w:rPr>
          <w:rFonts w:ascii="Arial" w:hAnsi="Arial" w:cs="Arial"/>
          <w:sz w:val="20"/>
          <w:szCs w:val="20"/>
        </w:rPr>
        <w:t>.</w:t>
      </w:r>
    </w:p>
    <w:p w14:paraId="509CB6FE" w14:textId="7A534D84" w:rsidR="00147153" w:rsidRDefault="001C47F3" w:rsidP="00997F8D">
      <w:pPr>
        <w:widowControl w:val="0"/>
        <w:autoSpaceDE w:val="0"/>
        <w:autoSpaceDN w:val="0"/>
        <w:adjustRightInd w:val="0"/>
        <w:spacing w:line="480" w:lineRule="auto"/>
        <w:ind w:firstLine="720"/>
        <w:rPr>
          <w:rFonts w:ascii="Arial" w:hAnsi="Arial" w:cs="Arial"/>
          <w:sz w:val="20"/>
          <w:szCs w:val="20"/>
        </w:rPr>
      </w:pPr>
      <w:r>
        <w:rPr>
          <w:rFonts w:ascii="Arial" w:hAnsi="Arial" w:cs="Arial"/>
          <w:sz w:val="20"/>
          <w:szCs w:val="20"/>
        </w:rPr>
        <w:t>The effects of ocean warming on marine species and ecosystems</w:t>
      </w:r>
      <w:r w:rsidR="00587343">
        <w:rPr>
          <w:rFonts w:ascii="Arial" w:hAnsi="Arial" w:cs="Arial"/>
          <w:sz w:val="20"/>
          <w:szCs w:val="20"/>
        </w:rPr>
        <w:t xml:space="preserve">, which are </w:t>
      </w:r>
      <w:r>
        <w:rPr>
          <w:rFonts w:ascii="Arial" w:hAnsi="Arial" w:cs="Arial"/>
          <w:sz w:val="20"/>
          <w:szCs w:val="20"/>
        </w:rPr>
        <w:t>already well-documented</w:t>
      </w:r>
      <w:r w:rsidR="00C13F31">
        <w:rPr>
          <w:rFonts w:ascii="Arial" w:hAnsi="Arial" w:cs="Arial"/>
          <w:sz w:val="20"/>
          <w:szCs w:val="20"/>
        </w:rPr>
        <w:fldChar w:fldCharType="begin" w:fldLock="1"/>
      </w:r>
      <w:r w:rsidR="00065EA8">
        <w:rPr>
          <w:rFonts w:ascii="Arial" w:hAnsi="Arial" w:cs="Arial"/>
          <w:sz w:val="20"/>
          <w:szCs w:val="20"/>
        </w:rPr>
        <w:instrText>ADDIN CSL_CITATION { "citationItems" : [ { "id" : "ITEM-1",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"ITEM-1", "issue" : "10", "issued" : { "date-parts" : [ [ "2013" ] ] }, "page" : "919-925", "title" : "Global imprint of climate change on marine life", "type" : "article-journal", "volume" : "3" }, "uris" : [ "http://www.mendeley.com/documents/?uuid=2571f9f6-b2b5-4985-9392-40c7678b34ca" ] } ], "mendeley" : { "formattedCitation" : "&lt;sup&gt;14&lt;/sup&gt;", "plainTextFormattedCitation" : "14", "previouslyFormattedCitation" : "&lt;sup&gt;14&lt;/sup&gt;" }, "properties" : { "noteIndex" : 0 }, "schema" : "https://github.com/citation-style-language/schema/raw/master/csl-citation.json" }</w:instrText>
      </w:r>
      <w:r w:rsidR="00C13F31">
        <w:rPr>
          <w:rFonts w:ascii="Arial" w:hAnsi="Arial" w:cs="Arial"/>
          <w:sz w:val="20"/>
          <w:szCs w:val="20"/>
        </w:rPr>
        <w:fldChar w:fldCharType="separate"/>
      </w:r>
      <w:r w:rsidR="001A5080" w:rsidRPr="001A5080">
        <w:rPr>
          <w:rFonts w:ascii="Arial" w:hAnsi="Arial" w:cs="Arial"/>
          <w:noProof/>
          <w:sz w:val="20"/>
          <w:szCs w:val="20"/>
          <w:vertAlign w:val="superscript"/>
        </w:rPr>
        <w:t>14</w:t>
      </w:r>
      <w:r w:rsidR="00C13F31">
        <w:rPr>
          <w:rFonts w:ascii="Arial" w:hAnsi="Arial" w:cs="Arial"/>
          <w:sz w:val="20"/>
          <w:szCs w:val="20"/>
        </w:rPr>
        <w:fldChar w:fldCharType="end"/>
      </w:r>
      <w:r w:rsidR="00587343">
        <w:rPr>
          <w:rFonts w:ascii="Arial" w:hAnsi="Arial" w:cs="Arial"/>
          <w:sz w:val="20"/>
          <w:szCs w:val="20"/>
        </w:rPr>
        <w:t xml:space="preserve">, </w:t>
      </w:r>
      <w:r>
        <w:rPr>
          <w:rFonts w:ascii="Arial" w:hAnsi="Arial" w:cs="Arial"/>
          <w:sz w:val="20"/>
          <w:szCs w:val="20"/>
        </w:rPr>
        <w:t xml:space="preserve">would greatly increase if the rates of warming under RCP 8.5 are realized. </w:t>
      </w:r>
      <w:r w:rsidR="00CD10C9" w:rsidRPr="000F1386">
        <w:rPr>
          <w:rFonts w:ascii="Arial" w:hAnsi="Arial" w:cs="Arial"/>
          <w:sz w:val="20"/>
          <w:szCs w:val="20"/>
        </w:rPr>
        <w:t xml:space="preserve">Several recent studies have combined projected warming, species-specific thermal tolerances, and </w:t>
      </w:r>
      <w:r w:rsidR="008830A4">
        <w:rPr>
          <w:rFonts w:ascii="Arial" w:hAnsi="Arial" w:cs="Arial"/>
          <w:sz w:val="20"/>
          <w:szCs w:val="20"/>
        </w:rPr>
        <w:t xml:space="preserve">patterns of </w:t>
      </w:r>
      <w:r w:rsidR="00B136F4" w:rsidRPr="000F1386">
        <w:rPr>
          <w:rFonts w:ascii="Arial" w:hAnsi="Arial" w:cs="Arial"/>
          <w:sz w:val="20"/>
          <w:szCs w:val="20"/>
        </w:rPr>
        <w:t>species</w:t>
      </w:r>
      <w:r w:rsidR="008830A4">
        <w:rPr>
          <w:rFonts w:ascii="Arial" w:hAnsi="Arial" w:cs="Arial"/>
          <w:sz w:val="20"/>
          <w:szCs w:val="20"/>
        </w:rPr>
        <w:t xml:space="preserve"> </w:t>
      </w:r>
      <w:r w:rsidR="00CD10C9" w:rsidRPr="000F1386">
        <w:rPr>
          <w:rFonts w:ascii="Arial" w:hAnsi="Arial" w:cs="Arial"/>
          <w:sz w:val="20"/>
          <w:szCs w:val="20"/>
        </w:rPr>
        <w:t xml:space="preserve">distribution and richness to predict changes in </w:t>
      </w:r>
      <w:r w:rsidR="00F27E3F">
        <w:rPr>
          <w:rFonts w:ascii="Arial" w:hAnsi="Arial" w:cs="Arial"/>
          <w:sz w:val="20"/>
          <w:szCs w:val="20"/>
        </w:rPr>
        <w:t xml:space="preserve">species </w:t>
      </w:r>
      <w:r w:rsidR="00B6202C">
        <w:rPr>
          <w:rFonts w:ascii="Arial" w:hAnsi="Arial" w:cs="Arial"/>
          <w:sz w:val="20"/>
          <w:szCs w:val="20"/>
        </w:rPr>
        <w:t>richness</w:t>
      </w:r>
      <w:r w:rsidR="00F27E3F">
        <w:rPr>
          <w:rFonts w:ascii="Arial" w:hAnsi="Arial" w:cs="Arial"/>
          <w:sz w:val="20"/>
          <w:szCs w:val="20"/>
        </w:rPr>
        <w:t xml:space="preserve"> and </w:t>
      </w:r>
      <w:r w:rsidR="00CD10C9" w:rsidRPr="000F1386">
        <w:rPr>
          <w:rFonts w:ascii="Arial" w:hAnsi="Arial" w:cs="Arial"/>
          <w:sz w:val="20"/>
          <w:szCs w:val="20"/>
        </w:rPr>
        <w:t xml:space="preserve">composition </w:t>
      </w:r>
      <w:r w:rsidR="007755CD">
        <w:rPr>
          <w:rFonts w:ascii="Arial" w:hAnsi="Arial" w:cs="Arial"/>
          <w:sz w:val="20"/>
          <w:szCs w:val="20"/>
        </w:rPr>
        <w:t xml:space="preserve">in response to ocean </w:t>
      </w:r>
      <w:r w:rsidR="007755CD">
        <w:rPr>
          <w:rFonts w:ascii="Arial" w:hAnsi="Arial" w:cs="Arial"/>
          <w:sz w:val="20"/>
          <w:szCs w:val="20"/>
        </w:rPr>
        <w:lastRenderedPageBreak/>
        <w:t>warming</w:t>
      </w:r>
      <w:r w:rsidR="00CD10C9" w:rsidRPr="000F1386">
        <w:rPr>
          <w:rFonts w:ascii="Arial" w:hAnsi="Arial" w:cs="Arial"/>
          <w:sz w:val="20"/>
          <w:szCs w:val="20"/>
        </w:rPr>
        <w:t>. For example, Stuart-Smith et al.</w:t>
      </w:r>
      <w:r w:rsidR="00CD10C9" w:rsidRPr="000F1386">
        <w:rPr>
          <w:rFonts w:ascii="Arial" w:hAnsi="Arial" w:cs="Arial"/>
          <w:sz w:val="20"/>
          <w:szCs w:val="20"/>
        </w:rPr>
        <w:fldChar w:fldCharType="begin" w:fldLock="1"/>
      </w:r>
      <w:r w:rsidR="001A5080">
        <w:rPr>
          <w:rFonts w:ascii="Arial" w:hAnsi="Arial" w:cs="Arial"/>
          <w:sz w:val="20"/>
          <w:szCs w:val="20"/>
        </w:rPr>
        <w:instrText>ADDIN CSL_CITATION { "citationID" : "16lCiIth",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"uris" : [ "http://www.mendeley.com/documents/?uuid=9abdd40c-6324-465f-899b-6a7789688603", "http://zotero.org/users/1013952/items/SJVC6MCX"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00CD10C9" w:rsidRPr="000F1386">
        <w:rPr>
          <w:rFonts w:ascii="Arial" w:hAnsi="Arial" w:cs="Arial"/>
          <w:sz w:val="20"/>
          <w:szCs w:val="20"/>
        </w:rPr>
        <w:fldChar w:fldCharType="separate"/>
      </w:r>
      <w:r w:rsidR="00D10C96" w:rsidRPr="00D10C96">
        <w:rPr>
          <w:rFonts w:ascii="Arial" w:hAnsi="Arial" w:cs="Arial"/>
          <w:noProof/>
          <w:sz w:val="20"/>
          <w:vertAlign w:val="superscript"/>
        </w:rPr>
        <w:t>4</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r w:rsidR="00FD6A58">
        <w:rPr>
          <w:rFonts w:ascii="Arial" w:hAnsi="Arial" w:cs="Arial"/>
          <w:sz w:val="20"/>
          <w:szCs w:val="20"/>
        </w:rPr>
        <w:t>predicted</w:t>
      </w:r>
      <w:r w:rsidR="00FD6A58" w:rsidRPr="000F1386">
        <w:rPr>
          <w:rFonts w:ascii="Arial" w:hAnsi="Arial" w:cs="Arial"/>
          <w:sz w:val="20"/>
          <w:szCs w:val="20"/>
        </w:rPr>
        <w:t xml:space="preserve"> </w:t>
      </w:r>
      <w:r w:rsidR="00CD10C9" w:rsidRPr="000F1386">
        <w:rPr>
          <w:rFonts w:ascii="Arial" w:hAnsi="Arial" w:cs="Arial"/>
          <w:sz w:val="20"/>
          <w:szCs w:val="20"/>
        </w:rPr>
        <w:t xml:space="preserve">that </w:t>
      </w:r>
      <w:r w:rsidR="00147153">
        <w:rPr>
          <w:rFonts w:ascii="Arial" w:hAnsi="Arial" w:cs="Arial"/>
          <w:sz w:val="20"/>
          <w:szCs w:val="20"/>
        </w:rPr>
        <w:t>nearly 100% of extant</w:t>
      </w:r>
      <w:r w:rsidR="00CD10C9" w:rsidRPr="000F1386">
        <w:rPr>
          <w:rFonts w:ascii="Arial" w:hAnsi="Arial" w:cs="Arial"/>
          <w:sz w:val="20"/>
          <w:szCs w:val="20"/>
        </w:rPr>
        <w:t xml:space="preserve"> species </w:t>
      </w:r>
      <w:r w:rsidR="00FD6A58">
        <w:rPr>
          <w:rFonts w:ascii="Arial" w:hAnsi="Arial" w:cs="Arial"/>
          <w:sz w:val="20"/>
          <w:szCs w:val="20"/>
        </w:rPr>
        <w:t>will</w:t>
      </w:r>
      <w:r w:rsidR="00CD10C9" w:rsidRPr="000F1386">
        <w:rPr>
          <w:rFonts w:ascii="Arial" w:hAnsi="Arial" w:cs="Arial"/>
          <w:sz w:val="20"/>
          <w:szCs w:val="20"/>
        </w:rPr>
        <w:t xml:space="preserve"> be excluded from </w:t>
      </w:r>
      <w:r w:rsidR="0036691A">
        <w:rPr>
          <w:rFonts w:ascii="Arial" w:hAnsi="Arial" w:cs="Arial"/>
          <w:sz w:val="20"/>
          <w:szCs w:val="20"/>
        </w:rPr>
        <w:t xml:space="preserve">many </w:t>
      </w:r>
      <w:r w:rsidR="00CD10C9" w:rsidRPr="000F1386">
        <w:rPr>
          <w:rFonts w:ascii="Arial" w:hAnsi="Arial" w:cs="Arial"/>
          <w:sz w:val="20"/>
          <w:szCs w:val="20"/>
        </w:rPr>
        <w:t xml:space="preserve">tropical </w:t>
      </w:r>
      <w:r w:rsidR="00FD6A58">
        <w:rPr>
          <w:rFonts w:ascii="Arial" w:hAnsi="Arial" w:cs="Arial"/>
          <w:sz w:val="20"/>
          <w:szCs w:val="20"/>
        </w:rPr>
        <w:t>reef</w:t>
      </w:r>
      <w:r w:rsidR="00C7703B">
        <w:rPr>
          <w:rFonts w:ascii="Arial" w:hAnsi="Arial" w:cs="Arial"/>
          <w:sz w:val="20"/>
          <w:szCs w:val="20"/>
        </w:rPr>
        <w:t xml:space="preserve"> communities</w:t>
      </w:r>
      <w:r w:rsidR="00CD10C9" w:rsidRPr="000F1386">
        <w:rPr>
          <w:rFonts w:ascii="Arial" w:hAnsi="Arial" w:cs="Arial"/>
          <w:sz w:val="20"/>
          <w:szCs w:val="20"/>
        </w:rPr>
        <w:t xml:space="preserve"> by 2</w:t>
      </w:r>
      <w:r w:rsidR="00BD7328">
        <w:rPr>
          <w:rFonts w:ascii="Arial" w:hAnsi="Arial" w:cs="Arial"/>
          <w:sz w:val="20"/>
          <w:szCs w:val="20"/>
        </w:rPr>
        <w:t>1</w:t>
      </w:r>
      <w:r w:rsidR="002A21A4">
        <w:rPr>
          <w:rFonts w:ascii="Arial" w:hAnsi="Arial" w:cs="Arial"/>
          <w:sz w:val="20"/>
          <w:szCs w:val="20"/>
        </w:rPr>
        <w:t xml:space="preserve">15 under </w:t>
      </w:r>
      <w:r w:rsidR="00CD10C9" w:rsidRPr="000F1386">
        <w:rPr>
          <w:rFonts w:ascii="Arial" w:hAnsi="Arial" w:cs="Arial"/>
          <w:sz w:val="20"/>
          <w:szCs w:val="20"/>
        </w:rPr>
        <w:t>RCP 8.5</w:t>
      </w:r>
      <w:r w:rsidR="00CD10C9">
        <w:rPr>
          <w:rFonts w:ascii="Arial" w:hAnsi="Arial" w:cs="Arial"/>
          <w:sz w:val="20"/>
          <w:szCs w:val="20"/>
        </w:rPr>
        <w:t xml:space="preserve">. </w:t>
      </w:r>
      <w:r w:rsidR="00964186">
        <w:rPr>
          <w:rFonts w:ascii="Arial" w:hAnsi="Arial" w:cs="Arial"/>
          <w:sz w:val="20"/>
          <w:szCs w:val="20"/>
        </w:rPr>
        <w:t>Likew</w:t>
      </w:r>
      <w:r w:rsidR="00CD10C9" w:rsidRPr="000F1386">
        <w:rPr>
          <w:rFonts w:ascii="Arial" w:hAnsi="Arial" w:cs="Arial"/>
          <w:sz w:val="20"/>
          <w:szCs w:val="20"/>
        </w:rPr>
        <w:t xml:space="preserve">ise, </w:t>
      </w:r>
      <w:proofErr w:type="spellStart"/>
      <w:r w:rsidR="00CD10C9" w:rsidRPr="000F1386">
        <w:rPr>
          <w:rFonts w:ascii="Arial" w:hAnsi="Arial" w:cs="Arial"/>
          <w:sz w:val="20"/>
          <w:szCs w:val="20"/>
        </w:rPr>
        <w:t>Molinos</w:t>
      </w:r>
      <w:proofErr w:type="spellEnd"/>
      <w:r w:rsidR="00CD10C9" w:rsidRPr="000F1386">
        <w:rPr>
          <w:rFonts w:ascii="Arial" w:hAnsi="Arial" w:cs="Arial"/>
          <w:sz w:val="20"/>
          <w:szCs w:val="20"/>
        </w:rPr>
        <w:t xml:space="preserve"> et al.</w:t>
      </w:r>
      <w:r w:rsidR="00CD10C9" w:rsidRPr="000F1386">
        <w:rPr>
          <w:rFonts w:ascii="Arial" w:hAnsi="Arial" w:cs="Arial"/>
          <w:sz w:val="20"/>
          <w:szCs w:val="20"/>
        </w:rPr>
        <w:fldChar w:fldCharType="begin" w:fldLock="1"/>
      </w:r>
      <w:r w:rsidR="001A5080">
        <w:rPr>
          <w:rFonts w:ascii="Arial" w:hAnsi="Arial" w:cs="Arial"/>
          <w:sz w:val="20"/>
          <w:szCs w:val="20"/>
        </w:rPr>
        <w:instrText>ADDIN CSL_CITATION { "citationID" : "7YX5AFON",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"uris" : [ "http://www.mendeley.com/documents/?uuid=b621b9a6-cb96-45c5-a25e-ad022e5d3e23", "http://zotero.org/users/1013952/items/RVBCJ5C3" ] } ], "mendeley" : { "formattedCitation" : "&lt;sup&gt;3&lt;/sup&gt;", "plainTextFormattedCitation" : "3", "previouslyFormattedCitation" : "&lt;sup&gt;3&lt;/sup&gt;" }, "properties" : { "formattedCitation" : "{\\rtf \\super 3\\nosupersub{}}", "noteIndex" : 0, "plainCitation" : "3" }, "schema" : "https://github.com/citation-style-language/schema/raw/master/csl-citation.json" }</w:instrText>
      </w:r>
      <w:r w:rsidR="00CD10C9" w:rsidRPr="000F1386">
        <w:rPr>
          <w:rFonts w:ascii="Arial" w:hAnsi="Arial" w:cs="Arial"/>
          <w:sz w:val="20"/>
          <w:szCs w:val="20"/>
        </w:rPr>
        <w:fldChar w:fldCharType="separate"/>
      </w:r>
      <w:r w:rsidR="00D10C96" w:rsidRPr="00D10C96">
        <w:rPr>
          <w:rFonts w:ascii="Arial" w:hAnsi="Arial" w:cs="Arial"/>
          <w:noProof/>
          <w:sz w:val="20"/>
          <w:vertAlign w:val="superscript"/>
        </w:rPr>
        <w:t>3</w:t>
      </w:r>
      <w:r w:rsidR="00CD10C9" w:rsidRPr="000F1386">
        <w:rPr>
          <w:rFonts w:ascii="Arial" w:hAnsi="Arial" w:cs="Arial"/>
          <w:sz w:val="20"/>
          <w:szCs w:val="20"/>
        </w:rPr>
        <w:fldChar w:fldCharType="end"/>
      </w:r>
      <w:r w:rsidR="00CD10C9" w:rsidRPr="000F1386">
        <w:rPr>
          <w:rFonts w:ascii="Arial" w:hAnsi="Arial" w:cs="Arial"/>
          <w:sz w:val="20"/>
          <w:szCs w:val="20"/>
        </w:rPr>
        <w:t xml:space="preserve"> predicted </w:t>
      </w:r>
      <w:r w:rsidR="00CD10C9">
        <w:rPr>
          <w:rFonts w:ascii="Arial" w:hAnsi="Arial" w:cs="Arial"/>
          <w:sz w:val="20"/>
          <w:szCs w:val="20"/>
        </w:rPr>
        <w:t>drastic</w:t>
      </w:r>
      <w:r w:rsidR="00CD10C9" w:rsidRPr="000F1386">
        <w:rPr>
          <w:rFonts w:ascii="Arial" w:hAnsi="Arial" w:cs="Arial"/>
          <w:sz w:val="20"/>
          <w:szCs w:val="20"/>
        </w:rPr>
        <w:t xml:space="preserve"> declines in the </w:t>
      </w:r>
      <w:r w:rsidR="00C7703B">
        <w:rPr>
          <w:rFonts w:ascii="Arial" w:hAnsi="Arial" w:cs="Arial"/>
          <w:sz w:val="20"/>
          <w:szCs w:val="20"/>
        </w:rPr>
        <w:t>regional species pools</w:t>
      </w:r>
      <w:r w:rsidR="00C7703B" w:rsidRPr="000F1386">
        <w:rPr>
          <w:rFonts w:ascii="Arial" w:hAnsi="Arial" w:cs="Arial"/>
          <w:sz w:val="20"/>
          <w:szCs w:val="20"/>
        </w:rPr>
        <w:t xml:space="preserve"> </w:t>
      </w:r>
      <w:r w:rsidR="00CD10C9" w:rsidRPr="000F1386">
        <w:rPr>
          <w:rFonts w:ascii="Arial" w:hAnsi="Arial" w:cs="Arial"/>
          <w:sz w:val="20"/>
          <w:szCs w:val="20"/>
        </w:rPr>
        <w:t>of tropical marine communities and substantial increase</w:t>
      </w:r>
      <w:r w:rsidR="00CD10C9">
        <w:rPr>
          <w:rFonts w:ascii="Arial" w:hAnsi="Arial" w:cs="Arial"/>
          <w:sz w:val="20"/>
          <w:szCs w:val="20"/>
        </w:rPr>
        <w:t>s</w:t>
      </w:r>
      <w:r w:rsidR="00CD10C9" w:rsidRPr="000F1386">
        <w:rPr>
          <w:rFonts w:ascii="Arial" w:hAnsi="Arial" w:cs="Arial"/>
          <w:sz w:val="20"/>
          <w:szCs w:val="20"/>
        </w:rPr>
        <w:t xml:space="preserve"> in temperate </w:t>
      </w:r>
      <w:r w:rsidR="00B136F4">
        <w:rPr>
          <w:rFonts w:ascii="Arial" w:hAnsi="Arial" w:cs="Arial"/>
          <w:sz w:val="20"/>
          <w:szCs w:val="20"/>
        </w:rPr>
        <w:t>communities</w:t>
      </w:r>
      <w:r w:rsidR="00CD10C9">
        <w:rPr>
          <w:rFonts w:ascii="Arial" w:hAnsi="Arial" w:cs="Arial"/>
          <w:sz w:val="20"/>
          <w:szCs w:val="20"/>
        </w:rPr>
        <w:t>,</w:t>
      </w:r>
      <w:r w:rsidR="00CD10C9" w:rsidRPr="000F1386">
        <w:rPr>
          <w:rFonts w:ascii="Arial" w:hAnsi="Arial" w:cs="Arial"/>
          <w:sz w:val="20"/>
          <w:szCs w:val="20"/>
        </w:rPr>
        <w:t xml:space="preserve"> accompan</w:t>
      </w:r>
      <w:r w:rsidR="00FD6A58">
        <w:rPr>
          <w:rFonts w:ascii="Arial" w:hAnsi="Arial" w:cs="Arial"/>
          <w:sz w:val="20"/>
          <w:szCs w:val="20"/>
        </w:rPr>
        <w:t>ied</w:t>
      </w:r>
      <w:r w:rsidR="00CD10C9" w:rsidRPr="000F1386">
        <w:rPr>
          <w:rFonts w:ascii="Arial" w:hAnsi="Arial" w:cs="Arial"/>
          <w:sz w:val="20"/>
          <w:szCs w:val="20"/>
        </w:rPr>
        <w:t xml:space="preserve"> </w:t>
      </w:r>
      <w:r w:rsidR="00B136F4">
        <w:rPr>
          <w:rFonts w:ascii="Arial" w:hAnsi="Arial" w:cs="Arial"/>
          <w:sz w:val="20"/>
          <w:szCs w:val="20"/>
        </w:rPr>
        <w:t xml:space="preserve">by </w:t>
      </w:r>
      <w:r w:rsidR="00CD10C9" w:rsidRPr="000F1386">
        <w:rPr>
          <w:rFonts w:ascii="Arial" w:hAnsi="Arial" w:cs="Arial"/>
          <w:sz w:val="20"/>
          <w:szCs w:val="20"/>
        </w:rPr>
        <w:t xml:space="preserve">changes in </w:t>
      </w:r>
      <w:r w:rsidR="00B136F4">
        <w:rPr>
          <w:rFonts w:ascii="Arial" w:hAnsi="Arial" w:cs="Arial"/>
          <w:sz w:val="20"/>
          <w:szCs w:val="20"/>
        </w:rPr>
        <w:t xml:space="preserve">species </w:t>
      </w:r>
      <w:r w:rsidR="00CD10C9" w:rsidRPr="000F1386">
        <w:rPr>
          <w:rFonts w:ascii="Arial" w:hAnsi="Arial" w:cs="Arial"/>
          <w:sz w:val="20"/>
          <w:szCs w:val="20"/>
        </w:rPr>
        <w:t xml:space="preserve">composition. </w:t>
      </w:r>
      <w:r w:rsidR="00BA7B77">
        <w:rPr>
          <w:rFonts w:ascii="Arial" w:hAnsi="Arial" w:cs="Arial"/>
          <w:sz w:val="20"/>
          <w:szCs w:val="20"/>
        </w:rPr>
        <w:t xml:space="preserve">These responses are driven by </w:t>
      </w:r>
      <w:r w:rsidR="00997F8D">
        <w:rPr>
          <w:rFonts w:ascii="Arial" w:hAnsi="Arial" w:cs="Arial"/>
          <w:sz w:val="20"/>
          <w:szCs w:val="20"/>
        </w:rPr>
        <w:t>populations</w:t>
      </w:r>
      <w:r w:rsidR="00CB65CF" w:rsidRPr="000F1386">
        <w:rPr>
          <w:rFonts w:ascii="Arial" w:hAnsi="Arial" w:cs="Arial"/>
          <w:sz w:val="20"/>
          <w:szCs w:val="20"/>
        </w:rPr>
        <w:t xml:space="preserve"> track</w:t>
      </w:r>
      <w:r w:rsidR="00997F8D">
        <w:rPr>
          <w:rFonts w:ascii="Arial" w:hAnsi="Arial" w:cs="Arial"/>
          <w:sz w:val="20"/>
          <w:szCs w:val="20"/>
        </w:rPr>
        <w:t>ing</w:t>
      </w:r>
      <w:r w:rsidR="00CB65CF" w:rsidRPr="000F1386">
        <w:rPr>
          <w:rFonts w:ascii="Arial" w:hAnsi="Arial" w:cs="Arial"/>
          <w:sz w:val="20"/>
          <w:szCs w:val="20"/>
        </w:rPr>
        <w:t xml:space="preserve"> the geographic movement of their thermal niche</w:t>
      </w:r>
      <w:r w:rsidR="00CB65CF">
        <w:rPr>
          <w:rFonts w:ascii="Arial" w:hAnsi="Arial" w:cs="Arial"/>
          <w:sz w:val="20"/>
          <w:szCs w:val="20"/>
        </w:rPr>
        <w:t>s</w:t>
      </w:r>
      <w:r w:rsidR="00CB65CF" w:rsidRPr="000F1386">
        <w:rPr>
          <w:rFonts w:ascii="Arial" w:hAnsi="Arial" w:cs="Arial"/>
          <w:sz w:val="20"/>
          <w:szCs w:val="20"/>
        </w:rPr>
        <w:t xml:space="preserve"> </w:t>
      </w:r>
      <w:r w:rsidR="008830A4">
        <w:rPr>
          <w:rFonts w:ascii="Arial" w:hAnsi="Arial" w:cs="Arial"/>
          <w:sz w:val="20"/>
          <w:szCs w:val="20"/>
        </w:rPr>
        <w:t xml:space="preserve">and </w:t>
      </w:r>
      <w:r w:rsidR="00CB65CF" w:rsidRPr="000F1386">
        <w:rPr>
          <w:rFonts w:ascii="Arial" w:hAnsi="Arial" w:cs="Arial"/>
          <w:sz w:val="20"/>
          <w:szCs w:val="20"/>
        </w:rPr>
        <w:t>by shifting their ranges</w:t>
      </w:r>
      <w:r w:rsidR="00CB65CF">
        <w:rPr>
          <w:rFonts w:ascii="Arial" w:hAnsi="Arial" w:cs="Arial"/>
          <w:sz w:val="20"/>
          <w:szCs w:val="20"/>
        </w:rPr>
        <w:t xml:space="preserve">, generally to higher </w:t>
      </w:r>
      <w:r w:rsidR="00587343">
        <w:rPr>
          <w:rFonts w:ascii="Arial" w:hAnsi="Arial" w:cs="Arial"/>
          <w:sz w:val="20"/>
          <w:szCs w:val="20"/>
        </w:rPr>
        <w:t>latitudes</w:t>
      </w:r>
      <w:r w:rsidR="00587343">
        <w:rPr>
          <w:rFonts w:ascii="Arial" w:hAnsi="Arial" w:cs="Arial"/>
          <w:sz w:val="20"/>
          <w:szCs w:val="20"/>
          <w:vertAlign w:val="superscript"/>
        </w:rPr>
        <w:t>13–15</w:t>
      </w:r>
      <w:r w:rsidR="00CB65CF" w:rsidRPr="000F1386">
        <w:rPr>
          <w:rFonts w:ascii="Arial" w:hAnsi="Arial" w:cs="Arial"/>
          <w:sz w:val="20"/>
          <w:szCs w:val="20"/>
        </w:rPr>
        <w:t xml:space="preserve">. </w:t>
      </w:r>
      <w:r w:rsidR="00BA7B77">
        <w:rPr>
          <w:rFonts w:ascii="Arial" w:hAnsi="Arial" w:cs="Arial"/>
          <w:sz w:val="20"/>
          <w:szCs w:val="20"/>
        </w:rPr>
        <w:t>In</w:t>
      </w:r>
      <w:r w:rsidR="00C2058F">
        <w:rPr>
          <w:rFonts w:ascii="Arial" w:hAnsi="Arial" w:cs="Arial"/>
          <w:sz w:val="20"/>
          <w:szCs w:val="20"/>
        </w:rPr>
        <w:t xml:space="preserve"> mid</w:t>
      </w:r>
      <w:r w:rsidR="00587343">
        <w:rPr>
          <w:rFonts w:ascii="Arial" w:hAnsi="Arial" w:cs="Arial"/>
          <w:sz w:val="20"/>
          <w:szCs w:val="20"/>
        </w:rPr>
        <w:t>-</w:t>
      </w:r>
      <w:r w:rsidR="00C2058F">
        <w:rPr>
          <w:rFonts w:ascii="Arial" w:hAnsi="Arial" w:cs="Arial"/>
          <w:sz w:val="20"/>
          <w:szCs w:val="20"/>
        </w:rPr>
        <w:t xml:space="preserve"> to high</w:t>
      </w:r>
      <w:r w:rsidR="00587343">
        <w:rPr>
          <w:rFonts w:ascii="Arial" w:hAnsi="Arial" w:cs="Arial"/>
          <w:sz w:val="20"/>
          <w:szCs w:val="20"/>
        </w:rPr>
        <w:t>-</w:t>
      </w:r>
      <w:r w:rsidR="00C2058F">
        <w:rPr>
          <w:rFonts w:ascii="Arial" w:hAnsi="Arial" w:cs="Arial"/>
          <w:sz w:val="20"/>
          <w:szCs w:val="20"/>
        </w:rPr>
        <w:t xml:space="preserve">latitude ecosystems, shifts in species composition will lead to changes in </w:t>
      </w:r>
      <w:r w:rsidR="00EF048E">
        <w:rPr>
          <w:rFonts w:ascii="Arial" w:hAnsi="Arial" w:cs="Arial"/>
          <w:sz w:val="20"/>
          <w:szCs w:val="20"/>
        </w:rPr>
        <w:t>species</w:t>
      </w:r>
      <w:r w:rsidR="00C2058F">
        <w:rPr>
          <w:rFonts w:ascii="Arial" w:hAnsi="Arial" w:cs="Arial"/>
          <w:sz w:val="20"/>
          <w:szCs w:val="20"/>
        </w:rPr>
        <w:t xml:space="preserve"> interactions</w:t>
      </w:r>
      <w:r w:rsidR="00EF048E">
        <w:rPr>
          <w:rFonts w:ascii="Arial" w:hAnsi="Arial" w:cs="Arial"/>
          <w:sz w:val="20"/>
          <w:szCs w:val="20"/>
        </w:rPr>
        <w:t xml:space="preserve"> and food-web dynamics, </w:t>
      </w:r>
      <w:r w:rsidR="00C2058F" w:rsidRPr="000F1386">
        <w:rPr>
          <w:rFonts w:ascii="Arial" w:hAnsi="Arial" w:cs="Arial"/>
          <w:sz w:val="20"/>
          <w:szCs w:val="20"/>
        </w:rPr>
        <w:t>loss</w:t>
      </w:r>
      <w:r w:rsidR="00C2058F">
        <w:rPr>
          <w:rFonts w:ascii="Arial" w:hAnsi="Arial" w:cs="Arial"/>
          <w:sz w:val="20"/>
          <w:szCs w:val="20"/>
        </w:rPr>
        <w:t>es</w:t>
      </w:r>
      <w:r w:rsidR="00C2058F" w:rsidRPr="000F1386">
        <w:rPr>
          <w:rFonts w:ascii="Arial" w:hAnsi="Arial" w:cs="Arial"/>
          <w:sz w:val="20"/>
          <w:szCs w:val="20"/>
        </w:rPr>
        <w:t xml:space="preserve"> of foundation species </w:t>
      </w:r>
      <w:r w:rsidR="00BF5B0C">
        <w:rPr>
          <w:rFonts w:ascii="Arial" w:hAnsi="Arial" w:cs="Arial"/>
          <w:sz w:val="20"/>
          <w:szCs w:val="20"/>
        </w:rPr>
        <w:t>such as</w:t>
      </w:r>
      <w:r w:rsidR="00C2058F" w:rsidRPr="000F1386">
        <w:rPr>
          <w:rFonts w:ascii="Arial" w:hAnsi="Arial" w:cs="Arial"/>
          <w:sz w:val="20"/>
          <w:szCs w:val="20"/>
        </w:rPr>
        <w:t xml:space="preserve"> kelps and corals, </w:t>
      </w:r>
      <w:r w:rsidR="00EF048E">
        <w:rPr>
          <w:rFonts w:ascii="Arial" w:hAnsi="Arial" w:cs="Arial"/>
          <w:sz w:val="20"/>
          <w:szCs w:val="20"/>
        </w:rPr>
        <w:t>and</w:t>
      </w:r>
      <w:r w:rsidR="00C2058F" w:rsidRPr="000F1386">
        <w:rPr>
          <w:rFonts w:ascii="Arial" w:hAnsi="Arial" w:cs="Arial"/>
          <w:sz w:val="20"/>
          <w:szCs w:val="20"/>
        </w:rPr>
        <w:t xml:space="preserve"> invasion</w:t>
      </w:r>
      <w:r w:rsidR="00C2058F">
        <w:rPr>
          <w:rFonts w:ascii="Arial" w:hAnsi="Arial" w:cs="Arial"/>
          <w:sz w:val="20"/>
          <w:szCs w:val="20"/>
        </w:rPr>
        <w:t>s</w:t>
      </w:r>
      <w:r w:rsidR="00C2058F" w:rsidRPr="000F1386">
        <w:rPr>
          <w:rFonts w:ascii="Arial" w:hAnsi="Arial" w:cs="Arial"/>
          <w:sz w:val="20"/>
          <w:szCs w:val="20"/>
        </w:rPr>
        <w:t xml:space="preserve"> of new predators, competitors, and parasites</w:t>
      </w:r>
      <w:commentRangeStart w:id="8"/>
      <w:r w:rsidR="00C2058F" w:rsidRPr="000F1386">
        <w:rPr>
          <w:rFonts w:ascii="Arial" w:hAnsi="Arial" w:cs="Arial"/>
          <w:sz w:val="20"/>
          <w:szCs w:val="20"/>
        </w:rPr>
        <w:fldChar w:fldCharType="begin" w:fldLock="1"/>
      </w:r>
      <w:r w:rsidR="00065EA8">
        <w:rPr>
          <w:rFonts w:ascii="Arial" w:hAnsi="Arial" w:cs="Arial"/>
          <w:sz w:val="20"/>
          <w:szCs w:val="20"/>
        </w:rPr>
        <w:instrText>ADDIN CSL_CITATION { "citationID" : "1fa5seu1l7", "citationItems" : [ { "id" : "ITEM-1", "itemData" : { "DOI" : "10.1146/annurev.ecolsys.38.091206.095525", "ISSN" : "1543-592X", "author" : [ { "dropping-particle" : "", "family" : "Aronson", "given" : "Richard B.", "non-dropping-particle" : "", "parse-names" : false, "suffix" : "" }, { "dropping-particle" : "", "family" : "Thatje", "given" : "Sven", "non-dropping-particle" : "", "parse-names" : false, "suffix" : "" }, { "dropping-particle" : "", "family" : "Clarke", "given" : "Andrew", "non-dropping-particle" : "", "parse-names" : false, "suffix" : "" }, { "dropping-particle" : "", "family" : "Peck", "given" : "Lloyd S.", "non-dropping-particle" : "", "parse-names" : false, "suffix" : "" }, { "dropping-particle" : "", "family" : "Blake", "given" : "Daniel B.", "non-dropping-particle" : "", "parse-names" : false, "suffix" : "" }, { "dropping-particle" : "", "family" : "Wilga", "given" : "Cheryl D.", "non-dropping-particle" : "", "parse-names" : false, "suffix" : "" }, { "dropping-particle" : "", "family" : "Seibel", "given" : "Brad a.", "non-dropping-particle" : "", "parse-names" : false, "suffix" : "" } ], "container-title" : "Annual Review of Ecology, Evolution, and Systematics", "id" : "ITEM-1", "issue" : "1", "issued" : { "date-parts" : [ [ "2007", "12" ] ] }, "page" : "129-154", "title" : "Climate Change and Invasibility of the Antarctic Benthos", "type" : "article-journal", "volume" : "38" }, "uris" : [ "http://www.mendeley.com/documents/?uuid=8a368647-ca26-4547-8d4a-b1bcabb41a33" ] }, { "id" : "ITEM-2", "itemData" : { "DOI" : "10.1126/science.1210288", "ISSN" : "0036-8075, 1095-9203", "author" : [ { "dropping-particle" : "", "family" : "Burrows", "given" : "M. T.", "non-dropping-particle" : "", "parse-names" : false, "suffix" : "" }, { "dropping-particle" : "", "family" : "Schoeman", "given" : "D. S.", "non-dropping-particle" : "", "parse-names" : false, "suffix" : "" }, { "dropping-particle" : "", "family" : "Buckley", "given" : "L. B.", "non-dropping-particle" : "", "parse-names" : false, "suffix" : "" }, { "dropping-particle" : "", "family" : "Moore", "given" : "P.", "non-dropping-particle" : "", "parse-names" : false, "suffix" : "" }, { "dropping-particle" : "", "family" : "Poloczanska", "given" : "E. S.", "non-dropping-particle" : "", "parse-names" : false, "suffix" : "" }, { "dropping-particle" : "", "family" : "Brander", "given" : "K. M.", "non-dropping-particle" : "", "parse-names" : false, "suffix" : "" }, { "dropping-particle" : "", "family" : "Brown", "given" : "C.", "non-dropping-particle" : "", "parse-names" : false, "suffix" : "" }, { "dropping-particle" : "", "family" : "Bruno", "given" : "J. F.", "non-dropping-particle" : "", "parse-names" : false, "suffix" : "" }, { "dropping-particle" : "", "family" : "Duarte", "given" : "C. M.", "non-dropping-particle" : "", "parse-names" : false, "suffix" : "" }, { "dropping-particle" : "", "family" : "Halpern", "given" : "B. S.", "non-dropping-particle" : "", "parse-names" : false, "suffix" : "" }, { "dropping-particle" : "", "family" : "Holding", "given" : "J.", "non-dropping-particle" : "", "parse-names" : false, "suffix" : "" }, { "dropping-particle" : "V.", "family" : "Kappel", "given" : "C.", "non-dropping-particle" : "", "parse-names" : false, "suffix" : "" }, { "dropping-particle" : "", "family" : "Kiessling", "given" : "W.", "non-dropping-particle" : "", "parse-names" : false, "suffix" : "" }, { "dropping-particle" : "", "family" : "O'Connor", "given" : "M. I.", "non-dropping-particle" : "", "parse-names" : false, "suffix" : "" }, { "dropping-particle" : "", "family" : "Pandolfi", "given" : "J. M.", "non-dropping-particle" : "", "parse-names" : false, "suffix" : "" }, { "dropping-particle" : "", "family" : "Parmesan", "given" : "C.", "non-dropping-particle" : "", "parse-names" : false, "suffix" : "" }, { "dropping-particle" : "", "family" : "Schwing", "given" : "F. B.", "non-dropping-particle" : "", "parse-names" : false, "suffix" : "" }, { "dropping-particle" : "", "family" : "Sydeman", "given" : "W. J.", "non-dropping-particle" : "", "parse-names" : false, "suffix" : "" }, { "dropping-particle" : "", "family" : "Richardson", "given" : "A. J.", "non-dropping-particle" : "", "parse-names" : false, "suffix" : "" } ], "container-title" : "Science", "id" : "ITEM-2", "issue" : "6056", "issued" : { "date-parts" : [ [ "2011", "11" ] ] }, "page" : "652-655", "title" : "The Pace of Shifting Climate in Marine and Terrestrial Ecosystems", "type" : "article-journal", "volume" : "334" }, "uri" : [ "http://zotero.org/users/1013952/items/XV3WKWB9" ], "uris" : [ "http://zotero.org/users/1013952/items/XV3WKWB9", "http://www.mendeley.com/documents/?uuid=4d0d5607-9e13-4207-a4d8-ba257971e450" ] }, { "id" : "ITEM-3",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"ITEM-3", "issue" : "10", "issued" : { "date-parts" : [ [ "2013" ] ] }, "page" : "919-925", "title" : "Global imprint of climate change on marine life", "type" : "article-journal", "volume" : "3" }, "uris" : [ "http://www.mendeley.com/documents/?uuid=2571f9f6-b2b5-4985-9392-40c7678b34ca" ] } ], "mendeley" : { "formattedCitation" : "&lt;sup&gt;14\u201316&lt;/sup&gt;", "plainTextFormattedCitation" : "14\u201316", "previouslyFormattedCitation" : "&lt;sup&gt;14\u201316&lt;/sup&gt;" }, "properties" : { "formattedCitation" : "{\\rtf \\super 17\\uc0\\u8211{}19\\nosupersub{}}", "noteIndex" : 0, "plainCitation" : "17\u201319" }, "schema" : "https://github.com/citation-style-language/schema/raw/master/csl-citation.json" }</w:instrText>
      </w:r>
      <w:r w:rsidR="00C2058F" w:rsidRPr="000F1386">
        <w:rPr>
          <w:rFonts w:ascii="Arial" w:hAnsi="Arial" w:cs="Arial"/>
          <w:sz w:val="20"/>
          <w:szCs w:val="20"/>
        </w:rPr>
        <w:fldChar w:fldCharType="separate"/>
      </w:r>
      <w:r w:rsidR="001A5080" w:rsidRPr="001A5080">
        <w:rPr>
          <w:rFonts w:ascii="Arial" w:eastAsia="Times New Roman" w:hAnsi="Arial" w:cs="Arial"/>
          <w:noProof/>
          <w:sz w:val="20"/>
          <w:vertAlign w:val="superscript"/>
        </w:rPr>
        <w:t>14–16</w:t>
      </w:r>
      <w:r w:rsidR="00C2058F" w:rsidRPr="000F1386">
        <w:rPr>
          <w:rFonts w:ascii="Arial" w:hAnsi="Arial" w:cs="Arial"/>
          <w:sz w:val="20"/>
          <w:szCs w:val="20"/>
        </w:rPr>
        <w:fldChar w:fldCharType="end"/>
      </w:r>
      <w:commentRangeEnd w:id="8"/>
      <w:r w:rsidR="00F419DA">
        <w:rPr>
          <w:rStyle w:val="CommentReference"/>
          <w:rFonts w:asciiTheme="minorHAnsi" w:hAnsiTheme="minorHAnsi" w:cstheme="minorBidi"/>
        </w:rPr>
        <w:commentReference w:id="8"/>
      </w:r>
      <w:r w:rsidR="00C2058F" w:rsidRPr="000F1386">
        <w:rPr>
          <w:rFonts w:ascii="Arial" w:hAnsi="Arial" w:cs="Arial"/>
          <w:sz w:val="20"/>
          <w:szCs w:val="20"/>
        </w:rPr>
        <w:t xml:space="preserve">. </w:t>
      </w:r>
      <w:r w:rsidR="00CB65CF">
        <w:rPr>
          <w:rFonts w:ascii="Arial" w:hAnsi="Arial" w:cs="Arial"/>
          <w:sz w:val="20"/>
          <w:szCs w:val="20"/>
        </w:rPr>
        <w:t xml:space="preserve">In contrast, as tropical communities cross their thermal thresholds, the primary outcome </w:t>
      </w:r>
      <w:r w:rsidR="00EF048E">
        <w:rPr>
          <w:rFonts w:ascii="Arial" w:hAnsi="Arial" w:cs="Arial"/>
          <w:sz w:val="20"/>
          <w:szCs w:val="20"/>
        </w:rPr>
        <w:t>is expected to</w:t>
      </w:r>
      <w:r w:rsidR="00CB65CF">
        <w:rPr>
          <w:rFonts w:ascii="Arial" w:hAnsi="Arial" w:cs="Arial"/>
          <w:sz w:val="20"/>
          <w:szCs w:val="20"/>
        </w:rPr>
        <w:t xml:space="preserve"> be biodiversity loss, as there are no climate</w:t>
      </w:r>
      <w:r w:rsidR="00BA7B77">
        <w:rPr>
          <w:rFonts w:ascii="Arial" w:hAnsi="Arial" w:cs="Arial"/>
          <w:sz w:val="20"/>
          <w:szCs w:val="20"/>
        </w:rPr>
        <w:t xml:space="preserve"> change induced</w:t>
      </w:r>
      <w:r w:rsidR="00CB65CF">
        <w:rPr>
          <w:rFonts w:ascii="Arial" w:hAnsi="Arial" w:cs="Arial"/>
          <w:sz w:val="20"/>
          <w:szCs w:val="20"/>
        </w:rPr>
        <w:t xml:space="preserve">-migrants to colonize from warmer regions. </w:t>
      </w:r>
      <w:r w:rsidR="00C2058F">
        <w:rPr>
          <w:rFonts w:ascii="Arial" w:hAnsi="Arial" w:cs="Arial"/>
          <w:color w:val="1A1A1A"/>
          <w:sz w:val="20"/>
          <w:szCs w:val="20"/>
        </w:rPr>
        <w:t xml:space="preserve">Thus, </w:t>
      </w:r>
      <w:r w:rsidR="00CB65CF" w:rsidRPr="00EE364E">
        <w:rPr>
          <w:rFonts w:ascii="Arial" w:hAnsi="Arial" w:cs="Arial"/>
          <w:color w:val="1A1A1A"/>
          <w:sz w:val="20"/>
          <w:szCs w:val="20"/>
        </w:rPr>
        <w:t xml:space="preserve">ocean warming will have fundamentally different impacts on the biota currently protected in tropical and temperate </w:t>
      </w:r>
      <w:r w:rsidR="00CB65CF">
        <w:rPr>
          <w:rFonts w:ascii="Arial" w:hAnsi="Arial" w:cs="Arial"/>
          <w:color w:val="1A1A1A"/>
          <w:sz w:val="20"/>
          <w:szCs w:val="20"/>
        </w:rPr>
        <w:t>MPAs.</w:t>
      </w:r>
      <w:r w:rsidR="00997F8D">
        <w:rPr>
          <w:rFonts w:ascii="Arial" w:hAnsi="Arial" w:cs="Arial"/>
          <w:sz w:val="20"/>
          <w:szCs w:val="20"/>
        </w:rPr>
        <w:t xml:space="preserve"> </w:t>
      </w:r>
      <w:r w:rsidR="00CD10C9" w:rsidRPr="000F1386">
        <w:rPr>
          <w:rFonts w:ascii="Arial" w:hAnsi="Arial" w:cs="Arial"/>
          <w:sz w:val="20"/>
          <w:szCs w:val="20"/>
        </w:rPr>
        <w:t>Finally, due to temperature-dependent metabolism of fishes and invertebrates</w:t>
      </w:r>
      <w:r w:rsidR="00B136F4">
        <w:rPr>
          <w:rFonts w:ascii="Arial" w:hAnsi="Arial" w:cs="Arial"/>
          <w:sz w:val="20"/>
          <w:szCs w:val="20"/>
        </w:rPr>
        <w:t xml:space="preserve">, which are </w:t>
      </w:r>
      <w:r w:rsidR="00120B90">
        <w:rPr>
          <w:rFonts w:ascii="Arial" w:hAnsi="Arial" w:cs="Arial"/>
          <w:sz w:val="20"/>
          <w:szCs w:val="20"/>
        </w:rPr>
        <w:t>ectotherms</w:t>
      </w:r>
      <w:r w:rsidR="00CD10C9">
        <w:rPr>
          <w:rFonts w:ascii="Arial" w:hAnsi="Arial" w:cs="Arial"/>
          <w:sz w:val="20"/>
          <w:szCs w:val="20"/>
        </w:rPr>
        <w:t xml:space="preserve">, </w:t>
      </w:r>
      <w:r w:rsidR="00CD10C9" w:rsidRPr="000F1386">
        <w:rPr>
          <w:rFonts w:ascii="Arial" w:hAnsi="Arial" w:cs="Arial"/>
          <w:sz w:val="20"/>
          <w:szCs w:val="20"/>
        </w:rPr>
        <w:t>warming will have strong, non-lethal effects on a wide array of population</w:t>
      </w:r>
      <w:r w:rsidR="006743F3">
        <w:rPr>
          <w:rFonts w:ascii="Arial" w:hAnsi="Arial" w:cs="Arial"/>
          <w:sz w:val="20"/>
          <w:szCs w:val="20"/>
        </w:rPr>
        <w:t>-</w:t>
      </w:r>
      <w:r w:rsidR="00CD10C9" w:rsidRPr="000F1386">
        <w:rPr>
          <w:rFonts w:ascii="Arial" w:hAnsi="Arial" w:cs="Arial"/>
          <w:sz w:val="20"/>
          <w:szCs w:val="20"/>
        </w:rPr>
        <w:t>, community</w:t>
      </w:r>
      <w:r w:rsidR="006743F3">
        <w:rPr>
          <w:rFonts w:ascii="Arial" w:hAnsi="Arial" w:cs="Arial"/>
          <w:sz w:val="20"/>
          <w:szCs w:val="20"/>
        </w:rPr>
        <w:t>-</w:t>
      </w:r>
      <w:r w:rsidR="00CD10C9" w:rsidRPr="000F1386">
        <w:rPr>
          <w:rFonts w:ascii="Arial" w:hAnsi="Arial" w:cs="Arial"/>
          <w:sz w:val="20"/>
          <w:szCs w:val="20"/>
        </w:rPr>
        <w:t xml:space="preserve">, and ecosystem-level </w:t>
      </w:r>
      <w:r w:rsidR="002A21A4">
        <w:rPr>
          <w:rFonts w:ascii="Arial" w:hAnsi="Arial" w:cs="Arial"/>
          <w:sz w:val="20"/>
          <w:szCs w:val="20"/>
        </w:rPr>
        <w:t>processes</w:t>
      </w:r>
      <w:r w:rsidR="00BF5B0C">
        <w:rPr>
          <w:rFonts w:ascii="Arial" w:hAnsi="Arial" w:cs="Arial"/>
          <w:sz w:val="20"/>
          <w:szCs w:val="20"/>
        </w:rPr>
        <w:t xml:space="preserve"> including</w:t>
      </w:r>
      <w:r w:rsidR="00CD10C9" w:rsidRPr="000F1386">
        <w:rPr>
          <w:rFonts w:ascii="Arial" w:hAnsi="Arial" w:cs="Arial"/>
          <w:sz w:val="20"/>
          <w:szCs w:val="20"/>
        </w:rPr>
        <w:t xml:space="preserve"> developmental and dispersal rates, species interactions, and the standing biomass of plants and animals</w:t>
      </w:r>
      <w:r w:rsidR="00CD10C9" w:rsidRPr="000F1386">
        <w:rPr>
          <w:rFonts w:ascii="Arial" w:hAnsi="Arial" w:cs="Arial"/>
          <w:sz w:val="20"/>
          <w:szCs w:val="20"/>
        </w:rPr>
        <w:fldChar w:fldCharType="begin" w:fldLock="1"/>
      </w:r>
      <w:r w:rsidR="00065EA8">
        <w:rPr>
          <w:rFonts w:ascii="Arial" w:hAnsi="Arial" w:cs="Arial"/>
          <w:sz w:val="20"/>
          <w:szCs w:val="20"/>
        </w:rPr>
        <w:instrText>ADDIN CSL_CITATION { "citationID" : "lZ4TSgUh", "citationItems" : [ { "id" : "ITEM-1", "itemData" : { "DOI" : "10.1890/14-1954.1", "ISBN" : "0012-9658", "ISSN" : "00129658", "abstract" : "Temperature imposes a constraint on the rates and outcomes of ecological processes that determine community and ecosystem-level patterns. The application of metabolic scaling theory has advanced our understanding of the influence of temperature on pattern and process in marine communities. Metabolic scaling theory uses the fundamental and ubiquitous patterns of temperature-dependent metabolism to predict how environmental temperature influences patterns and processes at higher levels of biological organization. Here, we outline some of these predictions to review recent advances and illustrate how scaling theory might be applied to new challenges. For example, warming can alter species interactions and food web structure and can also reduce total animal biomass supportable by a given amount of primary production by increasing animal metabolism and energetic demand. Additionally, within a species, larval development is faster in warmer water, potentially influencing dispersal and other demographic processe...", "author" : [ { "dropping-particle" : "", "family" : "Bruno", "given" : "John F.", "non-dropping-particle" : "", "parse-names" : false, "suffix" : "" }, { "dropping-particle" : "", "family" : "Carr", "given" : "Lindsey A.", "non-dropping-particle" : "", "parse-names" : false, "suffix" : "" }, { "dropping-particle" : "", "family" : "O'Connor", "given" : "Mary I.", "non-dropping-particle" : "", "parse-names" : false, "suffix" : "" } ], "container-title" : "Ecology", "id" : "ITEM-1", "issue" : "12", "issued" : { "date-parts" : [ [ "2015" ] ] }, "page" : "3126-3140", "title" : "Exploring the role of temperature in the ocean through metabolic scaling", "type" : "article-journal", "volume" : "96" }, "uris" : [ "http://www.mendeley.com/documents/?uuid=03a699c8-1fed-45c8-9845-e6967a1d6e38" ] }, { "id" : "ITEM-2", "itemData" : { "author" : [ { "dropping-particle" : "", "family" : "Svensson", "given" : "Filip", "non-dropping-particle" : "", "parse-names" : false, "suffix" : "" }, { "dropping-particle" : "", "family" : "Karlsson", "given" : "Erik", "non-dropping-particle" : "", "parse-names" : false, "suffix" : "" }, { "dropping-particle" : "", "family" : "G\\a ardmark", "given" : "Anna", "non-dropping-particle" : "", "parse-names" : false, "suffix" : "" }, { "dropping-particle" : "", "family" : "Olsson", "given" : "Jens", "non-dropping-particle" : "", "parse-names" : false, "suffix" : "" }, { "dropping-particle" : "", "family" : "Adill", "given" : "Anders", "non-dropping-particle" : "", "parse-names" : false, "suffix" : "" }, { "dropping-particle" : "", "family" : "Zie", "given" : "Jenny", "non-dropping-particle" : "", "parse-names" : false, "suffix" : "" }, { "dropping-particle" : "", "family" : "Snoeijs", "given" : "Pauline", "non-dropping-particle" : "", "parse-names" : false, "suffix" : "" }, { "dropping-particle" : "", "family" : "Ekl\u00f6f", "given" : "Johan S.", "non-dropping-particle" : "", "parse-names" : false, "suffix" : "" } ], "container-title" : "Oikos", "id" : "ITEM-2", "issued" : { "date-parts" : [ [ "2017" ] ] }, "page" : "In press", "title" : "In situ warming strengthens trophic cascades in a coastal food web", "type" : "article-journal" }, "uri" : [ "http://zotero.org/users/1013952/items/CQ873MTK" ], "uris" : [ "http://zotero.org/users/1013952/items/CQ873MTK", "http://www.mendeley.com/documents/?uuid=188d8adb-afe2-4c82-8a8d-8dcd157288e5" ] } ], "mendeley" : { "formattedCitation" : "&lt;sup&gt;17,18&lt;/sup&gt;", "plainTextFormattedCitation" : "17,18", "previouslyFormattedCitation" : "&lt;sup&gt;17,18&lt;/sup&gt;" }, "properties" : { "formattedCitation" : "{\\rtf \\super 20,21\\nosupersub{}}", "noteIndex" : 0, "plainCitation" : "20,21" }, "schema" : "https://github.com/citation-style-language/schema/raw/master/csl-citation.json" }</w:instrText>
      </w:r>
      <w:r w:rsidR="00CD10C9" w:rsidRPr="000F1386">
        <w:rPr>
          <w:rFonts w:ascii="Arial" w:hAnsi="Arial" w:cs="Arial"/>
          <w:sz w:val="20"/>
          <w:szCs w:val="20"/>
        </w:rPr>
        <w:fldChar w:fldCharType="separate"/>
      </w:r>
      <w:r w:rsidR="001A5080" w:rsidRPr="001A5080">
        <w:rPr>
          <w:rFonts w:ascii="Arial" w:eastAsia="Times New Roman" w:hAnsi="Arial" w:cs="Arial"/>
          <w:noProof/>
          <w:sz w:val="20"/>
          <w:vertAlign w:val="superscript"/>
        </w:rPr>
        <w:t>17,18</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p>
    <w:p w14:paraId="1DA5AA1F" w14:textId="53CBF86F" w:rsidR="007F7F23" w:rsidRPr="00286D05" w:rsidRDefault="008B29C6" w:rsidP="00286D05">
      <w:pPr>
        <w:widowControl w:val="0"/>
        <w:spacing w:line="480" w:lineRule="auto"/>
        <w:ind w:firstLine="720"/>
        <w:rPr>
          <w:rFonts w:ascii="Arial" w:hAnsi="Arial" w:cs="Arial"/>
          <w:sz w:val="20"/>
          <w:szCs w:val="20"/>
        </w:rPr>
      </w:pPr>
      <w:r w:rsidRPr="00286D05">
        <w:rPr>
          <w:rFonts w:ascii="Arial" w:hAnsi="Arial" w:cs="Arial"/>
          <w:sz w:val="20"/>
          <w:szCs w:val="20"/>
        </w:rPr>
        <w:t xml:space="preserve">Not all of these effects will be realized in every reserve. For example, individuals can acclimatize to a degree, and populations can adapt to warming. </w:t>
      </w:r>
      <w:r w:rsidR="00B40B27" w:rsidRPr="00286D05">
        <w:rPr>
          <w:rFonts w:ascii="Arial" w:hAnsi="Arial" w:cs="Arial"/>
          <w:sz w:val="20"/>
          <w:szCs w:val="20"/>
        </w:rPr>
        <w:t>However, t</w:t>
      </w:r>
      <w:r w:rsidRPr="00286D05">
        <w:rPr>
          <w:rFonts w:ascii="Arial" w:hAnsi="Arial" w:cs="Arial"/>
          <w:sz w:val="20"/>
          <w:szCs w:val="20"/>
        </w:rPr>
        <w:t xml:space="preserve">here are limits to the scope and rate of both acclimatization and adaptation </w:t>
      </w:r>
      <w:r w:rsidR="00747A74">
        <w:rPr>
          <w:rFonts w:ascii="Arial" w:hAnsi="Arial" w:cs="Arial"/>
          <w:sz w:val="20"/>
          <w:szCs w:val="20"/>
        </w:rPr>
        <w:t>that</w:t>
      </w:r>
      <w:r w:rsidRPr="00286D05">
        <w:rPr>
          <w:rFonts w:ascii="Arial" w:hAnsi="Arial" w:cs="Arial"/>
          <w:sz w:val="20"/>
          <w:szCs w:val="20"/>
        </w:rPr>
        <w:t xml:space="preserve"> vary with phylogenetic history, life history, and other biological attributes. Moreover, anthropogenic warming is occurring at an </w:t>
      </w:r>
      <w:r w:rsidR="0070088E" w:rsidRPr="00286D05">
        <w:rPr>
          <w:rFonts w:ascii="Arial" w:hAnsi="Arial" w:cs="Arial"/>
          <w:sz w:val="20"/>
          <w:szCs w:val="20"/>
        </w:rPr>
        <w:t xml:space="preserve">unprecedented </w:t>
      </w:r>
      <w:r w:rsidR="00304BE0" w:rsidRPr="00286D05">
        <w:rPr>
          <w:rFonts w:ascii="Arial" w:hAnsi="Arial" w:cs="Arial"/>
          <w:sz w:val="20"/>
          <w:szCs w:val="20"/>
        </w:rPr>
        <w:t>rate</w:t>
      </w:r>
      <w:r w:rsidR="006743F3" w:rsidRPr="00286D05">
        <w:rPr>
          <w:rFonts w:ascii="Arial" w:hAnsi="Arial" w:cs="Arial"/>
          <w:sz w:val="20"/>
          <w:szCs w:val="20"/>
        </w:rPr>
        <w:t>:</w:t>
      </w:r>
      <w:r w:rsidR="00304BE0" w:rsidRPr="00286D05">
        <w:rPr>
          <w:rFonts w:ascii="Arial" w:hAnsi="Arial" w:cs="Arial"/>
          <w:sz w:val="20"/>
          <w:szCs w:val="20"/>
        </w:rPr>
        <w:t xml:space="preserve"> </w:t>
      </w:r>
      <w:r w:rsidR="007118DE" w:rsidRPr="00286D05">
        <w:rPr>
          <w:rFonts w:ascii="Arial" w:hAnsi="Arial" w:cs="Arial"/>
          <w:sz w:val="20"/>
          <w:szCs w:val="20"/>
          <w:highlight w:val="yellow"/>
        </w:rPr>
        <w:t>10</w:t>
      </w:r>
      <w:r w:rsidR="00C57418" w:rsidRPr="00286D05">
        <w:rPr>
          <w:rFonts w:ascii="Arial" w:hAnsi="Arial" w:cs="Arial"/>
          <w:sz w:val="20"/>
          <w:szCs w:val="20"/>
          <w:highlight w:val="yellow"/>
        </w:rPr>
        <w:t>-100</w:t>
      </w:r>
      <w:r w:rsidRPr="00286D05">
        <w:rPr>
          <w:rFonts w:ascii="Arial" w:hAnsi="Arial" w:cs="Arial"/>
          <w:sz w:val="20"/>
          <w:szCs w:val="20"/>
        </w:rPr>
        <w:t xml:space="preserve"> times more rapidly than</w:t>
      </w:r>
      <w:r w:rsidR="00C57418" w:rsidRPr="00286D05">
        <w:rPr>
          <w:rFonts w:ascii="Arial" w:hAnsi="Arial" w:cs="Arial"/>
          <w:sz w:val="20"/>
          <w:szCs w:val="20"/>
        </w:rPr>
        <w:t xml:space="preserve"> has occurred over the last 65 million years</w:t>
      </w:r>
      <w:r w:rsidR="00824A3F" w:rsidRPr="00286D05">
        <w:rPr>
          <w:rFonts w:ascii="Arial" w:hAnsi="Arial" w:cs="Arial"/>
          <w:sz w:val="20"/>
          <w:szCs w:val="20"/>
        </w:rPr>
        <w:fldChar w:fldCharType="begin" w:fldLock="1"/>
      </w:r>
      <w:r w:rsidR="00065EA8">
        <w:rPr>
          <w:rFonts w:ascii="Arial" w:hAnsi="Arial" w:cs="Arial"/>
          <w:sz w:val="20"/>
          <w:szCs w:val="20"/>
        </w:rPr>
        <w:instrText>ADDIN CSL_CITATION { "citationID" : "1svccbg6fr", "citationItems" : [ { "id" : "ITEM-1", "itemData" : { "DOI" : "10.1126/science.1237123", "abstract" : "Terrestrial ecosystems have encountered substantial warming over the past century, with temperatures increasing about twice as rapidly over land as over the oceans. Here, we review the likelihood of continued changes in terrestrial climate, including analyses of the Coupled Model Intercomparison Project global climate model ensemble. Inertia toward continued emissions creates potential 21st-century global warming that is comparable in magnitude to that of the largest global changes in the past 65 million years but is orders of magnitude more rapid. The rate of warming implies a velocity of climate change and required range shifts of up to several kilometers per year, raising the prospect of daunting challenges for ecosystems, especially in the context of extensive land use and degradation, changes in frequency and severity of extreme events, and interactions with other stresses.", "author" : [ { "dropping-particle" : "", "family" : "Diffenbaugh", "given" : "Noah S.", "non-dropping-particle" : "", "parse-names" : false, "suffix" : "" }, { "dropping-particle" : "", "family" : "Field", "given" : "Christopher B.", "non-dropping-particle" : "", "parse-names" : false, "suffix" : "" } ], "container-title" : "Science", "id" : "ITEM-1", "issue" : "6145", "issued" : { "date-parts" : [ [ "2013", "8" ] ] }, "page" : "486", "title" : "Changes in Ecologically Critical Terrestrial Climate Conditions", "type" : "article-journal", "volume" : "341" }, "uri" : [ "http://zotero.org/users/1013952/items/X8HAF759" ], "uris" : [ "http://zotero.org/users/1013952/items/X8HAF759", "http://www.mendeley.com/documents/?uuid=ffc26bb5-b96e-4fe8-b73b-f1b9867ba8b2" ] } ], "mendeley" : { "formattedCitation" : "&lt;sup&gt;19&lt;/sup&gt;", "plainTextFormattedCitation" : "19", "previouslyFormattedCitation" : "&lt;sup&gt;19&lt;/sup&gt;" }, "properties" : { "formattedCitation" : "{\\rtf \\super 22\\nosupersub{}}", "noteIndex" : 0, "plainCitation" : "22" }, "schema" : "https://github.com/citation-style-language/schema/raw/master/csl-citation.json" }</w:instrText>
      </w:r>
      <w:r w:rsidR="00824A3F" w:rsidRPr="00286D05">
        <w:rPr>
          <w:rFonts w:ascii="Arial" w:hAnsi="Arial" w:cs="Arial"/>
          <w:sz w:val="20"/>
          <w:szCs w:val="20"/>
        </w:rPr>
        <w:fldChar w:fldCharType="separate"/>
      </w:r>
      <w:r w:rsidR="001A5080" w:rsidRPr="001A5080">
        <w:rPr>
          <w:rFonts w:ascii="Arial" w:eastAsia="Times New Roman" w:hAnsi="Arial" w:cs="Arial"/>
          <w:noProof/>
          <w:sz w:val="20"/>
          <w:szCs w:val="20"/>
          <w:vertAlign w:val="superscript"/>
        </w:rPr>
        <w:t>19</w:t>
      </w:r>
      <w:r w:rsidR="00824A3F" w:rsidRPr="00286D05">
        <w:rPr>
          <w:rFonts w:ascii="Arial" w:hAnsi="Arial" w:cs="Arial"/>
          <w:sz w:val="20"/>
          <w:szCs w:val="20"/>
        </w:rPr>
        <w:fldChar w:fldCharType="end"/>
      </w:r>
      <w:r w:rsidR="00C57418" w:rsidRPr="00286D05">
        <w:rPr>
          <w:rFonts w:ascii="Arial" w:hAnsi="Arial" w:cs="Arial"/>
          <w:sz w:val="20"/>
          <w:szCs w:val="20"/>
        </w:rPr>
        <w:t xml:space="preserve">. </w:t>
      </w:r>
      <w:r w:rsidRPr="00286D05">
        <w:rPr>
          <w:rFonts w:ascii="Arial" w:hAnsi="Arial" w:cs="Arial"/>
          <w:sz w:val="20"/>
          <w:szCs w:val="20"/>
        </w:rPr>
        <w:t xml:space="preserve">Carbon emissions are </w:t>
      </w:r>
      <w:r w:rsidR="00B40B27" w:rsidRPr="00286D05">
        <w:rPr>
          <w:rFonts w:ascii="Arial" w:hAnsi="Arial" w:cs="Arial"/>
          <w:sz w:val="20"/>
          <w:szCs w:val="20"/>
        </w:rPr>
        <w:t xml:space="preserve">also </w:t>
      </w:r>
      <w:r w:rsidRPr="00286D05">
        <w:rPr>
          <w:rFonts w:ascii="Arial" w:hAnsi="Arial" w:cs="Arial"/>
          <w:sz w:val="20"/>
          <w:szCs w:val="20"/>
        </w:rPr>
        <w:t xml:space="preserve">leading to additional </w:t>
      </w:r>
      <w:r w:rsidR="007118DE" w:rsidRPr="00286D05">
        <w:rPr>
          <w:rFonts w:ascii="Arial" w:hAnsi="Arial" w:cs="Arial"/>
          <w:sz w:val="20"/>
          <w:szCs w:val="20"/>
        </w:rPr>
        <w:t>acute and chronic perturbations</w:t>
      </w:r>
      <w:r w:rsidRPr="00286D05">
        <w:rPr>
          <w:rFonts w:ascii="Arial" w:hAnsi="Arial" w:cs="Arial"/>
          <w:sz w:val="20"/>
          <w:szCs w:val="20"/>
        </w:rPr>
        <w:t xml:space="preserve"> including increasing storm intensity, rising sea levels, altered upwelling regimes, </w:t>
      </w:r>
      <w:r w:rsidR="007F7F23" w:rsidRPr="00286D05">
        <w:rPr>
          <w:rFonts w:ascii="Arial" w:hAnsi="Arial" w:cs="Arial"/>
          <w:sz w:val="20"/>
          <w:szCs w:val="20"/>
        </w:rPr>
        <w:t xml:space="preserve">ocean acidification, </w:t>
      </w:r>
      <w:r w:rsidRPr="00286D05">
        <w:rPr>
          <w:rFonts w:ascii="Arial" w:hAnsi="Arial" w:cs="Arial"/>
          <w:sz w:val="20"/>
          <w:szCs w:val="20"/>
        </w:rPr>
        <w:t xml:space="preserve">and </w:t>
      </w:r>
      <w:r w:rsidR="00CC400E">
        <w:rPr>
          <w:rFonts w:ascii="Arial" w:hAnsi="Arial" w:cs="Arial"/>
          <w:sz w:val="20"/>
          <w:szCs w:val="20"/>
        </w:rPr>
        <w:t>de</w:t>
      </w:r>
      <w:r w:rsidRPr="00286D05">
        <w:rPr>
          <w:rFonts w:ascii="Arial" w:hAnsi="Arial" w:cs="Arial"/>
          <w:sz w:val="20"/>
          <w:szCs w:val="20"/>
        </w:rPr>
        <w:t>oxygen</w:t>
      </w:r>
      <w:r w:rsidR="00CC400E">
        <w:rPr>
          <w:rFonts w:ascii="Arial" w:hAnsi="Arial" w:cs="Arial"/>
          <w:sz w:val="20"/>
          <w:szCs w:val="20"/>
        </w:rPr>
        <w:t>ation</w:t>
      </w:r>
      <w:r w:rsidRPr="00286D05">
        <w:rPr>
          <w:rFonts w:ascii="Arial" w:hAnsi="Arial" w:cs="Arial"/>
          <w:sz w:val="20"/>
          <w:szCs w:val="20"/>
        </w:rPr>
        <w:fldChar w:fldCharType="begin" w:fldLock="1"/>
      </w:r>
      <w:r w:rsidR="00065EA8">
        <w:rPr>
          <w:rFonts w:ascii="Arial" w:hAnsi="Arial" w:cs="Arial"/>
          <w:sz w:val="20"/>
          <w:szCs w:val="20"/>
        </w:rPr>
        <w:instrText>ADDIN CSL_CITATION { "citationID" : "PAwU0WS7", "citationItems" : [ { "id" : "ITEM-1", "itemData" : { "DOI" : "10.2307/1310052", "ISSN" : "00063568, 15253244", "author" : [ { "dropping-particle" : "", "family" : "Peters", "given" : "Robert L.",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"http://www.mendeley.com/documents/?uuid=02e8f63e-4a67-4ed5-b276-dc48d4bd124e" ] }, { "id" : "ITEM-3",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"ITEM-3", "issue" : "6243", "issued" : { "date-parts" : [ [ "2015" ] ] }, "page" : "aac4722-1-aac4722-10", "title" : "Contrasting futures for ocean and society from different anthropogenic CO2 emissions scenarios", "type" : "article-journal", "volume" : "349" }, "uris" : [ "http://www.mendeley.com/documents/?uuid=3304c6eb-53ac-4808-9ea8-395a446b14da" ] } ], "mendeley" : { "formattedCitation" : "&lt;sup&gt;5,12,13&lt;/sup&gt;", "plainTextFormattedCitation" : "5,12,13", "previouslyFormattedCitation" : "&lt;sup&gt;5,12,13&lt;/sup&gt;" }, "properties" : { "formattedCitation" : "{\\rtf \\super 4\\nosupersub{}}", "noteIndex" : 0, "plainCitation" : "4" }, "schema" : "https://github.com/citation-style-language/schema/raw/master/csl-citation.json" }</w:instrText>
      </w:r>
      <w:r w:rsidRPr="00286D05">
        <w:rPr>
          <w:rFonts w:ascii="Arial" w:hAnsi="Arial" w:cs="Arial"/>
          <w:sz w:val="20"/>
          <w:szCs w:val="20"/>
        </w:rPr>
        <w:fldChar w:fldCharType="separate"/>
      </w:r>
      <w:r w:rsidR="001A5080" w:rsidRPr="001A5080">
        <w:rPr>
          <w:rFonts w:ascii="Arial" w:hAnsi="Arial" w:cs="Arial"/>
          <w:noProof/>
          <w:sz w:val="20"/>
          <w:szCs w:val="20"/>
          <w:vertAlign w:val="superscript"/>
        </w:rPr>
        <w:t>5,12,13</w:t>
      </w:r>
      <w:r w:rsidRPr="00286D05">
        <w:rPr>
          <w:rFonts w:ascii="Arial" w:hAnsi="Arial" w:cs="Arial"/>
          <w:sz w:val="20"/>
          <w:szCs w:val="20"/>
        </w:rPr>
        <w:fldChar w:fldCharType="end"/>
      </w:r>
      <w:r w:rsidRPr="00286D05">
        <w:rPr>
          <w:rFonts w:ascii="Arial" w:hAnsi="Arial" w:cs="Arial"/>
          <w:sz w:val="20"/>
          <w:szCs w:val="20"/>
        </w:rPr>
        <w:t xml:space="preserve">. As a result, organisms must simultaneously </w:t>
      </w:r>
      <w:r w:rsidR="008B19F2" w:rsidRPr="00286D05">
        <w:rPr>
          <w:rFonts w:ascii="Arial" w:hAnsi="Arial" w:cs="Arial"/>
          <w:sz w:val="20"/>
          <w:szCs w:val="20"/>
        </w:rPr>
        <w:t>adju</w:t>
      </w:r>
      <w:r w:rsidR="00FD6A58" w:rsidRPr="00286D05">
        <w:rPr>
          <w:rFonts w:ascii="Arial" w:hAnsi="Arial" w:cs="Arial"/>
          <w:sz w:val="20"/>
          <w:szCs w:val="20"/>
        </w:rPr>
        <w:t>s</w:t>
      </w:r>
      <w:r w:rsidR="008B19F2" w:rsidRPr="00286D05">
        <w:rPr>
          <w:rFonts w:ascii="Arial" w:hAnsi="Arial" w:cs="Arial"/>
          <w:sz w:val="20"/>
          <w:szCs w:val="20"/>
        </w:rPr>
        <w:t xml:space="preserve">t their </w:t>
      </w:r>
      <w:r w:rsidR="006743F3" w:rsidRPr="00286D05">
        <w:rPr>
          <w:rFonts w:ascii="Arial" w:hAnsi="Arial" w:cs="Arial"/>
          <w:sz w:val="20"/>
          <w:szCs w:val="20"/>
        </w:rPr>
        <w:t xml:space="preserve">physiologies </w:t>
      </w:r>
      <w:r w:rsidR="008B19F2" w:rsidRPr="00286D05">
        <w:rPr>
          <w:rFonts w:ascii="Arial" w:hAnsi="Arial" w:cs="Arial"/>
          <w:sz w:val="20"/>
          <w:szCs w:val="20"/>
        </w:rPr>
        <w:t xml:space="preserve">to </w:t>
      </w:r>
      <w:r w:rsidR="00FD6A58" w:rsidRPr="00286D05">
        <w:rPr>
          <w:rFonts w:ascii="Arial" w:hAnsi="Arial" w:cs="Arial"/>
          <w:sz w:val="20"/>
          <w:szCs w:val="20"/>
        </w:rPr>
        <w:t>cope with</w:t>
      </w:r>
      <w:r w:rsidRPr="00286D05">
        <w:rPr>
          <w:rFonts w:ascii="Arial" w:hAnsi="Arial" w:cs="Arial"/>
          <w:sz w:val="20"/>
          <w:szCs w:val="20"/>
        </w:rPr>
        <w:t xml:space="preserve"> multiple threats that in some cases could be selecting for opposing traits. </w:t>
      </w:r>
    </w:p>
    <w:p w14:paraId="0DA416D6" w14:textId="6C7FD098" w:rsidR="007F1C61" w:rsidRDefault="00BF6120" w:rsidP="007F1C61">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sz w:val="20"/>
          <w:szCs w:val="20"/>
        </w:rPr>
        <w:t xml:space="preserve">Under RCP 8.5, by 2050 trends in three key </w:t>
      </w:r>
      <w:r w:rsidR="00E845CB">
        <w:rPr>
          <w:rFonts w:ascii="Arial" w:hAnsi="Arial" w:cs="Arial"/>
          <w:sz w:val="20"/>
          <w:szCs w:val="20"/>
        </w:rPr>
        <w:t>eco</w:t>
      </w:r>
      <w:r w:rsidR="00FD58F6">
        <w:rPr>
          <w:rFonts w:ascii="Arial" w:hAnsi="Arial" w:cs="Arial"/>
          <w:sz w:val="20"/>
          <w:szCs w:val="20"/>
        </w:rPr>
        <w:t>s</w:t>
      </w:r>
      <w:r w:rsidR="00E845CB">
        <w:rPr>
          <w:rFonts w:ascii="Arial" w:hAnsi="Arial" w:cs="Arial"/>
          <w:sz w:val="20"/>
          <w:szCs w:val="20"/>
        </w:rPr>
        <w:t>ystem</w:t>
      </w:r>
      <w:r w:rsidRPr="00286D05">
        <w:rPr>
          <w:rFonts w:ascii="Arial" w:hAnsi="Arial" w:cs="Arial"/>
          <w:sz w:val="20"/>
          <w:szCs w:val="20"/>
        </w:rPr>
        <w:t xml:space="preserve"> stressors (warming, </w:t>
      </w:r>
      <w:r w:rsidR="00D46458" w:rsidRPr="00080C13">
        <w:rPr>
          <w:rFonts w:ascii="Arial" w:hAnsi="Arial" w:cs="Arial"/>
          <w:sz w:val="20"/>
          <w:szCs w:val="20"/>
        </w:rPr>
        <w:t>declining pH</w:t>
      </w:r>
      <w:r w:rsidRPr="00286D05">
        <w:rPr>
          <w:rFonts w:ascii="Arial" w:hAnsi="Arial" w:cs="Arial"/>
          <w:sz w:val="20"/>
          <w:szCs w:val="20"/>
        </w:rPr>
        <w:t xml:space="preserve">, and </w:t>
      </w:r>
      <w:r w:rsidR="007213EF" w:rsidRPr="00286D05">
        <w:rPr>
          <w:rFonts w:ascii="Arial" w:hAnsi="Arial" w:cs="Arial"/>
          <w:sz w:val="20"/>
          <w:szCs w:val="20"/>
        </w:rPr>
        <w:t>deoxygenation</w:t>
      </w:r>
      <w:r w:rsidRPr="00286D05">
        <w:rPr>
          <w:rFonts w:ascii="Arial" w:hAnsi="Arial" w:cs="Arial"/>
          <w:sz w:val="20"/>
          <w:szCs w:val="20"/>
        </w:rPr>
        <w:t xml:space="preserve">) </w:t>
      </w:r>
      <w:r w:rsidR="00F90C39" w:rsidRPr="00286D05">
        <w:rPr>
          <w:rFonts w:ascii="Arial" w:hAnsi="Arial" w:cs="Arial"/>
          <w:sz w:val="20"/>
          <w:szCs w:val="20"/>
        </w:rPr>
        <w:t>exceed background variability over 86% of the ocean</w:t>
      </w:r>
      <w:r w:rsidR="009D0DEB" w:rsidRPr="00286D05">
        <w:rPr>
          <w:rFonts w:ascii="Arial" w:hAnsi="Arial" w:cs="Arial"/>
          <w:sz w:val="20"/>
          <w:szCs w:val="20"/>
        </w:rPr>
        <w:fldChar w:fldCharType="begin" w:fldLock="1"/>
      </w:r>
      <w:r w:rsidR="00065EA8">
        <w:rPr>
          <w:rFonts w:ascii="Arial" w:hAnsi="Arial" w:cs="Arial"/>
          <w:sz w:val="20"/>
          <w:szCs w:val="20"/>
        </w:rPr>
        <w:instrText>ADDIN CSL_CITATION { "citationID" : "PAwU0WS7", "citationItems" : [ { "id" : "ITEM-1", "itemData" : { "DOI" : "10.2307/1310052", "ISSN" : "00063568, 15253244", "author" : [ { "dropping-particle" : "", "family" : "Peters", "given" : "Robert L.",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"http://www.mendeley.com/documents/?uuid=02e8f63e-4a67-4ed5-b276-dc48d4bd124e" ] }, { "id" : "ITEM-3",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"ITEM-3", "issue" : "6243", "issued" : { "date-parts" : [ [ "2015" ] ] }, "page" : "aac4722-1-aac4722-10", "title" : "Contrasting futures for ocean and society from different anthropogenic CO2 emissions scenarios", "type" : "article-journal", "volume" : "349" }, "uris" : [ "http://www.mendeley.com/documents/?uuid=3304c6eb-53ac-4808-9ea8-395a446b14da" ] } ], "mendeley" : { "formattedCitation" : "&lt;sup&gt;5,12,13&lt;/sup&gt;", "plainTextFormattedCitation" : "5,12,13", "previouslyFormattedCitation" : "&lt;sup&gt;5,12,13&lt;/sup&gt;" }, "properties" : { "formattedCitation" : "{\\rtf \\super 4\\nosupersub{}}", "noteIndex" : 0, "plainCitation" : "4" }, "schema" : "https://github.com/citation-style-language/schema/raw/master/csl-citation.json" }</w:instrText>
      </w:r>
      <w:r w:rsidR="009D0DEB" w:rsidRPr="00286D05">
        <w:rPr>
          <w:rFonts w:ascii="Arial" w:hAnsi="Arial" w:cs="Arial"/>
          <w:sz w:val="20"/>
          <w:szCs w:val="20"/>
        </w:rPr>
        <w:fldChar w:fldCharType="separate"/>
      </w:r>
      <w:r w:rsidR="001A5080" w:rsidRPr="001A5080">
        <w:rPr>
          <w:rFonts w:ascii="Arial" w:hAnsi="Arial" w:cs="Arial"/>
          <w:noProof/>
          <w:sz w:val="20"/>
          <w:szCs w:val="20"/>
          <w:vertAlign w:val="superscript"/>
        </w:rPr>
        <w:t>5,12,13</w:t>
      </w:r>
      <w:r w:rsidR="009D0DEB" w:rsidRPr="00286D05">
        <w:rPr>
          <w:rFonts w:ascii="Arial" w:hAnsi="Arial" w:cs="Arial"/>
          <w:sz w:val="20"/>
          <w:szCs w:val="20"/>
        </w:rPr>
        <w:fldChar w:fldCharType="end"/>
      </w:r>
      <w:r w:rsidR="00F90C39" w:rsidRPr="00286D05">
        <w:rPr>
          <w:rFonts w:ascii="Arial" w:hAnsi="Arial" w:cs="Arial"/>
          <w:sz w:val="20"/>
          <w:szCs w:val="20"/>
        </w:rPr>
        <w:t xml:space="preserve">. </w:t>
      </w:r>
      <w:r w:rsidR="00343DAE" w:rsidRPr="00286D05">
        <w:rPr>
          <w:rFonts w:ascii="Arial" w:hAnsi="Arial" w:cs="Arial"/>
          <w:sz w:val="20"/>
          <w:szCs w:val="20"/>
        </w:rPr>
        <w:t xml:space="preserve">Assuming organisms are adapted to local environmental conditions, this degree of change of multiple factors that strongly affect </w:t>
      </w:r>
      <w:r w:rsidR="00D46458">
        <w:rPr>
          <w:rFonts w:ascii="Arial" w:hAnsi="Arial" w:cs="Arial"/>
          <w:sz w:val="20"/>
          <w:szCs w:val="20"/>
        </w:rPr>
        <w:t xml:space="preserve">the </w:t>
      </w:r>
      <w:r w:rsidR="00343DAE" w:rsidRPr="00286D05">
        <w:rPr>
          <w:rFonts w:ascii="Arial" w:hAnsi="Arial" w:cs="Arial"/>
          <w:sz w:val="20"/>
          <w:szCs w:val="20"/>
        </w:rPr>
        <w:t xml:space="preserve">metabolism and fitness </w:t>
      </w:r>
      <w:r w:rsidR="00CD7E5D" w:rsidRPr="00286D05">
        <w:rPr>
          <w:rFonts w:ascii="Arial" w:hAnsi="Arial" w:cs="Arial"/>
          <w:sz w:val="20"/>
          <w:szCs w:val="20"/>
        </w:rPr>
        <w:t xml:space="preserve">of organism </w:t>
      </w:r>
      <w:r w:rsidR="00343DAE" w:rsidRPr="00286D05">
        <w:rPr>
          <w:rFonts w:ascii="Arial" w:hAnsi="Arial" w:cs="Arial"/>
          <w:sz w:val="20"/>
          <w:szCs w:val="20"/>
        </w:rPr>
        <w:t>and partially define their f</w:t>
      </w:r>
      <w:commentRangeStart w:id="9"/>
      <w:r w:rsidR="00343DAE" w:rsidRPr="00286D05">
        <w:rPr>
          <w:rFonts w:ascii="Arial" w:hAnsi="Arial" w:cs="Arial"/>
          <w:sz w:val="20"/>
          <w:szCs w:val="20"/>
        </w:rPr>
        <w:t>undamental nich</w:t>
      </w:r>
      <w:r w:rsidR="00711760" w:rsidRPr="00286D05">
        <w:rPr>
          <w:rFonts w:ascii="Arial" w:hAnsi="Arial" w:cs="Arial"/>
          <w:sz w:val="20"/>
          <w:szCs w:val="20"/>
        </w:rPr>
        <w:t>e</w:t>
      </w:r>
      <w:commentRangeEnd w:id="9"/>
      <w:r w:rsidR="00587343">
        <w:rPr>
          <w:rStyle w:val="CommentReference"/>
          <w:rFonts w:asciiTheme="minorHAnsi" w:hAnsiTheme="minorHAnsi" w:cstheme="minorBidi"/>
        </w:rPr>
        <w:commentReference w:id="9"/>
      </w:r>
      <w:r w:rsidR="00080C13" w:rsidRPr="00080C13">
        <w:rPr>
          <w:rFonts w:ascii="Arial" w:hAnsi="Arial" w:cs="Arial"/>
          <w:sz w:val="20"/>
          <w:szCs w:val="20"/>
          <w:highlight w:val="yellow"/>
        </w:rPr>
        <w:t>s</w:t>
      </w:r>
      <w:r w:rsidR="00711760" w:rsidRPr="00286D05">
        <w:rPr>
          <w:rFonts w:ascii="Arial" w:hAnsi="Arial" w:cs="Arial"/>
          <w:sz w:val="20"/>
          <w:szCs w:val="20"/>
        </w:rPr>
        <w:t xml:space="preserve">, would </w:t>
      </w:r>
      <w:r w:rsidR="00080C13">
        <w:rPr>
          <w:rFonts w:ascii="Arial" w:hAnsi="Arial" w:cs="Arial"/>
          <w:sz w:val="20"/>
          <w:szCs w:val="20"/>
        </w:rPr>
        <w:t>likely</w:t>
      </w:r>
      <w:r w:rsidR="00711760" w:rsidRPr="00286D05">
        <w:rPr>
          <w:rFonts w:ascii="Arial" w:hAnsi="Arial" w:cs="Arial"/>
          <w:sz w:val="20"/>
          <w:szCs w:val="20"/>
        </w:rPr>
        <w:t xml:space="preserve"> cause</w:t>
      </w:r>
      <w:r w:rsidR="00343DAE" w:rsidRPr="00286D05">
        <w:rPr>
          <w:rFonts w:ascii="Arial" w:hAnsi="Arial" w:cs="Arial"/>
          <w:sz w:val="20"/>
          <w:szCs w:val="20"/>
        </w:rPr>
        <w:t xml:space="preserve"> local extinctions and changes in species composition. We considered this </w:t>
      </w:r>
      <w:r w:rsidR="00080C13">
        <w:rPr>
          <w:rFonts w:ascii="Arial" w:hAnsi="Arial" w:cs="Arial"/>
          <w:sz w:val="20"/>
          <w:szCs w:val="20"/>
        </w:rPr>
        <w:t>emergence</w:t>
      </w:r>
      <w:r w:rsidR="007700C6" w:rsidRPr="00286D05">
        <w:rPr>
          <w:rFonts w:ascii="Arial" w:hAnsi="Arial" w:cs="Arial"/>
          <w:sz w:val="20"/>
          <w:szCs w:val="20"/>
        </w:rPr>
        <w:t xml:space="preserve"> </w:t>
      </w:r>
      <w:r w:rsidR="00343DAE" w:rsidRPr="00286D05">
        <w:rPr>
          <w:rFonts w:ascii="Arial" w:hAnsi="Arial" w:cs="Arial"/>
          <w:sz w:val="20"/>
          <w:szCs w:val="20"/>
        </w:rPr>
        <w:t>point</w:t>
      </w:r>
      <w:r w:rsidR="00587343">
        <w:rPr>
          <w:rFonts w:ascii="Arial" w:hAnsi="Arial" w:cs="Arial"/>
          <w:sz w:val="20"/>
          <w:szCs w:val="20"/>
        </w:rPr>
        <w:t>—</w:t>
      </w:r>
      <w:r w:rsidR="00493690">
        <w:rPr>
          <w:rFonts w:ascii="Arial" w:hAnsi="Arial" w:cs="Arial"/>
          <w:sz w:val="20"/>
          <w:szCs w:val="20"/>
        </w:rPr>
        <w:t xml:space="preserve">the </w:t>
      </w:r>
      <w:r w:rsidR="00343DAE" w:rsidRPr="00286D05">
        <w:rPr>
          <w:rFonts w:ascii="Arial" w:hAnsi="Arial" w:cs="Arial"/>
          <w:sz w:val="20"/>
          <w:szCs w:val="20"/>
        </w:rPr>
        <w:lastRenderedPageBreak/>
        <w:t>exceedance of natural variability</w:t>
      </w:r>
      <w:r w:rsidR="00587343">
        <w:rPr>
          <w:rFonts w:ascii="Arial" w:hAnsi="Arial" w:cs="Arial"/>
          <w:sz w:val="20"/>
          <w:szCs w:val="20"/>
        </w:rPr>
        <w:t xml:space="preserve">—to be </w:t>
      </w:r>
      <w:r w:rsidR="00D71F69" w:rsidRPr="00286D05">
        <w:rPr>
          <w:rFonts w:ascii="Arial" w:hAnsi="Arial" w:cs="Arial"/>
          <w:sz w:val="20"/>
          <w:szCs w:val="20"/>
        </w:rPr>
        <w:t xml:space="preserve">a loose </w:t>
      </w:r>
      <w:r w:rsidR="00343DAE" w:rsidRPr="00286D05">
        <w:rPr>
          <w:rFonts w:ascii="Arial" w:hAnsi="Arial" w:cs="Arial"/>
          <w:sz w:val="20"/>
          <w:szCs w:val="20"/>
        </w:rPr>
        <w:t xml:space="preserve">threshold </w:t>
      </w:r>
      <w:r w:rsidR="00D71F69" w:rsidRPr="00286D05">
        <w:rPr>
          <w:rFonts w:ascii="Arial" w:hAnsi="Arial" w:cs="Arial"/>
          <w:sz w:val="20"/>
          <w:szCs w:val="20"/>
        </w:rPr>
        <w:t>for population and community responses to climate change</w:t>
      </w:r>
      <w:r w:rsidR="00065EA8">
        <w:rPr>
          <w:rFonts w:ascii="Arial" w:hAnsi="Arial" w:cs="Arial"/>
          <w:noProof/>
          <w:sz w:val="20"/>
          <w:szCs w:val="20"/>
          <w:vertAlign w:val="superscript"/>
        </w:rPr>
        <w:fldChar w:fldCharType="begin" w:fldLock="1"/>
      </w:r>
      <w:r w:rsidR="00F34178">
        <w:rPr>
          <w:rFonts w:ascii="Arial" w:hAnsi="Arial" w:cs="Arial"/>
          <w:noProof/>
          <w:sz w:val="20"/>
          <w:szCs w:val="20"/>
          <w:vertAlign w:val="superscript"/>
        </w:rPr>
        <w:instrText>ADDIN CSL_CITATION {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"http://www.mendeley.com/documents/?uuid=02e8f63e-4a67-4ed5-b276-dc48d4bd124e" ] } ], "mendeley" : { "formattedCitation" : "&lt;sup&gt;13&lt;/sup&gt;", "plainTextFormattedCitation" : "13", "previouslyFormattedCitation" : "&lt;sup&gt;13&lt;/sup&gt;" }, "properties" : { "noteIndex" : 0 }, "schema" : "https://github.com/citation-style-language/schema/raw/master/csl-citation.json" }</w:instrText>
      </w:r>
      <w:r w:rsidR="00065EA8">
        <w:rPr>
          <w:rFonts w:ascii="Arial" w:hAnsi="Arial" w:cs="Arial"/>
          <w:noProof/>
          <w:sz w:val="20"/>
          <w:szCs w:val="20"/>
          <w:vertAlign w:val="superscript"/>
        </w:rPr>
        <w:fldChar w:fldCharType="separate"/>
      </w:r>
      <w:r w:rsidR="00065EA8" w:rsidRPr="00065EA8">
        <w:rPr>
          <w:rFonts w:ascii="Arial" w:hAnsi="Arial" w:cs="Arial"/>
          <w:noProof/>
          <w:sz w:val="20"/>
          <w:szCs w:val="20"/>
          <w:vertAlign w:val="superscript"/>
        </w:rPr>
        <w:t>13</w:t>
      </w:r>
      <w:r w:rsidR="00065EA8">
        <w:rPr>
          <w:rFonts w:ascii="Arial" w:hAnsi="Arial" w:cs="Arial"/>
          <w:noProof/>
          <w:sz w:val="20"/>
          <w:szCs w:val="20"/>
          <w:vertAlign w:val="superscript"/>
        </w:rPr>
        <w:fldChar w:fldCharType="end"/>
      </w:r>
      <w:r w:rsidR="00D71F69" w:rsidRPr="00286D05">
        <w:rPr>
          <w:rFonts w:ascii="Arial" w:hAnsi="Arial" w:cs="Arial"/>
          <w:sz w:val="20"/>
          <w:szCs w:val="20"/>
        </w:rPr>
        <w:t xml:space="preserve">. </w:t>
      </w:r>
      <w:r w:rsidR="007700C6" w:rsidRPr="00286D05">
        <w:rPr>
          <w:rFonts w:ascii="Arial" w:hAnsi="Arial" w:cs="Arial"/>
          <w:sz w:val="20"/>
          <w:szCs w:val="20"/>
        </w:rPr>
        <w:t xml:space="preserve">We </w:t>
      </w:r>
      <w:r w:rsidR="00493690">
        <w:rPr>
          <w:rFonts w:ascii="Arial" w:hAnsi="Arial" w:cs="Arial"/>
          <w:sz w:val="20"/>
          <w:szCs w:val="20"/>
        </w:rPr>
        <w:t>calculated</w:t>
      </w:r>
      <w:r w:rsidR="007700C6" w:rsidRPr="00286D05">
        <w:rPr>
          <w:rFonts w:ascii="Arial" w:hAnsi="Arial" w:cs="Arial"/>
          <w:sz w:val="20"/>
          <w:szCs w:val="20"/>
        </w:rPr>
        <w:t xml:space="preserve"> the year of emergence </w:t>
      </w:r>
      <w:r w:rsidR="00493690">
        <w:rPr>
          <w:rFonts w:ascii="Arial" w:hAnsi="Arial" w:cs="Arial"/>
          <w:sz w:val="20"/>
          <w:szCs w:val="20"/>
        </w:rPr>
        <w:t xml:space="preserve">(i.e., the timing of </w:t>
      </w:r>
      <w:r w:rsidR="00493690" w:rsidRPr="00286D05">
        <w:rPr>
          <w:rFonts w:ascii="Arial" w:hAnsi="Arial" w:cs="Arial"/>
          <w:sz w:val="20"/>
          <w:szCs w:val="20"/>
        </w:rPr>
        <w:t>exceedance</w:t>
      </w:r>
      <w:r w:rsidR="00493690">
        <w:rPr>
          <w:rFonts w:ascii="Arial" w:hAnsi="Arial" w:cs="Arial"/>
          <w:sz w:val="20"/>
          <w:szCs w:val="20"/>
        </w:rPr>
        <w:t>) of warming and deoxygenation</w:t>
      </w:r>
      <w:r w:rsidR="00493690" w:rsidRPr="00286D05">
        <w:rPr>
          <w:rFonts w:ascii="Arial" w:hAnsi="Arial" w:cs="Arial"/>
          <w:sz w:val="20"/>
          <w:szCs w:val="20"/>
        </w:rPr>
        <w:t xml:space="preserve"> </w:t>
      </w:r>
      <w:r w:rsidR="00493690">
        <w:rPr>
          <w:rFonts w:ascii="Arial" w:hAnsi="Arial" w:cs="Arial"/>
          <w:sz w:val="20"/>
          <w:szCs w:val="20"/>
        </w:rPr>
        <w:t>for</w:t>
      </w:r>
      <w:r w:rsidR="007700C6" w:rsidRPr="00286D05">
        <w:rPr>
          <w:rFonts w:ascii="Arial" w:hAnsi="Arial" w:cs="Arial"/>
          <w:sz w:val="20"/>
          <w:szCs w:val="20"/>
        </w:rPr>
        <w:t xml:space="preserve"> no-take marine reserves at different latitudes</w:t>
      </w:r>
      <w:r w:rsidR="00C9428A" w:rsidRPr="00286D05">
        <w:rPr>
          <w:rFonts w:ascii="Arial" w:hAnsi="Arial" w:cs="Arial"/>
          <w:sz w:val="20"/>
          <w:szCs w:val="20"/>
        </w:rPr>
        <w:t xml:space="preserve"> (Fig. 2)</w:t>
      </w:r>
      <w:r w:rsidR="007700C6" w:rsidRPr="00286D05">
        <w:rPr>
          <w:rFonts w:ascii="Arial" w:hAnsi="Arial" w:cs="Arial"/>
          <w:sz w:val="20"/>
          <w:szCs w:val="20"/>
        </w:rPr>
        <w:t xml:space="preserve">. </w:t>
      </w:r>
      <w:r w:rsidR="00C9428A" w:rsidRPr="00286D05">
        <w:rPr>
          <w:rFonts w:ascii="Arial" w:hAnsi="Arial" w:cs="Arial"/>
          <w:sz w:val="20"/>
          <w:szCs w:val="20"/>
        </w:rPr>
        <w:t xml:space="preserve">Under RCP 8.5, </w:t>
      </w:r>
      <w:r w:rsidR="00493690">
        <w:rPr>
          <w:rFonts w:ascii="Arial" w:hAnsi="Arial" w:cs="Arial"/>
          <w:sz w:val="20"/>
          <w:szCs w:val="20"/>
        </w:rPr>
        <w:t>both</w:t>
      </w:r>
      <w:r w:rsidR="00C9428A" w:rsidRPr="00286D05">
        <w:rPr>
          <w:rFonts w:ascii="Arial" w:hAnsi="Arial" w:cs="Arial"/>
          <w:sz w:val="20"/>
          <w:szCs w:val="20"/>
        </w:rPr>
        <w:t xml:space="preserve"> </w:t>
      </w:r>
      <w:r w:rsidR="00493690" w:rsidRPr="00286D05">
        <w:rPr>
          <w:rFonts w:ascii="Arial" w:hAnsi="Arial" w:cs="Arial"/>
          <w:sz w:val="20"/>
          <w:szCs w:val="20"/>
        </w:rPr>
        <w:t xml:space="preserve">stressors </w:t>
      </w:r>
      <w:r w:rsidR="00C9428A" w:rsidRPr="00286D05">
        <w:rPr>
          <w:rFonts w:ascii="Arial" w:hAnsi="Arial" w:cs="Arial"/>
          <w:sz w:val="20"/>
          <w:szCs w:val="20"/>
        </w:rPr>
        <w:t xml:space="preserve">emerge by </w:t>
      </w:r>
      <w:r w:rsidR="00C9428A" w:rsidRPr="009F0A66">
        <w:rPr>
          <w:rFonts w:ascii="Arial" w:hAnsi="Arial" w:cs="Arial"/>
          <w:sz w:val="20"/>
          <w:szCs w:val="20"/>
        </w:rPr>
        <w:t>mid-century in</w:t>
      </w:r>
      <w:r w:rsidR="00FD58F6" w:rsidRPr="009F0A66">
        <w:rPr>
          <w:rFonts w:ascii="Arial" w:hAnsi="Arial" w:cs="Arial"/>
          <w:sz w:val="20"/>
          <w:szCs w:val="20"/>
        </w:rPr>
        <w:t xml:space="preserve"> </w:t>
      </w:r>
      <w:r w:rsidR="009F0A66" w:rsidRPr="009F0A66">
        <w:rPr>
          <w:rFonts w:ascii="Arial" w:hAnsi="Arial" w:cs="Arial"/>
          <w:sz w:val="20"/>
          <w:szCs w:val="20"/>
          <w:highlight w:val="yellow"/>
        </w:rPr>
        <w:t>xx</w:t>
      </w:r>
      <w:r w:rsidR="00FD58F6" w:rsidRPr="009F0A66">
        <w:rPr>
          <w:rFonts w:ascii="Arial" w:hAnsi="Arial" w:cs="Arial"/>
          <w:sz w:val="20"/>
          <w:szCs w:val="20"/>
        </w:rPr>
        <w:t>% of no-take zones</w:t>
      </w:r>
      <w:r w:rsidR="009C72E1" w:rsidRPr="009F0A66">
        <w:rPr>
          <w:rStyle w:val="CommentReference"/>
          <w:rFonts w:asciiTheme="minorHAnsi" w:hAnsiTheme="minorHAnsi" w:cstheme="minorBidi"/>
        </w:rPr>
        <w:commentReference w:id="10"/>
      </w:r>
      <w:r w:rsidR="00C9428A" w:rsidRPr="009F0A66">
        <w:rPr>
          <w:rFonts w:ascii="Arial" w:hAnsi="Arial" w:cs="Arial"/>
          <w:sz w:val="20"/>
          <w:szCs w:val="20"/>
        </w:rPr>
        <w:t>.</w:t>
      </w:r>
      <w:r w:rsidR="009F0A66">
        <w:rPr>
          <w:rFonts w:ascii="Arial" w:hAnsi="Arial" w:cs="Arial"/>
          <w:b/>
          <w:sz w:val="20"/>
          <w:szCs w:val="20"/>
        </w:rPr>
        <w:t xml:space="preserve"> </w:t>
      </w:r>
      <w:r w:rsidR="00C9428A" w:rsidRPr="00286D05">
        <w:rPr>
          <w:rFonts w:ascii="Arial" w:hAnsi="Arial" w:cs="Arial"/>
          <w:sz w:val="20"/>
          <w:szCs w:val="20"/>
        </w:rPr>
        <w:t xml:space="preserve">Unlike </w:t>
      </w:r>
      <w:r w:rsidR="009F0A66">
        <w:rPr>
          <w:rFonts w:ascii="Arial" w:hAnsi="Arial" w:cs="Arial"/>
          <w:sz w:val="20"/>
          <w:szCs w:val="20"/>
        </w:rPr>
        <w:t>de</w:t>
      </w:r>
      <w:r w:rsidR="00286D05" w:rsidRPr="00286D05">
        <w:rPr>
          <w:rFonts w:ascii="Arial" w:hAnsi="Arial" w:cs="Arial"/>
          <w:sz w:val="20"/>
          <w:szCs w:val="20"/>
        </w:rPr>
        <w:t>oxygen</w:t>
      </w:r>
      <w:r w:rsidR="009F0A66">
        <w:rPr>
          <w:rFonts w:ascii="Arial" w:hAnsi="Arial" w:cs="Arial"/>
          <w:sz w:val="20"/>
          <w:szCs w:val="20"/>
        </w:rPr>
        <w:t>ation</w:t>
      </w:r>
      <w:r w:rsidR="005343E1">
        <w:rPr>
          <w:rFonts w:ascii="Arial" w:hAnsi="Arial" w:cs="Arial"/>
          <w:sz w:val="20"/>
          <w:szCs w:val="20"/>
        </w:rPr>
        <w:t xml:space="preserve"> (Fig. 2A)</w:t>
      </w:r>
      <w:r w:rsidR="00286D05" w:rsidRPr="00286D05">
        <w:rPr>
          <w:rFonts w:ascii="Arial" w:hAnsi="Arial" w:cs="Arial"/>
          <w:sz w:val="20"/>
          <w:szCs w:val="20"/>
        </w:rPr>
        <w:t xml:space="preserve">, the year of emergence for temperature was later </w:t>
      </w:r>
      <w:r w:rsidR="00975B42">
        <w:rPr>
          <w:rFonts w:ascii="Arial" w:hAnsi="Arial" w:cs="Arial"/>
          <w:sz w:val="20"/>
          <w:szCs w:val="20"/>
        </w:rPr>
        <w:t xml:space="preserve">by decades </w:t>
      </w:r>
      <w:r w:rsidR="00286D05" w:rsidRPr="00286D05">
        <w:rPr>
          <w:rFonts w:ascii="Arial" w:hAnsi="Arial" w:cs="Arial"/>
          <w:sz w:val="20"/>
          <w:szCs w:val="20"/>
        </w:rPr>
        <w:t>for high latitude reserves (Fig. 2A</w:t>
      </w:r>
      <w:r w:rsidR="009F0A66">
        <w:rPr>
          <w:rFonts w:ascii="Arial" w:hAnsi="Arial" w:cs="Arial"/>
          <w:sz w:val="20"/>
          <w:szCs w:val="20"/>
        </w:rPr>
        <w:t>, but note there is substantial variation at a given latitude</w:t>
      </w:r>
      <w:r w:rsidR="00286D05" w:rsidRPr="00286D05">
        <w:rPr>
          <w:rFonts w:ascii="Arial" w:hAnsi="Arial" w:cs="Arial"/>
          <w:sz w:val="20"/>
          <w:szCs w:val="20"/>
        </w:rPr>
        <w:t>). In fact, temperature has already exceeded background variability for many tropical reserves.</w:t>
      </w:r>
      <w:r w:rsidR="00F60EBA">
        <w:rPr>
          <w:rFonts w:ascii="Arial" w:hAnsi="Arial" w:cs="Arial"/>
          <w:sz w:val="20"/>
          <w:szCs w:val="20"/>
        </w:rPr>
        <w:t xml:space="preserve"> </w:t>
      </w:r>
    </w:p>
    <w:p w14:paraId="19E4B27F" w14:textId="2DFD9E52" w:rsidR="007F7F23" w:rsidRPr="007F1C61" w:rsidRDefault="00AC4C23" w:rsidP="007F1C61">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color w:val="1A1A1A"/>
          <w:sz w:val="20"/>
          <w:szCs w:val="20"/>
        </w:rPr>
        <w:t>Warming rates are projected to be relati</w:t>
      </w:r>
      <w:r w:rsidR="003467BC">
        <w:rPr>
          <w:rFonts w:ascii="Arial" w:hAnsi="Arial" w:cs="Arial"/>
          <w:color w:val="1A1A1A"/>
          <w:sz w:val="20"/>
          <w:szCs w:val="20"/>
        </w:rPr>
        <w:t xml:space="preserve">vely modest in some </w:t>
      </w:r>
      <w:r w:rsidR="00775ACA">
        <w:rPr>
          <w:rFonts w:ascii="Arial" w:hAnsi="Arial" w:cs="Arial"/>
          <w:color w:val="1A1A1A"/>
          <w:sz w:val="20"/>
          <w:szCs w:val="20"/>
        </w:rPr>
        <w:t xml:space="preserve">marine </w:t>
      </w:r>
      <w:r w:rsidR="003467BC">
        <w:rPr>
          <w:rFonts w:ascii="Arial" w:hAnsi="Arial" w:cs="Arial"/>
          <w:color w:val="1A1A1A"/>
          <w:sz w:val="20"/>
          <w:szCs w:val="20"/>
        </w:rPr>
        <w:t>ecoregions</w:t>
      </w:r>
      <w:r w:rsidR="00F34178">
        <w:rPr>
          <w:rFonts w:ascii="Arial" w:hAnsi="Arial" w:cs="Arial"/>
          <w:color w:val="1A1A1A"/>
          <w:sz w:val="20"/>
          <w:szCs w:val="20"/>
        </w:rPr>
        <w:fldChar w:fldCharType="begin" w:fldLock="1"/>
      </w:r>
      <w:r w:rsidR="00F34178">
        <w:rPr>
          <w:rFonts w:ascii="Arial" w:hAnsi="Arial" w:cs="Arial"/>
          <w:color w:val="1A1A1A"/>
          <w:sz w:val="20"/>
          <w:szCs w:val="20"/>
        </w:rPr>
        <w:instrText>ADDIN CSL_CITATION { "citationItems" : [ { "id" : "ITEM-1", "itemData" : { "DOI" : "10.1641/B570707", "abstract" : "The conservation and sustainable use of marine resources is a highlighted goal on a growing number of national and international policy agendas. Unfortunately, efforts to assess progress, as well as to strategically plan and prioritize new marine conservation measures, have been hampered by the lack of a detailed, comprehensive biogeographic system to classify the oceans. Here we report on a new global system for coastal and shelf areas: the Marine Ecoregions of the World, or MEOW, a nested system of 12 realms, 62 provinces, and 232 ecoregions. This system provides considerably better spatial resolution than earlier global systems, yet it preserves many common elements and can be cross-referenced to many regional biogeographic classifications. The designation of terrestrial ecoregions has revolutionized priority setting and planning for terrestrial conservation; we anticipate similar benefits from the use of a coherent and credible marine system.", "author" : [ { "dropping-particle" : "", "family" : "Spalding", "given" : "Mark D.", "non-dropping-particle" : "", "parse-names" : false, "suffix" : "" }, { "dropping-particle" : "", "family" : "Fox", "given" : "Helen E.", "non-dropping-particle" : "", "parse-names" : false, "suffix" : "" }, { "dropping-particle" : "", "family" : "Allen", "given" : "Gerald R.", "non-dropping-particle" : "", "parse-names" : false, "suffix" : "" }, { "dropping-particle" : "", "family" : "Davidson", "given" : "Nick", "non-dropping-particle" : "", "parse-names" : false, "suffix" : "" }, { "dropping-particle" : "", "family" : "Ferda\u00f1a", "given" : "Zach A.", "non-dropping-particle" : "", "parse-names" : false, "suffix" : "" }, { "dropping-particle" : "", "family" : "Finlayson", "given" : "Max", "non-dropping-particle" : "", "parse-names" : false, "suffix" : "" }, { "dropping-particle" : "", "family" : "Halpern", "given" : "Benjamin S.", "non-dropping-particle" : "", "parse-names" : false, "suffix" : "" }, { "dropping-particle" : "", "family" : "Jorge", "given" : "Miguel A.", "non-dropping-particle" : "", "parse-names" : false, "suffix" : "" }, { "dropping-particle" : "", "family" : "Lombana", "given" : "Al", "non-dropping-particle" : "", "parse-names" : false, "suffix" : "" }, { "dropping-particle" : "", "family" : "Lourie", "given" : "Sara A.", "non-dropping-particle" : "", "parse-names" : false, "suffix" : "" }, { "dropping-particle" : "", "family" : "Martin", "given" : "Kirsten D.", "non-dropping-particle" : "", "parse-names" : false, "suffix" : "" }, { "dropping-particle" : "", "family" : "McManus", "given" : "Edmund", "non-dropping-particle" : "", "parse-names" : false, "suffix" : "" }, { "dropping-particle" : "", "family" : "Molnar", "given" : "Jennifer", "non-dropping-particle" : "", "parse-names" : false, "suffix" : "" }, { "dropping-particle" : "", "family" : "Recchia", "given" : "Cheri A.", "non-dropping-particle" : "", "parse-names" : false, "suffix" : "" }, { "dropping-particle" : "", "family" : "Robertson", "given" : "James", "non-dropping-particle" : "", "parse-names" : false, "suffix" : "" } ], "container-title" : "BioScience", "id" : "ITEM-1", "issue" : "7", "issued" : { "date-parts" : [ [ "2007", "7" ] ] }, "page" : "573-583", "title" : "Marine Ecoregions of the World: A Bioregionalization of Coastal and Shelf Areas", "type" : "article-journal", "volume" : "57" }, "uris" : [ "http://www.mendeley.com/documents/?uuid=c54d9d18-3f64-487d-9cc7-f555be817b0a" ] } ], "mendeley" : { "formattedCitation" : "&lt;sup&gt;20&lt;/sup&gt;", "plainTextFormattedCitation" : "20" }, "properties" : { "noteIndex" : 0 }, "schema" : "https://github.com/citation-style-language/schema/raw/master/csl-citation.json" }</w:instrText>
      </w:r>
      <w:r w:rsidR="00F34178">
        <w:rPr>
          <w:rFonts w:ascii="Arial" w:hAnsi="Arial" w:cs="Arial"/>
          <w:color w:val="1A1A1A"/>
          <w:sz w:val="20"/>
          <w:szCs w:val="20"/>
        </w:rPr>
        <w:fldChar w:fldCharType="separate"/>
      </w:r>
      <w:r w:rsidR="00F34178" w:rsidRPr="00F34178">
        <w:rPr>
          <w:rFonts w:ascii="Arial" w:hAnsi="Arial" w:cs="Arial"/>
          <w:noProof/>
          <w:color w:val="1A1A1A"/>
          <w:sz w:val="20"/>
          <w:szCs w:val="20"/>
          <w:vertAlign w:val="superscript"/>
        </w:rPr>
        <w:t>20</w:t>
      </w:r>
      <w:r w:rsidR="00F34178">
        <w:rPr>
          <w:rFonts w:ascii="Arial" w:hAnsi="Arial" w:cs="Arial"/>
          <w:color w:val="1A1A1A"/>
          <w:sz w:val="20"/>
          <w:szCs w:val="20"/>
        </w:rPr>
        <w:fldChar w:fldCharType="end"/>
      </w:r>
      <w:r w:rsidR="00587343">
        <w:rPr>
          <w:rFonts w:ascii="Arial" w:hAnsi="Arial" w:cs="Arial"/>
          <w:color w:val="1A1A1A"/>
          <w:sz w:val="20"/>
          <w:szCs w:val="20"/>
        </w:rPr>
        <w:t>,</w:t>
      </w:r>
      <w:r w:rsidR="003467BC">
        <w:rPr>
          <w:rFonts w:ascii="Arial" w:hAnsi="Arial" w:cs="Arial"/>
          <w:color w:val="1A1A1A"/>
          <w:sz w:val="20"/>
          <w:szCs w:val="20"/>
        </w:rPr>
        <w:t xml:space="preserve"> </w:t>
      </w:r>
      <w:r w:rsidRPr="00286D05">
        <w:rPr>
          <w:rFonts w:ascii="Arial" w:hAnsi="Arial" w:cs="Arial"/>
          <w:color w:val="1A1A1A"/>
          <w:sz w:val="20"/>
          <w:szCs w:val="20"/>
        </w:rPr>
        <w:t xml:space="preserve">including </w:t>
      </w:r>
      <w:r w:rsidR="003467BC">
        <w:rPr>
          <w:rFonts w:ascii="Arial" w:hAnsi="Arial" w:cs="Arial"/>
          <w:color w:val="1A1A1A"/>
          <w:sz w:val="20"/>
          <w:szCs w:val="20"/>
        </w:rPr>
        <w:t>many around Australia and New Zealand</w:t>
      </w:r>
      <w:r w:rsidRPr="00286D05">
        <w:rPr>
          <w:rFonts w:ascii="Arial" w:hAnsi="Arial" w:cs="Arial"/>
          <w:color w:val="1A1A1A"/>
          <w:sz w:val="20"/>
          <w:szCs w:val="20"/>
        </w:rPr>
        <w:t xml:space="preserve">, and more rapid in others, such as the </w:t>
      </w:r>
      <w:r w:rsidR="005A21F3">
        <w:rPr>
          <w:rFonts w:ascii="Arial" w:hAnsi="Arial" w:cs="Arial"/>
          <w:color w:val="1A1A1A"/>
          <w:sz w:val="20"/>
          <w:szCs w:val="20"/>
        </w:rPr>
        <w:t xml:space="preserve">Western Mediterranean and South Orkney Islands (Table S1). </w:t>
      </w:r>
      <w:r w:rsidRPr="00286D05">
        <w:rPr>
          <w:rFonts w:ascii="Arial" w:hAnsi="Arial" w:cs="Arial"/>
          <w:color w:val="1A1A1A"/>
          <w:sz w:val="20"/>
          <w:szCs w:val="20"/>
        </w:rPr>
        <w:t>However, the substantial variation in</w:t>
      </w:r>
      <w:r>
        <w:rPr>
          <w:rFonts w:ascii="Arial" w:hAnsi="Arial" w:cs="Arial"/>
          <w:color w:val="1A1A1A"/>
          <w:sz w:val="20"/>
          <w:szCs w:val="20"/>
        </w:rPr>
        <w:t xml:space="preserve"> the inherent thermal sensitivity of constituent species among ecoregions (i.e</w:t>
      </w:r>
      <w:r w:rsidRPr="00767D9E">
        <w:rPr>
          <w:rFonts w:ascii="Arial" w:hAnsi="Arial" w:cs="Arial"/>
          <w:color w:val="1A1A1A"/>
          <w:sz w:val="20"/>
          <w:szCs w:val="20"/>
        </w:rPr>
        <w:t>., thermal bias</w:t>
      </w:r>
      <w:r w:rsidRPr="00767D9E">
        <w:rPr>
          <w:rFonts w:ascii="Arial" w:hAnsi="Arial" w:cs="Arial"/>
          <w:sz w:val="20"/>
          <w:szCs w:val="20"/>
        </w:rPr>
        <w:fldChar w:fldCharType="begin" w:fldLock="1"/>
      </w:r>
      <w:r w:rsidR="001A5080">
        <w:rPr>
          <w:rFonts w:ascii="Arial" w:hAnsi="Arial" w:cs="Arial"/>
          <w:sz w:val="20"/>
          <w:szCs w:val="20"/>
        </w:rPr>
        <w:instrText>ADDIN CSL_CITATION { "citationID" : "ru1nbif9j",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 : [ "http://zotero.org/users/1013952/items/SJVC6MCX" ], "uris" : [ "http://zotero.org/users/1013952/items/SJVC6MCX", "http://www.mendeley.com/documents/?uuid=9abdd40c-6324-465f-899b-6a7789688603"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Pr="00767D9E">
        <w:rPr>
          <w:rFonts w:ascii="Arial" w:hAnsi="Arial" w:cs="Arial"/>
          <w:sz w:val="20"/>
          <w:szCs w:val="20"/>
        </w:rPr>
        <w:fldChar w:fldCharType="separate"/>
      </w:r>
      <w:r w:rsidR="00D10C96" w:rsidRPr="00D10C96">
        <w:rPr>
          <w:rFonts w:ascii="Arial" w:hAnsi="Arial" w:cs="Arial"/>
          <w:noProof/>
          <w:sz w:val="20"/>
          <w:vertAlign w:val="superscript"/>
        </w:rPr>
        <w:t>4</w:t>
      </w:r>
      <w:r w:rsidRPr="00767D9E">
        <w:rPr>
          <w:rFonts w:ascii="Arial" w:hAnsi="Arial" w:cs="Arial"/>
          <w:sz w:val="20"/>
          <w:szCs w:val="20"/>
        </w:rPr>
        <w:fldChar w:fldCharType="end"/>
      </w:r>
      <w:r w:rsidRPr="00767D9E">
        <w:rPr>
          <w:rFonts w:ascii="Arial" w:hAnsi="Arial" w:cs="Arial"/>
          <w:color w:val="1A1A1A"/>
          <w:sz w:val="20"/>
          <w:szCs w:val="20"/>
        </w:rPr>
        <w:t>),</w:t>
      </w:r>
      <w:r>
        <w:rPr>
          <w:rFonts w:ascii="Arial" w:hAnsi="Arial" w:cs="Arial"/>
          <w:color w:val="1A1A1A"/>
          <w:sz w:val="20"/>
          <w:szCs w:val="20"/>
        </w:rPr>
        <w:t xml:space="preserve"> </w:t>
      </w:r>
      <w:r w:rsidRPr="00767D9E">
        <w:rPr>
          <w:rFonts w:ascii="Arial" w:hAnsi="Arial" w:cs="Arial"/>
          <w:color w:val="1A1A1A"/>
          <w:sz w:val="20"/>
          <w:szCs w:val="20"/>
        </w:rPr>
        <w:t xml:space="preserve">complicates predictions and comparison of regional and local warming impacts. </w:t>
      </w:r>
      <w:r w:rsidR="00425F5B" w:rsidRPr="00767D9E">
        <w:rPr>
          <w:rFonts w:ascii="Arial" w:hAnsi="Arial" w:cs="Arial"/>
          <w:color w:val="1A1A1A"/>
          <w:sz w:val="20"/>
          <w:szCs w:val="20"/>
        </w:rPr>
        <w:t xml:space="preserve">The margin between what a species can tolerate and local maximum temperatures, averaged across all species in a community, is the “Community Thermal </w:t>
      </w:r>
      <w:r w:rsidR="00F60EBA">
        <w:rPr>
          <w:rFonts w:ascii="Arial" w:hAnsi="Arial" w:cs="Arial"/>
          <w:color w:val="1A1A1A"/>
          <w:sz w:val="20"/>
          <w:szCs w:val="20"/>
        </w:rPr>
        <w:t xml:space="preserve">Safety Margin” (CTSM, Fig. </w:t>
      </w:r>
      <w:r w:rsidR="004E3768">
        <w:rPr>
          <w:rFonts w:ascii="Arial" w:hAnsi="Arial" w:cs="Arial"/>
          <w:color w:val="1A1A1A"/>
          <w:sz w:val="20"/>
          <w:szCs w:val="20"/>
        </w:rPr>
        <w:t>2C</w:t>
      </w:r>
      <w:r w:rsidR="00F60EBA">
        <w:rPr>
          <w:rFonts w:ascii="Arial" w:hAnsi="Arial" w:cs="Arial"/>
          <w:color w:val="1A1A1A"/>
          <w:sz w:val="20"/>
          <w:szCs w:val="20"/>
        </w:rPr>
        <w:t xml:space="preserve">). </w:t>
      </w:r>
      <w:r w:rsidR="005D2758" w:rsidRPr="00767D9E">
        <w:rPr>
          <w:rFonts w:ascii="Arial" w:hAnsi="Arial" w:cs="Arial"/>
          <w:color w:val="1A1A1A"/>
          <w:sz w:val="20"/>
          <w:szCs w:val="20"/>
        </w:rPr>
        <w:t>Based on</w:t>
      </w:r>
      <w:r w:rsidR="00425F5B" w:rsidRPr="00767D9E">
        <w:rPr>
          <w:rFonts w:ascii="Arial" w:hAnsi="Arial" w:cs="Arial"/>
          <w:color w:val="1A1A1A"/>
          <w:sz w:val="20"/>
          <w:szCs w:val="20"/>
        </w:rPr>
        <w:t xml:space="preserve"> predicted warming under RCP 8.5</w:t>
      </w:r>
      <w:r w:rsidR="005D2758" w:rsidRPr="00767D9E">
        <w:rPr>
          <w:rFonts w:ascii="Arial" w:hAnsi="Arial" w:cs="Arial"/>
          <w:color w:val="1A1A1A"/>
          <w:sz w:val="20"/>
          <w:szCs w:val="20"/>
        </w:rPr>
        <w:t xml:space="preserve">, </w:t>
      </w:r>
      <w:r w:rsidR="00767D9E">
        <w:rPr>
          <w:rFonts w:ascii="Arial" w:hAnsi="Arial" w:cs="Arial"/>
          <w:color w:val="1A1A1A"/>
          <w:sz w:val="20"/>
          <w:szCs w:val="20"/>
        </w:rPr>
        <w:t>for many tropical ecoregions</w:t>
      </w:r>
      <w:r w:rsidR="00F34178">
        <w:rPr>
          <w:rFonts w:ascii="Arial" w:hAnsi="Arial" w:cs="Arial"/>
          <w:color w:val="1A1A1A"/>
          <w:sz w:val="20"/>
          <w:szCs w:val="20"/>
        </w:rPr>
        <w:t xml:space="preserve"> the CTSM will </w:t>
      </w:r>
      <w:r w:rsidR="00AE50FC" w:rsidRPr="00767D9E">
        <w:rPr>
          <w:rFonts w:ascii="Arial" w:hAnsi="Arial" w:cs="Arial"/>
          <w:color w:val="1A1A1A"/>
          <w:sz w:val="20"/>
          <w:szCs w:val="20"/>
        </w:rPr>
        <w:t xml:space="preserve">be reached by </w:t>
      </w:r>
      <w:r w:rsidR="00AB3EE5">
        <w:rPr>
          <w:rFonts w:ascii="Arial" w:hAnsi="Arial" w:cs="Arial"/>
          <w:color w:val="1A1A1A"/>
          <w:sz w:val="20"/>
          <w:szCs w:val="20"/>
        </w:rPr>
        <w:t>~</w:t>
      </w:r>
      <w:r w:rsidR="00AE50FC" w:rsidRPr="00767D9E">
        <w:rPr>
          <w:rFonts w:ascii="Arial" w:hAnsi="Arial" w:cs="Arial"/>
          <w:color w:val="1A1A1A"/>
          <w:sz w:val="20"/>
          <w:szCs w:val="20"/>
        </w:rPr>
        <w:t xml:space="preserve">2050 </w:t>
      </w:r>
      <w:r w:rsidR="00AB3EE5">
        <w:rPr>
          <w:rFonts w:ascii="Arial" w:hAnsi="Arial" w:cs="Arial"/>
          <w:color w:val="1A1A1A"/>
          <w:sz w:val="20"/>
          <w:szCs w:val="20"/>
        </w:rPr>
        <w:t>and</w:t>
      </w:r>
      <w:r w:rsidR="00425F5B" w:rsidRPr="00767D9E">
        <w:rPr>
          <w:rFonts w:ascii="Arial" w:hAnsi="Arial" w:cs="Arial"/>
          <w:color w:val="1A1A1A"/>
          <w:sz w:val="20"/>
          <w:szCs w:val="20"/>
        </w:rPr>
        <w:t xml:space="preserve"> at temperate latitude</w:t>
      </w:r>
      <w:r w:rsidR="00AE50FC" w:rsidRPr="00767D9E">
        <w:rPr>
          <w:rFonts w:ascii="Arial" w:hAnsi="Arial" w:cs="Arial"/>
          <w:color w:val="1A1A1A"/>
          <w:sz w:val="20"/>
          <w:szCs w:val="20"/>
        </w:rPr>
        <w:t>s</w:t>
      </w:r>
      <w:r w:rsidR="00425F5B" w:rsidRPr="00767D9E">
        <w:rPr>
          <w:rFonts w:ascii="Arial" w:hAnsi="Arial" w:cs="Arial"/>
          <w:color w:val="1A1A1A"/>
          <w:sz w:val="20"/>
          <w:szCs w:val="20"/>
        </w:rPr>
        <w:t xml:space="preserve">, </w:t>
      </w:r>
      <w:r w:rsidR="00AB3EE5">
        <w:rPr>
          <w:rFonts w:ascii="Arial" w:hAnsi="Arial" w:cs="Arial"/>
          <w:color w:val="1A1A1A"/>
          <w:sz w:val="20"/>
          <w:szCs w:val="20"/>
        </w:rPr>
        <w:t>not until</w:t>
      </w:r>
      <w:r w:rsidR="00AE50FC" w:rsidRPr="00767D9E">
        <w:rPr>
          <w:rFonts w:ascii="Arial" w:hAnsi="Arial" w:cs="Arial"/>
          <w:color w:val="1A1A1A"/>
          <w:sz w:val="20"/>
          <w:szCs w:val="20"/>
        </w:rPr>
        <w:t xml:space="preserve"> </w:t>
      </w:r>
      <w:r w:rsidR="00AB3EE5">
        <w:rPr>
          <w:rFonts w:ascii="Arial" w:hAnsi="Arial" w:cs="Arial"/>
          <w:color w:val="1A1A1A"/>
          <w:sz w:val="20"/>
          <w:szCs w:val="20"/>
        </w:rPr>
        <w:t>~</w:t>
      </w:r>
      <w:r w:rsidR="00AE50FC" w:rsidRPr="00767D9E">
        <w:rPr>
          <w:rFonts w:ascii="Arial" w:hAnsi="Arial" w:cs="Arial"/>
          <w:color w:val="1A1A1A"/>
          <w:sz w:val="20"/>
          <w:szCs w:val="20"/>
        </w:rPr>
        <w:t>2150.</w:t>
      </w:r>
      <w:r w:rsidR="00AE50FC">
        <w:rPr>
          <w:rFonts w:ascii="Arial" w:hAnsi="Arial" w:cs="Arial"/>
          <w:color w:val="1A1A1A"/>
          <w:sz w:val="20"/>
          <w:szCs w:val="20"/>
        </w:rPr>
        <w:t xml:space="preserve"> This means</w:t>
      </w:r>
      <w:r w:rsidR="00425F5B">
        <w:rPr>
          <w:rFonts w:ascii="Arial" w:hAnsi="Arial" w:cs="Arial"/>
          <w:color w:val="1A1A1A"/>
          <w:sz w:val="20"/>
          <w:szCs w:val="20"/>
        </w:rPr>
        <w:t xml:space="preserve"> that maximum summertime temperatures will exceed the estimated tolerance for the average species within the community. </w:t>
      </w:r>
      <w:r w:rsidR="004E3768">
        <w:rPr>
          <w:rFonts w:ascii="Arial" w:hAnsi="Arial" w:cs="Arial"/>
          <w:color w:val="1A1A1A"/>
          <w:sz w:val="20"/>
          <w:szCs w:val="20"/>
        </w:rPr>
        <w:t>In theory, this will cause the loss of a substantial number of species</w:t>
      </w:r>
      <w:r w:rsidR="00465867">
        <w:rPr>
          <w:rFonts w:ascii="Arial" w:hAnsi="Arial" w:cs="Arial"/>
          <w:color w:val="1A1A1A"/>
          <w:sz w:val="20"/>
          <w:szCs w:val="20"/>
        </w:rPr>
        <w:t>, even with a reasonable degree of adaptation or</w:t>
      </w:r>
      <w:r w:rsidR="004E3768">
        <w:rPr>
          <w:rFonts w:ascii="Arial" w:hAnsi="Arial" w:cs="Arial"/>
          <w:color w:val="1A1A1A"/>
          <w:sz w:val="20"/>
          <w:szCs w:val="20"/>
        </w:rPr>
        <w:t xml:space="preserve"> acclimatization</w:t>
      </w:r>
      <w:r w:rsidR="00465867">
        <w:rPr>
          <w:rFonts w:ascii="Arial" w:hAnsi="Arial" w:cs="Arial"/>
          <w:color w:val="1A1A1A"/>
          <w:sz w:val="20"/>
          <w:szCs w:val="20"/>
        </w:rPr>
        <w:t xml:space="preserve"> (</w:t>
      </w:r>
      <w:r w:rsidR="00740969">
        <w:rPr>
          <w:rFonts w:ascii="Arial" w:hAnsi="Arial" w:cs="Arial"/>
          <w:color w:val="1A1A1A"/>
          <w:sz w:val="20"/>
          <w:szCs w:val="20"/>
        </w:rPr>
        <w:t>e.g., 1</w:t>
      </w:r>
      <w:r w:rsidR="00740969">
        <w:rPr>
          <w:rFonts w:ascii="Arial" w:hAnsi="Arial" w:cs="Arial"/>
          <w:color w:val="1A1A1A"/>
          <w:sz w:val="20"/>
          <w:szCs w:val="20"/>
        </w:rPr>
        <w:sym w:font="Symbol" w:char="F0B0"/>
      </w:r>
      <w:r w:rsidR="00740969">
        <w:rPr>
          <w:rFonts w:ascii="Arial" w:hAnsi="Arial" w:cs="Arial"/>
          <w:color w:val="1A1A1A"/>
          <w:sz w:val="20"/>
          <w:szCs w:val="20"/>
        </w:rPr>
        <w:t xml:space="preserve"> </w:t>
      </w:r>
      <w:r w:rsidR="00803676">
        <w:rPr>
          <w:rFonts w:ascii="Arial" w:hAnsi="Arial" w:cs="Arial"/>
          <w:color w:val="1A1A1A"/>
          <w:sz w:val="20"/>
          <w:szCs w:val="20"/>
        </w:rPr>
        <w:t>C</w:t>
      </w:r>
      <w:r w:rsidR="00740969">
        <w:rPr>
          <w:rFonts w:ascii="Arial" w:hAnsi="Arial" w:cs="Arial"/>
          <w:color w:val="1A1A1A"/>
          <w:sz w:val="20"/>
          <w:szCs w:val="20"/>
        </w:rPr>
        <w:t xml:space="preserve">, </w:t>
      </w:r>
      <w:r w:rsidR="00465867">
        <w:rPr>
          <w:rFonts w:ascii="Arial" w:hAnsi="Arial" w:cs="Arial"/>
          <w:color w:val="1A1A1A"/>
          <w:sz w:val="20"/>
          <w:szCs w:val="20"/>
        </w:rPr>
        <w:t>Fig. 2C</w:t>
      </w:r>
      <w:r w:rsidR="004E3768">
        <w:rPr>
          <w:rFonts w:ascii="Arial" w:hAnsi="Arial" w:cs="Arial"/>
          <w:color w:val="1A1A1A"/>
          <w:sz w:val="20"/>
          <w:szCs w:val="20"/>
        </w:rPr>
        <w:t>).</w:t>
      </w:r>
      <w:r w:rsidR="005E57D9">
        <w:rPr>
          <w:rFonts w:ascii="Arial" w:hAnsi="Arial" w:cs="Arial"/>
          <w:color w:val="1A1A1A"/>
          <w:sz w:val="20"/>
          <w:szCs w:val="20"/>
        </w:rPr>
        <w:t xml:space="preserve"> </w:t>
      </w:r>
    </w:p>
    <w:p w14:paraId="3CAD1DF6" w14:textId="6B774B66" w:rsidR="00FC00AD" w:rsidRPr="00317E81" w:rsidRDefault="00BF5B0C" w:rsidP="00317E81">
      <w:pPr>
        <w:widowControl w:val="0"/>
        <w:spacing w:line="480" w:lineRule="auto"/>
        <w:ind w:firstLine="720"/>
        <w:rPr>
          <w:rFonts w:ascii="Arial" w:hAnsi="Arial" w:cs="Arial"/>
          <w:color w:val="1A1A1A"/>
          <w:sz w:val="20"/>
          <w:szCs w:val="20"/>
        </w:rPr>
      </w:pPr>
      <w:r w:rsidRPr="0054283C">
        <w:rPr>
          <w:rFonts w:ascii="Arial" w:hAnsi="Arial" w:cs="Arial"/>
          <w:sz w:val="20"/>
          <w:szCs w:val="20"/>
        </w:rPr>
        <w:t>One</w:t>
      </w:r>
      <w:r w:rsidRPr="00B311AA">
        <w:rPr>
          <w:rFonts w:ascii="Arial" w:hAnsi="Arial" w:cs="Arial"/>
          <w:sz w:val="20"/>
          <w:szCs w:val="20"/>
        </w:rPr>
        <w:t xml:space="preserve"> potential management response to anthropogenic warming is to position reserves </w:t>
      </w:r>
      <w:r>
        <w:rPr>
          <w:rFonts w:ascii="Arial" w:hAnsi="Arial" w:cs="Arial"/>
          <w:sz w:val="20"/>
          <w:szCs w:val="20"/>
        </w:rPr>
        <w:t>with</w:t>
      </w:r>
      <w:r w:rsidRPr="00B311AA">
        <w:rPr>
          <w:rFonts w:ascii="Arial" w:hAnsi="Arial" w:cs="Arial"/>
          <w:sz w:val="20"/>
          <w:szCs w:val="20"/>
        </w:rPr>
        <w:t>in regions expected to warm less or not at all</w:t>
      </w:r>
      <w:r w:rsidR="00587343">
        <w:rPr>
          <w:rFonts w:ascii="Arial" w:hAnsi="Arial" w:cs="Arial"/>
          <w:sz w:val="20"/>
          <w:szCs w:val="20"/>
        </w:rPr>
        <w:t>, in</w:t>
      </w:r>
      <w:r w:rsidRPr="00B311AA">
        <w:rPr>
          <w:rFonts w:ascii="Arial" w:hAnsi="Arial" w:cs="Arial"/>
          <w:color w:val="1A1A1A"/>
          <w:sz w:val="20"/>
          <w:szCs w:val="20"/>
        </w:rPr>
        <w:t xml:space="preserve"> </w:t>
      </w:r>
      <w:r w:rsidR="00587343">
        <w:rPr>
          <w:rFonts w:ascii="Arial" w:hAnsi="Arial" w:cs="Arial"/>
          <w:color w:val="1A1A1A"/>
          <w:sz w:val="20"/>
          <w:szCs w:val="20"/>
        </w:rPr>
        <w:t>‘</w:t>
      </w:r>
      <w:r w:rsidRPr="00B311AA">
        <w:rPr>
          <w:rFonts w:ascii="Arial" w:hAnsi="Arial" w:cs="Arial"/>
          <w:color w:val="1A1A1A"/>
          <w:sz w:val="20"/>
          <w:szCs w:val="20"/>
        </w:rPr>
        <w:t>climate change refugia</w:t>
      </w:r>
      <w:r w:rsidR="00587343">
        <w:rPr>
          <w:rFonts w:ascii="Arial" w:hAnsi="Arial" w:cs="Arial"/>
          <w:color w:val="1A1A1A"/>
          <w:sz w:val="20"/>
          <w:szCs w:val="20"/>
        </w:rPr>
        <w:t>’</w:t>
      </w:r>
      <w:r w:rsidRPr="00B311AA">
        <w:rPr>
          <w:rFonts w:ascii="Arial" w:hAnsi="Arial" w:cs="Arial"/>
          <w:color w:val="1A1A1A"/>
          <w:sz w:val="20"/>
          <w:szCs w:val="20"/>
        </w:rPr>
        <w:fldChar w:fldCharType="begin" w:fldLock="1"/>
      </w:r>
      <w:r w:rsidR="00F34178">
        <w:rPr>
          <w:rFonts w:ascii="Arial" w:hAnsi="Arial" w:cs="Arial"/>
          <w:color w:val="1A1A1A"/>
          <w:sz w:val="20"/>
          <w:szCs w:val="20"/>
        </w:rPr>
        <w:instrText>ADDIN CSL_CITATION { "citationID" : "5uZSYlZu", "citationItems" : [ { "id" : "ITEM-1", "itemData" : { "DOI" : "10.1111/gcb.12851", "ISSN" : "13541013", "author" : [ { "dropping-particle" : "", "family" : "Cacciapaglia", "given" : "Chris", "non-dropping-particle" : "", "parse-names" : false, "suffix" : "" }, { "dropping-particle" : "", "family" : "Woesik", "given" : "Robert", "non-dropping-particle" : "van", "parse-names" : false, "suffix" : "" } ], "container-title" : "Global Change Biology", "id" : "ITEM-1", "issue" : "6", "issued" : { "date-parts" : [ [ "2015", "6" ] ] }, "language" : "en", "page" : "2272-2282", "title" : "Reef-coral refugia in a rapidly changing ocean", "type" : "article-journal", "volume" : "21" }, "uri" : [ "http://zotero.org/users/1013952/items/UMCGMXZB" ], "uris" : [ "http://zotero.org/users/1013952/items/UMCGMXZB", "http://www.mendeley.com/documents/?uuid=c4d15650-d374-4f15-8966-19ef0f6ca97a" ] }, { "id" : "ITEM-2", "itemData" : { "DOI" : "10.1890/070211", "ISSN" : "1540-9295", "author" : [ { "dropping-particle" : "", "family" : "McLeod", "given" : "Elizabeth", "non-dropping-particle" : "", "parse-names" : false, "suffix" : "" }, { "dropping-particle" : "", "family" : "Salm", "given" : "Rodney", "non-dropping-particle" : "", "parse-names" : false, "suffix" : "" }, { "dropping-particle" : "", "family" : "Green", "given" : "Alison", "non-dropping-particle" : "", "parse-names" : false, "suffix" : "" }, { "dropping-particle" : "", "family" : "Almany", "given" : "Jeanine", "non-dropping-particle" : "", "parse-names" : false, "suffix" : "" } ], "container-title" : "Frontiers in Ecology and the Environment", "id" : "ITEM-2", "issue" : "7", "issued" : { "date-parts" : [ [ "2009", "9" ] ] }, "language" : "en", "page" : "362-370", "title" : "Designing marine protected area networks to address the impacts of climate change", "type" : "article-journal", "volume" : "7" }, "uri" : [ "http://zotero.org/users/1013952/items/E728G9H9" ], "uris" : [ "http://zotero.org/users/1013952/items/E728G9H9", "http://www.mendeley.com/documents/?uuid=45fbd877-e0fa-4cb8-aeab-70c6938c4a06" ] } ], "mendeley" : { "formattedCitation" : "&lt;sup&gt;21,22&lt;/sup&gt;", "plainTextFormattedCitation" : "21,22", "previouslyFormattedCitation" : "&lt;sup&gt;20,21&lt;/sup&gt;" }, "properties" : { "formattedCitation" : "{\\rtf \\super 13,14\\nosupersub{}}", "noteIndex" : 0, "plainCitation" : "13,14" }, "schema" : "https://github.com/citation-style-language/schema/raw/master/csl-citation.json" }</w:instrText>
      </w:r>
      <w:r w:rsidRPr="00B311AA">
        <w:rPr>
          <w:rFonts w:ascii="Arial" w:hAnsi="Arial" w:cs="Arial"/>
          <w:color w:val="1A1A1A"/>
          <w:sz w:val="20"/>
          <w:szCs w:val="20"/>
        </w:rPr>
        <w:fldChar w:fldCharType="separate"/>
      </w:r>
      <w:r w:rsidR="00F34178" w:rsidRPr="00F34178">
        <w:rPr>
          <w:rFonts w:ascii="Arial" w:eastAsia="Times New Roman" w:hAnsi="Arial" w:cs="Arial"/>
          <w:noProof/>
          <w:color w:val="000000"/>
          <w:sz w:val="20"/>
          <w:vertAlign w:val="superscript"/>
        </w:rPr>
        <w:t>21,22</w:t>
      </w:r>
      <w:r w:rsidRPr="00B311AA">
        <w:rPr>
          <w:rFonts w:ascii="Arial" w:hAnsi="Arial" w:cs="Arial"/>
          <w:color w:val="1A1A1A"/>
          <w:sz w:val="20"/>
          <w:szCs w:val="20"/>
        </w:rPr>
        <w:fldChar w:fldCharType="end"/>
      </w:r>
      <w:r w:rsidRPr="00B311AA">
        <w:rPr>
          <w:rFonts w:ascii="Arial" w:hAnsi="Arial" w:cs="Arial"/>
          <w:color w:val="1A1A1A"/>
          <w:sz w:val="20"/>
          <w:szCs w:val="20"/>
        </w:rPr>
        <w:t xml:space="preserve">. </w:t>
      </w:r>
      <w:r>
        <w:rPr>
          <w:rFonts w:ascii="Arial" w:hAnsi="Arial" w:cs="Arial"/>
          <w:color w:val="1A1A1A"/>
          <w:sz w:val="20"/>
          <w:szCs w:val="20"/>
        </w:rPr>
        <w:t>However, forecasted warming rates for MPA</w:t>
      </w:r>
      <w:r w:rsidR="00C50430">
        <w:rPr>
          <w:rFonts w:ascii="Arial" w:hAnsi="Arial" w:cs="Arial"/>
          <w:color w:val="1A1A1A"/>
          <w:sz w:val="20"/>
          <w:szCs w:val="20"/>
        </w:rPr>
        <w:t>s</w:t>
      </w:r>
      <w:r w:rsidR="00AC6DE1">
        <w:rPr>
          <w:rFonts w:ascii="Arial" w:hAnsi="Arial" w:cs="Arial"/>
          <w:color w:val="1A1A1A"/>
          <w:sz w:val="20"/>
          <w:szCs w:val="20"/>
        </w:rPr>
        <w:t xml:space="preserve"> roughly match mean backgro</w:t>
      </w:r>
      <w:r w:rsidR="008830A4">
        <w:rPr>
          <w:rFonts w:ascii="Arial" w:hAnsi="Arial" w:cs="Arial"/>
          <w:color w:val="1A1A1A"/>
          <w:sz w:val="20"/>
          <w:szCs w:val="20"/>
        </w:rPr>
        <w:t>u</w:t>
      </w:r>
      <w:r>
        <w:rPr>
          <w:rFonts w:ascii="Arial" w:hAnsi="Arial" w:cs="Arial"/>
          <w:color w:val="1A1A1A"/>
          <w:sz w:val="20"/>
          <w:szCs w:val="20"/>
        </w:rPr>
        <w:t>nd rates</w:t>
      </w:r>
      <w:r w:rsidR="0080510B">
        <w:rPr>
          <w:rFonts w:ascii="Arial" w:hAnsi="Arial" w:cs="Arial"/>
          <w:color w:val="1A1A1A"/>
          <w:sz w:val="20"/>
          <w:szCs w:val="20"/>
        </w:rPr>
        <w:t xml:space="preserve">, </w:t>
      </w:r>
      <w:r w:rsidR="00AC6DE1">
        <w:rPr>
          <w:rFonts w:ascii="Arial" w:hAnsi="Arial" w:cs="Arial"/>
          <w:color w:val="1A1A1A"/>
          <w:sz w:val="20"/>
          <w:szCs w:val="20"/>
        </w:rPr>
        <w:t>i.e., MPAs are warming at the same rate as unprotected areas, except in polar regions (Table 2)</w:t>
      </w:r>
      <w:r>
        <w:rPr>
          <w:rFonts w:ascii="Arial" w:hAnsi="Arial" w:cs="Arial"/>
          <w:color w:val="1A1A1A"/>
          <w:sz w:val="20"/>
          <w:szCs w:val="20"/>
        </w:rPr>
        <w:t xml:space="preserve">. </w:t>
      </w:r>
      <w:r w:rsidR="00D71F69" w:rsidRPr="00D71F69">
        <w:rPr>
          <w:rFonts w:ascii="Arial" w:hAnsi="Arial" w:cs="Arial"/>
          <w:color w:val="1A1A1A"/>
          <w:sz w:val="20"/>
          <w:szCs w:val="20"/>
        </w:rPr>
        <w:t xml:space="preserve">At a smaller scale, we found that there was substantial variation among ecoregions in projected warming (Table S1) </w:t>
      </w:r>
      <w:r w:rsidR="00800B24">
        <w:rPr>
          <w:rFonts w:ascii="Arial" w:hAnsi="Arial" w:cs="Arial"/>
          <w:color w:val="1A1A1A"/>
          <w:sz w:val="20"/>
          <w:szCs w:val="20"/>
        </w:rPr>
        <w:t>but</w:t>
      </w:r>
      <w:r w:rsidR="00D71F69" w:rsidRPr="00D71F69">
        <w:rPr>
          <w:rFonts w:ascii="Arial" w:hAnsi="Arial" w:cs="Arial"/>
          <w:color w:val="1A1A1A"/>
          <w:sz w:val="20"/>
          <w:szCs w:val="20"/>
        </w:rPr>
        <w:t xml:space="preserve"> that MPA placement was not focused</w:t>
      </w:r>
      <w:r w:rsidR="00744D21">
        <w:rPr>
          <w:rFonts w:ascii="Arial" w:hAnsi="Arial" w:cs="Arial"/>
          <w:color w:val="1A1A1A"/>
          <w:sz w:val="20"/>
          <w:szCs w:val="20"/>
        </w:rPr>
        <w:t xml:space="preserve"> on ecoregions with lower rates</w:t>
      </w:r>
      <w:r w:rsidR="0080510B">
        <w:rPr>
          <w:rFonts w:ascii="Arial" w:hAnsi="Arial" w:cs="Arial"/>
          <w:color w:val="1A1A1A"/>
          <w:sz w:val="20"/>
          <w:szCs w:val="20"/>
        </w:rPr>
        <w:t xml:space="preserve"> </w:t>
      </w:r>
      <w:r w:rsidR="0080510B" w:rsidRPr="00D71F69">
        <w:rPr>
          <w:rFonts w:ascii="Arial" w:hAnsi="Arial" w:cs="Arial"/>
          <w:color w:val="1A1A1A"/>
          <w:sz w:val="20"/>
          <w:szCs w:val="20"/>
        </w:rPr>
        <w:t xml:space="preserve">(Fig. </w:t>
      </w:r>
      <w:r w:rsidR="0080510B" w:rsidRPr="00FD5BF3">
        <w:rPr>
          <w:rFonts w:ascii="Arial" w:hAnsi="Arial" w:cs="Arial"/>
          <w:color w:val="1A1A1A"/>
          <w:sz w:val="20"/>
          <w:szCs w:val="20"/>
          <w:highlight w:val="yellow"/>
        </w:rPr>
        <w:t>S</w:t>
      </w:r>
      <w:r w:rsidR="00D732CB">
        <w:rPr>
          <w:rFonts w:ascii="Arial" w:hAnsi="Arial" w:cs="Arial"/>
          <w:color w:val="1A1A1A"/>
          <w:sz w:val="20"/>
          <w:szCs w:val="20"/>
        </w:rPr>
        <w:t>1</w:t>
      </w:r>
      <w:r w:rsidR="0080510B" w:rsidRPr="00D71F69">
        <w:rPr>
          <w:rFonts w:ascii="Arial" w:hAnsi="Arial" w:cs="Arial"/>
          <w:color w:val="1A1A1A"/>
          <w:sz w:val="20"/>
          <w:szCs w:val="20"/>
        </w:rPr>
        <w:t>)</w:t>
      </w:r>
      <w:r w:rsidR="00744D21">
        <w:rPr>
          <w:rFonts w:ascii="Arial" w:hAnsi="Arial" w:cs="Arial"/>
          <w:color w:val="1A1A1A"/>
          <w:sz w:val="20"/>
          <w:szCs w:val="20"/>
        </w:rPr>
        <w:t xml:space="preserve">. Even if </w:t>
      </w:r>
      <w:r w:rsidR="00A80FBE">
        <w:rPr>
          <w:rFonts w:ascii="Arial" w:hAnsi="Arial" w:cs="Arial"/>
          <w:color w:val="1A1A1A"/>
          <w:sz w:val="20"/>
          <w:szCs w:val="20"/>
        </w:rPr>
        <w:t xml:space="preserve">future MPAs </w:t>
      </w:r>
      <w:r w:rsidR="0080510B">
        <w:rPr>
          <w:rFonts w:ascii="Arial" w:hAnsi="Arial" w:cs="Arial"/>
          <w:color w:val="1A1A1A"/>
          <w:sz w:val="20"/>
          <w:szCs w:val="20"/>
        </w:rPr>
        <w:t xml:space="preserve">are </w:t>
      </w:r>
      <w:r w:rsidR="00A80FBE">
        <w:rPr>
          <w:rFonts w:ascii="Arial" w:hAnsi="Arial" w:cs="Arial"/>
          <w:color w:val="1A1A1A"/>
          <w:sz w:val="20"/>
          <w:szCs w:val="20"/>
        </w:rPr>
        <w:t xml:space="preserve">better positioned in regard to projected warming, the </w:t>
      </w:r>
      <w:r w:rsidR="0036421B">
        <w:rPr>
          <w:rFonts w:ascii="Arial" w:hAnsi="Arial" w:cs="Arial"/>
          <w:color w:val="1A1A1A"/>
          <w:sz w:val="20"/>
          <w:szCs w:val="20"/>
        </w:rPr>
        <w:t xml:space="preserve">distribution </w:t>
      </w:r>
      <w:r w:rsidR="00C07DAD">
        <w:rPr>
          <w:rFonts w:ascii="Arial" w:hAnsi="Arial" w:cs="Arial"/>
          <w:color w:val="1A1A1A"/>
          <w:sz w:val="20"/>
          <w:szCs w:val="20"/>
        </w:rPr>
        <w:t xml:space="preserve">of other important climate change stressors such as deoxygenation </w:t>
      </w:r>
      <w:r w:rsidR="003906E9">
        <w:rPr>
          <w:rFonts w:ascii="Arial" w:hAnsi="Arial" w:cs="Arial"/>
          <w:color w:val="1A1A1A"/>
          <w:sz w:val="20"/>
          <w:szCs w:val="20"/>
        </w:rPr>
        <w:t>is</w:t>
      </w:r>
      <w:r w:rsidR="00C07DAD">
        <w:rPr>
          <w:rFonts w:ascii="Arial" w:hAnsi="Arial" w:cs="Arial"/>
          <w:color w:val="1A1A1A"/>
          <w:sz w:val="20"/>
          <w:szCs w:val="20"/>
        </w:rPr>
        <w:t xml:space="preserve"> </w:t>
      </w:r>
      <w:r w:rsidR="00C50212" w:rsidRPr="00C50212">
        <w:rPr>
          <w:rFonts w:ascii="Arial" w:hAnsi="Arial" w:cs="Arial"/>
          <w:color w:val="1A1A1A"/>
          <w:sz w:val="20"/>
          <w:szCs w:val="20"/>
          <w:highlight w:val="yellow"/>
        </w:rPr>
        <w:t xml:space="preserve">spatially </w:t>
      </w:r>
      <w:r w:rsidR="00C07DAD" w:rsidRPr="00C50212">
        <w:rPr>
          <w:rFonts w:ascii="Arial" w:hAnsi="Arial" w:cs="Arial"/>
          <w:color w:val="1A1A1A"/>
          <w:sz w:val="20"/>
          <w:szCs w:val="20"/>
          <w:highlight w:val="yellow"/>
        </w:rPr>
        <w:t>discordant</w:t>
      </w:r>
      <w:r w:rsidR="0036421B" w:rsidRPr="00C50212">
        <w:rPr>
          <w:rFonts w:ascii="Arial" w:hAnsi="Arial" w:cs="Arial"/>
          <w:color w:val="1A1A1A"/>
          <w:sz w:val="20"/>
          <w:szCs w:val="20"/>
          <w:highlight w:val="yellow"/>
        </w:rPr>
        <w:t xml:space="preserve"> with that of</w:t>
      </w:r>
      <w:r w:rsidR="0036421B">
        <w:rPr>
          <w:rFonts w:ascii="Arial" w:hAnsi="Arial" w:cs="Arial"/>
          <w:color w:val="1A1A1A"/>
          <w:sz w:val="20"/>
          <w:szCs w:val="20"/>
        </w:rPr>
        <w:t xml:space="preserve"> temperature</w:t>
      </w:r>
      <w:r w:rsidR="00C07DAD">
        <w:rPr>
          <w:rFonts w:ascii="Arial" w:hAnsi="Arial" w:cs="Arial"/>
          <w:color w:val="1A1A1A"/>
          <w:sz w:val="20"/>
          <w:szCs w:val="20"/>
        </w:rPr>
        <w:t xml:space="preserve"> (Fig. 3). </w:t>
      </w:r>
      <w:r w:rsidR="00EA69A7">
        <w:rPr>
          <w:rFonts w:ascii="Arial" w:hAnsi="Arial" w:cs="Arial"/>
          <w:color w:val="1A1A1A"/>
          <w:sz w:val="20"/>
          <w:szCs w:val="20"/>
        </w:rPr>
        <w:t>L</w:t>
      </w:r>
      <w:r w:rsidR="00C07DAD">
        <w:rPr>
          <w:rFonts w:ascii="Arial" w:hAnsi="Arial" w:cs="Arial"/>
          <w:color w:val="1A1A1A"/>
          <w:sz w:val="20"/>
          <w:szCs w:val="20"/>
        </w:rPr>
        <w:t xml:space="preserve">ocations for which SST emerges </w:t>
      </w:r>
      <w:r w:rsidR="00EA69A7">
        <w:rPr>
          <w:rFonts w:ascii="Arial" w:hAnsi="Arial" w:cs="Arial"/>
          <w:color w:val="1A1A1A"/>
          <w:sz w:val="20"/>
          <w:szCs w:val="20"/>
        </w:rPr>
        <w:t xml:space="preserve">after 2050 under RCP 8.5 </w:t>
      </w:r>
      <w:r w:rsidR="00C07DAD">
        <w:rPr>
          <w:rFonts w:ascii="Arial" w:hAnsi="Arial" w:cs="Arial"/>
          <w:color w:val="1A1A1A"/>
          <w:sz w:val="20"/>
          <w:szCs w:val="20"/>
        </w:rPr>
        <w:t xml:space="preserve">are primarily in the </w:t>
      </w:r>
      <w:r w:rsidR="00EA69A7">
        <w:rPr>
          <w:rFonts w:ascii="Arial" w:hAnsi="Arial" w:cs="Arial"/>
          <w:color w:val="1A1A1A"/>
          <w:sz w:val="20"/>
          <w:szCs w:val="20"/>
        </w:rPr>
        <w:t>S</w:t>
      </w:r>
      <w:r w:rsidR="00C07DAD">
        <w:rPr>
          <w:rFonts w:ascii="Arial" w:hAnsi="Arial" w:cs="Arial"/>
          <w:color w:val="1A1A1A"/>
          <w:sz w:val="20"/>
          <w:szCs w:val="20"/>
        </w:rPr>
        <w:t xml:space="preserve">outhern </w:t>
      </w:r>
      <w:r w:rsidR="00EA69A7">
        <w:rPr>
          <w:rFonts w:ascii="Arial" w:hAnsi="Arial" w:cs="Arial"/>
          <w:color w:val="1A1A1A"/>
          <w:sz w:val="20"/>
          <w:szCs w:val="20"/>
        </w:rPr>
        <w:t>O</w:t>
      </w:r>
      <w:r w:rsidR="00C07DAD">
        <w:rPr>
          <w:rFonts w:ascii="Arial" w:hAnsi="Arial" w:cs="Arial"/>
          <w:color w:val="1A1A1A"/>
          <w:sz w:val="20"/>
          <w:szCs w:val="20"/>
        </w:rPr>
        <w:t xml:space="preserve">cean, whereas </w:t>
      </w:r>
      <w:proofErr w:type="spellStart"/>
      <w:r w:rsidR="00C07DAD">
        <w:rPr>
          <w:rFonts w:ascii="Arial" w:hAnsi="Arial" w:cs="Arial"/>
          <w:color w:val="1A1A1A"/>
          <w:sz w:val="20"/>
          <w:szCs w:val="20"/>
        </w:rPr>
        <w:t>refugia</w:t>
      </w:r>
      <w:proofErr w:type="spellEnd"/>
      <w:r w:rsidR="00C07DAD">
        <w:rPr>
          <w:rFonts w:ascii="Arial" w:hAnsi="Arial" w:cs="Arial"/>
          <w:color w:val="1A1A1A"/>
          <w:sz w:val="20"/>
          <w:szCs w:val="20"/>
        </w:rPr>
        <w:t xml:space="preserve"> from deoxygenation are mainly tropical (Fig. 3). </w:t>
      </w:r>
      <w:r w:rsidR="00EA69A7" w:rsidRPr="00467173">
        <w:rPr>
          <w:rFonts w:ascii="Arial" w:hAnsi="Arial" w:cs="Arial"/>
          <w:color w:val="1A1A1A"/>
          <w:sz w:val="20"/>
          <w:szCs w:val="20"/>
        </w:rPr>
        <w:t xml:space="preserve">Multi-factor </w:t>
      </w:r>
      <w:proofErr w:type="spellStart"/>
      <w:r w:rsidR="00EA69A7" w:rsidRPr="00467173">
        <w:rPr>
          <w:rFonts w:ascii="Arial" w:hAnsi="Arial" w:cs="Arial"/>
          <w:color w:val="1A1A1A"/>
          <w:sz w:val="20"/>
          <w:szCs w:val="20"/>
        </w:rPr>
        <w:t>refugia</w:t>
      </w:r>
      <w:proofErr w:type="spellEnd"/>
      <w:r w:rsidR="00EA69A7" w:rsidRPr="00467173">
        <w:rPr>
          <w:rFonts w:ascii="Arial" w:hAnsi="Arial" w:cs="Arial"/>
          <w:color w:val="1A1A1A"/>
          <w:sz w:val="20"/>
          <w:szCs w:val="20"/>
        </w:rPr>
        <w:t xml:space="preserve"> are relatively rare and have very little overlap with the current distribution of </w:t>
      </w:r>
      <w:r w:rsidR="00EA69A7" w:rsidRPr="00467173">
        <w:rPr>
          <w:rFonts w:ascii="Arial" w:hAnsi="Arial" w:cs="Arial"/>
          <w:color w:val="1A1A1A"/>
          <w:sz w:val="20"/>
          <w:szCs w:val="20"/>
        </w:rPr>
        <w:lastRenderedPageBreak/>
        <w:t>existing MPAs</w:t>
      </w:r>
      <w:r w:rsidR="00446185" w:rsidRPr="00467173">
        <w:rPr>
          <w:rFonts w:ascii="Arial" w:hAnsi="Arial" w:cs="Arial"/>
          <w:color w:val="1A1A1A"/>
          <w:sz w:val="20"/>
          <w:szCs w:val="20"/>
        </w:rPr>
        <w:t xml:space="preserve"> </w:t>
      </w:r>
      <w:r w:rsidR="00446185">
        <w:rPr>
          <w:rFonts w:ascii="Arial" w:hAnsi="Arial" w:cs="Arial"/>
          <w:color w:val="1A1A1A"/>
          <w:sz w:val="20"/>
          <w:szCs w:val="20"/>
          <w:highlight w:val="yellow"/>
        </w:rPr>
        <w:t>(Fig. S</w:t>
      </w:r>
      <w:r w:rsidR="00D732CB">
        <w:rPr>
          <w:rFonts w:ascii="Arial" w:hAnsi="Arial" w:cs="Arial"/>
          <w:color w:val="1A1A1A"/>
          <w:sz w:val="20"/>
          <w:szCs w:val="20"/>
          <w:highlight w:val="yellow"/>
        </w:rPr>
        <w:t>2</w:t>
      </w:r>
      <w:r w:rsidR="00446185">
        <w:rPr>
          <w:rFonts w:ascii="Arial" w:hAnsi="Arial" w:cs="Arial"/>
          <w:color w:val="1A1A1A"/>
          <w:sz w:val="20"/>
          <w:szCs w:val="20"/>
          <w:highlight w:val="yellow"/>
        </w:rPr>
        <w:t>)</w:t>
      </w:r>
      <w:r w:rsidR="00EA69A7" w:rsidRPr="005F363D">
        <w:rPr>
          <w:rFonts w:ascii="Arial" w:hAnsi="Arial" w:cs="Arial"/>
          <w:color w:val="1A1A1A"/>
          <w:sz w:val="20"/>
          <w:szCs w:val="20"/>
          <w:highlight w:val="yellow"/>
        </w:rPr>
        <w:t>.</w:t>
      </w:r>
      <w:r w:rsidR="00EA69A7">
        <w:rPr>
          <w:rFonts w:ascii="Arial" w:hAnsi="Arial" w:cs="Arial"/>
          <w:color w:val="1A1A1A"/>
          <w:sz w:val="20"/>
          <w:szCs w:val="20"/>
        </w:rPr>
        <w:t xml:space="preserve">   </w:t>
      </w:r>
      <w:r w:rsidR="00FC00AD">
        <w:rPr>
          <w:rFonts w:ascii="Helvetica" w:eastAsia="Times New Roman" w:hAnsi="Helvetica"/>
          <w:i/>
          <w:iCs/>
          <w:color w:val="000000"/>
          <w:sz w:val="21"/>
          <w:szCs w:val="21"/>
          <w:shd w:val="clear" w:color="auto" w:fill="FFFFFF"/>
        </w:rPr>
        <w:t xml:space="preserve"> </w:t>
      </w:r>
    </w:p>
    <w:p w14:paraId="085984D1" w14:textId="34285104" w:rsidR="00083B51" w:rsidRPr="001B1185" w:rsidRDefault="00B57738" w:rsidP="005C67E6">
      <w:pPr>
        <w:widowControl w:val="0"/>
        <w:spacing w:line="480" w:lineRule="auto"/>
        <w:ind w:firstLine="720"/>
        <w:rPr>
          <w:rFonts w:ascii="Arial" w:hAnsi="Arial" w:cs="Arial"/>
          <w:sz w:val="20"/>
          <w:szCs w:val="20"/>
        </w:rPr>
      </w:pPr>
      <w:r w:rsidRPr="00B57738">
        <w:rPr>
          <w:rFonts w:ascii="Arial" w:hAnsi="Arial" w:cs="Arial"/>
          <w:color w:val="1A1A1A"/>
          <w:sz w:val="20"/>
          <w:szCs w:val="20"/>
        </w:rPr>
        <w:t xml:space="preserve">Marine biodiversity is </w:t>
      </w:r>
      <w:r w:rsidR="00386ABE">
        <w:rPr>
          <w:rFonts w:ascii="Arial" w:hAnsi="Arial" w:cs="Arial"/>
          <w:color w:val="1A1A1A"/>
          <w:sz w:val="20"/>
          <w:szCs w:val="20"/>
        </w:rPr>
        <w:t xml:space="preserve">already </w:t>
      </w:r>
      <w:r w:rsidRPr="00B57738">
        <w:rPr>
          <w:rFonts w:ascii="Arial" w:hAnsi="Arial" w:cs="Arial"/>
          <w:color w:val="1A1A1A"/>
          <w:sz w:val="20"/>
          <w:szCs w:val="20"/>
        </w:rPr>
        <w:t xml:space="preserve">being degraded </w:t>
      </w:r>
      <w:r w:rsidR="007F7F23">
        <w:rPr>
          <w:rFonts w:ascii="Arial" w:hAnsi="Arial" w:cs="Arial"/>
          <w:color w:val="1A1A1A"/>
          <w:sz w:val="20"/>
          <w:szCs w:val="20"/>
        </w:rPr>
        <w:t xml:space="preserve">by </w:t>
      </w:r>
      <w:r w:rsidR="00386ABE">
        <w:rPr>
          <w:rFonts w:ascii="Arial" w:hAnsi="Arial" w:cs="Arial"/>
          <w:color w:val="1A1A1A"/>
          <w:sz w:val="20"/>
          <w:szCs w:val="20"/>
        </w:rPr>
        <w:t>numerous stressors unrela</w:t>
      </w:r>
      <w:r w:rsidR="0020635D">
        <w:rPr>
          <w:rFonts w:ascii="Arial" w:hAnsi="Arial" w:cs="Arial"/>
          <w:color w:val="1A1A1A"/>
          <w:sz w:val="20"/>
          <w:szCs w:val="20"/>
        </w:rPr>
        <w:t>ted to carbon emissions such as</w:t>
      </w:r>
      <w:r w:rsidRPr="00B57738">
        <w:rPr>
          <w:rFonts w:ascii="Arial" w:hAnsi="Arial" w:cs="Arial"/>
          <w:color w:val="1A1A1A"/>
          <w:sz w:val="20"/>
          <w:szCs w:val="20"/>
        </w:rPr>
        <w:t xml:space="preserve"> fishing, habitat loss, and pollution. Populations of marine vertebrates, </w:t>
      </w:r>
      <w:r w:rsidR="006743F3">
        <w:rPr>
          <w:rFonts w:ascii="Arial" w:hAnsi="Arial" w:cs="Arial"/>
          <w:color w:val="1A1A1A"/>
          <w:sz w:val="20"/>
          <w:szCs w:val="20"/>
        </w:rPr>
        <w:t>especially</w:t>
      </w:r>
      <w:r w:rsidR="006743F3" w:rsidRPr="00B57738">
        <w:rPr>
          <w:rFonts w:ascii="Arial" w:hAnsi="Arial" w:cs="Arial"/>
          <w:color w:val="1A1A1A"/>
          <w:sz w:val="20"/>
          <w:szCs w:val="20"/>
        </w:rPr>
        <w:t xml:space="preserve"> </w:t>
      </w:r>
      <w:r w:rsidRPr="00B57738">
        <w:rPr>
          <w:rFonts w:ascii="Arial" w:hAnsi="Arial" w:cs="Arial"/>
          <w:color w:val="1A1A1A"/>
          <w:sz w:val="20"/>
          <w:szCs w:val="20"/>
        </w:rPr>
        <w:t>predators, have been reduced by 50 to 95%</w:t>
      </w:r>
      <w:r w:rsidR="00E77772">
        <w:rPr>
          <w:rFonts w:ascii="Arial" w:hAnsi="Arial" w:cs="Arial"/>
          <w:color w:val="1A1A1A"/>
          <w:sz w:val="20"/>
          <w:szCs w:val="20"/>
        </w:rPr>
        <w:t xml:space="preserve"> in </w:t>
      </w:r>
      <w:r w:rsidR="00C01C05">
        <w:rPr>
          <w:rFonts w:ascii="Arial" w:hAnsi="Arial" w:cs="Arial"/>
          <w:color w:val="1A1A1A"/>
          <w:sz w:val="20"/>
          <w:szCs w:val="20"/>
        </w:rPr>
        <w:t>most oceanic</w:t>
      </w:r>
      <w:r w:rsidR="00E77772">
        <w:rPr>
          <w:rFonts w:ascii="Arial" w:hAnsi="Arial" w:cs="Arial"/>
          <w:color w:val="1A1A1A"/>
          <w:sz w:val="20"/>
          <w:szCs w:val="20"/>
        </w:rPr>
        <w:t xml:space="preserve"> regions</w:t>
      </w:r>
      <w:r w:rsidRPr="00B57738">
        <w:rPr>
          <w:rFonts w:ascii="Arial" w:hAnsi="Arial" w:cs="Arial"/>
          <w:color w:val="1A1A1A"/>
          <w:sz w:val="20"/>
          <w:szCs w:val="20"/>
        </w:rPr>
        <w:fldChar w:fldCharType="begin" w:fldLock="1"/>
      </w:r>
      <w:r w:rsidR="00F34178">
        <w:rPr>
          <w:rFonts w:ascii="Arial" w:hAnsi="Arial" w:cs="Arial"/>
          <w:color w:val="1A1A1A"/>
          <w:sz w:val="20"/>
          <w:szCs w:val="20"/>
        </w:rPr>
        <w:instrText>ADDIN CSL_CITATION { "citationID" : "1iajfqbfmk", "citationItems" : [ { "id" : "ITEM-1", "itemData" : { "DOI" : "10.1126/science.1255641", "ISBN" : "1095-9203 (Electronic)\\r0036-8075 (Linking)", "ISSN" : "0036-8075", "PMID" : "25593191", "abstract" : "Marine defaunation, or human-caused animal loss in the oceans, emerged forcefully only hundreds of years ago, whereas terrestrial defaunation has been occurring far longer. Though humans have caused few global marine extinctions, we have profoundly affected marine wildlife, altering the functioning and provisioning of services in every ocean. Current ocean trends, coupled with terrestrial defaunation lessons, suggest that marine defaunation rates will rapidly intensify as human use of the oceans industrializes. Though protected areas are a powerful tool to harness ocean productivity, especially when designed with future climate in mind, additional management strategies will be required. Overall, habitat degradation is likely to intensify as a major driver of marine wildlife loss. Proactive intervention can avert a marine defaunation disaster of the magnitude observed on land.", "author" : [ { "dropping-particle" : "", "family" : "McCauley", "given" : "D. J.", "non-dropping-particle" : "", "parse-names" : false, "suffix" : "" }, { "dropping-particle" : "", "family" : "Pinsky", "given" : "M. L.", "non-dropping-particle" : "", "parse-names" : false, "suffix" : "" }, { "dropping-particle" : "", "family" : "Palumbi", "given" : "S. R.", "non-dropping-particle" : "", "parse-names" : false, "suffix" : "" }, { "dropping-particle" : "", "family" : "Estes", "given" : "J. a.", "non-dropping-particle" : "", "parse-names" : false, "suffix" : "" }, { "dropping-particle" : "", "family" : "Joyce", "given" : "F. H.", "non-dropping-particle" : "", "parse-names" : false, "suffix" : "" }, { "dropping-particle" : "", "family" : "Warner", "given" : "R. R.", "non-dropping-particle" : "", "parse-names" : false, "suffix" : "" } ], "container-title" : "Science", "id" : "ITEM-1", "issued" : { "date-parts" : [ [ "2015" ] ] }, "page" : "247-254", "title" : "Marine defaunation: Animal loss in the global ocean", "type" : "article-journal", "volume" : "347" }, "uris" : [ "http://www.mendeley.com/documents/?uuid=6cef405c-3fdc-4820-b06d-eeda6870da68" ] } ], "mendeley" : { "formattedCitation" : "&lt;sup&gt;23&lt;/sup&gt;", "plainTextFormattedCitation" : "23", "previouslyFormattedCitation" : "&lt;sup&gt;22&lt;/sup&gt;" }, "properties" : { "formattedCitation" : "{\\rtf \\super 23\\nosupersub{}}", "noteIndex" : 0, "plainCitation" : "23" }, "schema" : "https://github.com/citation-style-language/schema/raw/master/csl-citation.json" }</w:instrText>
      </w:r>
      <w:r w:rsidRPr="00B57738">
        <w:rPr>
          <w:rFonts w:ascii="Arial" w:hAnsi="Arial" w:cs="Arial"/>
          <w:color w:val="1A1A1A"/>
          <w:sz w:val="20"/>
          <w:szCs w:val="20"/>
        </w:rPr>
        <w:fldChar w:fldCharType="separate"/>
      </w:r>
      <w:r w:rsidR="00F34178" w:rsidRPr="00F34178">
        <w:rPr>
          <w:rFonts w:ascii="Arial" w:eastAsia="Times New Roman" w:hAnsi="Arial" w:cs="Arial"/>
          <w:noProof/>
          <w:color w:val="000000"/>
          <w:sz w:val="20"/>
          <w:vertAlign w:val="superscript"/>
        </w:rPr>
        <w:t>23</w:t>
      </w:r>
      <w:r w:rsidRPr="00B57738">
        <w:rPr>
          <w:rFonts w:ascii="Arial" w:hAnsi="Arial" w:cs="Arial"/>
          <w:color w:val="1A1A1A"/>
          <w:sz w:val="20"/>
          <w:szCs w:val="20"/>
        </w:rPr>
        <w:fldChar w:fldCharType="end"/>
      </w:r>
      <w:r w:rsidR="006743F3">
        <w:rPr>
          <w:rFonts w:ascii="Arial" w:hAnsi="Arial" w:cs="Arial"/>
          <w:color w:val="1A1A1A"/>
          <w:sz w:val="20"/>
          <w:szCs w:val="20"/>
        </w:rPr>
        <w:t>,</w:t>
      </w:r>
      <w:r w:rsidRPr="00B57738">
        <w:rPr>
          <w:rFonts w:ascii="Arial" w:hAnsi="Arial" w:cs="Arial"/>
          <w:color w:val="1A1A1A"/>
          <w:sz w:val="20"/>
          <w:szCs w:val="20"/>
        </w:rPr>
        <w:t xml:space="preserve"> and habitat-forming species such as seagrasses, mangroves, and corals are declining by </w:t>
      </w:r>
      <w:r w:rsidRPr="00B57738">
        <w:rPr>
          <w:rFonts w:ascii="Arial" w:hAnsi="Arial" w:cs="Arial"/>
          <w:color w:val="1A1A1A"/>
          <w:sz w:val="20"/>
          <w:szCs w:val="20"/>
          <w:highlight w:val="yellow"/>
        </w:rPr>
        <w:t>1–2%</w:t>
      </w:r>
      <w:r w:rsidRPr="00B57738">
        <w:rPr>
          <w:rFonts w:ascii="Arial" w:hAnsi="Arial" w:cs="Arial"/>
          <w:color w:val="1A1A1A"/>
          <w:sz w:val="20"/>
          <w:szCs w:val="20"/>
        </w:rPr>
        <w:t xml:space="preserve"> annually</w:t>
      </w:r>
      <w:r w:rsidRPr="00B57738">
        <w:rPr>
          <w:rFonts w:ascii="Arial" w:hAnsi="Arial" w:cs="Arial"/>
          <w:color w:val="1A1A1A"/>
          <w:sz w:val="20"/>
          <w:szCs w:val="20"/>
        </w:rPr>
        <w:fldChar w:fldCharType="begin" w:fldLock="1"/>
      </w:r>
      <w:r w:rsidR="00F34178">
        <w:rPr>
          <w:rFonts w:ascii="Arial" w:hAnsi="Arial" w:cs="Arial"/>
          <w:color w:val="1A1A1A"/>
          <w:sz w:val="20"/>
          <w:szCs w:val="20"/>
        </w:rPr>
        <w:instrText>ADDIN CSL_CITATION { "citationID" : "2e6vrk44ul", "citationItems" : [ { "id" : "ITEM-1", "itemData" : { "DOI" : "10.1073/pnas.0905620106", "abstract" : "Coastal ecosystems and the services they provide are adversely affected by a wide variety of human activities. In particular, seagrass meadows are negatively affected by impacts accruing from the billion or more people who live within 50 km of them. Seagrass meadows provide important ecosystem services, including an estimated $1.9 trillion per year in the form of nutrient cycling; an order of magnitude enhancement of coral reef fish productivity; a habitat for thousands of fish, bird, and invertebrate species; and a major food source for endangered dugong, manatee, and green turtle. Although individual impacts from coastal development, degraded water quality, and climate change have been documented, there has been no quantitative global assessment of seagrass loss until now. Our comprehensive global assessment of 215 studies found that seagrasses have been disappearing at a rate of 110 km yr since 1980 and that 29% of the known areal extent has disappeared since seagrass areas were initially recorded in 1879. Furthermore, rates of decline have accelerated from a median of 0.9% yr before 1940 to 7% yr since 1990. Seagrass loss rates are comparable to those reported for mangroves, coral reefs, and tropical rainforests and place seagrass meadows among the most threatened ecosystems on earth.", "author" : [ { "dropping-particle" : "", "family" : "Waycott", "given" : "Michelle", "non-dropping-particle" : "", "parse-names" : false, "suffix" : "" }, { "dropping-particle" : "", "family" : "Duarte", "given" : "Carlos M.", "non-dropping-particle" : "", "parse-names" : false, "suffix" : "" }, { "dropping-particle" : "", "family" : "Carruthers", "given" : "Tim J. B.", "non-dropping-particle" : "", "parse-names" : false, "suffix" : "" }, { "dropping-particle" : "", "family" : "Orth", "given" : "Robert J.", "non-dropping-particle" : "", "parse-names" : false, "suffix" : "" }, { "dropping-particle" : "", "family" : "Dennison", "given" : "William C.", "non-dropping-particle" : "", "parse-names" : false, "suffix" : "" }, { "dropping-particle" : "", "family" : "Olyarnik", "given" : "Suzanne", "non-dropping-particle" : "", "parse-names" : false, "suffix" : "" }, { "dropping-particle" : "", "family" : "Calladine", "given" : "Ainsley", "non-dropping-particle" : "", "parse-names" : false, "suffix" : "" }, { "dropping-particle" : "", "family" : "Fourqurean", "given" : "James W.", "non-dropping-particle" : "", "parse-names" : false, "suffix" : "" }, { "dropping-particle" : "", "family" : "Heck", "given" : "Kenneth L.", "non-dropping-particle" : "", "parse-names" : false, "suffix" : "" }, { "dropping-particle" : "", "family" : "Hughes", "given" : "A. Randall", "non-dropping-particle" : "", "parse-names" : false, "suffix" : "" }, { "dropping-particle" : "", "family" : "Kendrick", "given" : "Gary A.", "non-dropping-particle" : "", "parse-names" : false, "suffix" : "" }, { "dropping-particle" : "", "family" : "Kenworthy", "given" : "W. Judson", "non-dropping-particle" : "", "parse-names" : false, "suffix" : "" }, { "dropping-particle" : "", "family" : "Short", "given" : "Frederick T.", "non-dropping-particle" : "", "parse-names" : false, "suffix" : "" }, { "dropping-particle" : "", "family" : "Williams", "given" : "Susan L.", "non-dropping-particle" : "", "parse-names" : false, "suffix" : "" } ], "container-title" : "Proceedings of the National Academy of Sciences", "id" : "ITEM-1", "issued" : { "date-parts" : [ [ "2009" ] ] }, "page" : "12377-12381", "title" : "Accelerating loss of seagrasses across the globe threatens coastal ecosystems", "type" : "article-journal", "volume" : "106" }, "uri" : [ "http://zotero.org/users/1013952/items/68XEB5W3" ], "uris" : [ "http://zotero.org/users/1013952/items/68XEB5W3", "http://www.mendeley.com/documents/?uuid=7de17f0a-6730-4d4f-86bf-06c486ac3117" ] }, { "id" : "ITEM-2", "itemData" : { "DOI" : "10.1371/journal.pone.0010095", "ISBN" : "1932-6203", "ISSN" : "19326203", "PMID" : "20386710", "abstract" : "Mangrove species are uniquely adapted to tropical and subtropical coasts, and although relatively low in number of species, mangrove forests provide at least US $1.6 billion each year in ecosystem services and support coastal livelihoods worldwide. Globally, mangrove areas are declining rapidly as they are cleared for coastal development and aquaculture and logged for timber and fuel production. Little is known about the effects of mangrove area loss on individual mangrove species and local or regional populations. To address this gap, species-specific information on global distribution, population status, life history traits, and major threats were compiled for each of the 70 known species of mangroves. Each species' probability of extinction was assessed under the Categories and Criteria of the IUCN Red List of Threatened Species. Eleven of the 70 mangrove species (16%) are at elevated threat of extinction. Particular areas of geographical concern include the Atlantic and Pacific coasts of Central America, where as many as 40% of mangroves species present are threatened with extinction. Across the globe, mangrove species found primarily in the high intertidal and upstream estuarine zones, which often have specific freshwater requirements and patchy distributions, are the most threatened because they are often the first cleared for development of aquaculture and agriculture. The loss of mangrove species will have devastating economic and environmental consequences for coastal communities, especially in those areas with low mangrove diversity and high mangrove area or species loss. Several species at high risk of extinction may disappear well before the next decade if existing protective measures are not enforced.", "author" : [ { "dropping-particle" : "", "family" : "Polidoro", "given" : "Beth A.", "non-dropping-particle" : "", "parse-names" : false, "suffix" : "" }, { "dropping-particle" : "", "family" : "Carpenter", "given" : "Kent E.", "non-dropping-particle" : "", "parse-names" : false, "suffix" : "" }, { "dropping-particle" : "", "family" : "Collins", "given" : "Lorna", "non-dropping-particle" : "", "parse-names" : false, "suffix" : "" }, { "dropping-particle" : "", "family" : "Duke", "given" : "Norman C.", "non-dropping-particle" : "", "parse-names" : false, "suffix" : "" }, { "dropping-particle" : "", "family" : "Ellison", "given" : "Aaron M.", "non-dropping-particle" : "", "parse-names" : false, "suffix" : "" }, { "dropping-particle" : "", "family" : "Ellison", "given" : "Joanna C.", "non-dropping-particle" : "", "parse-names" : false, "suffix" : "" }, { "dropping-particle" : "", "family" : "Farnsworth", "given" : "Elizabeth J.", "non-dropping-particle" : "", "parse-names" : false, "suffix" : "" }, { "dropping-particle" : "", "family" : "Fernando", "given" : "Edwino S.", "non-dropping-particle" : "", "parse-names" : false, "suffix" : "" }, { "dropping-particle" : "", "family" : "Kathiresan", "given" : "Kandasamy", "non-dropping-particle" : "", "parse-names" : false, "suffix" : "" }, { "dropping-particle" : "", "family" : "Koedam", "given" : "Nico E.", "non-dropping-particle" : "", "parse-names" : false, "suffix" : "" }, { "dropping-particle" : "", "family" : "Livingstone", "given" : "Suzanne R.", "non-dropping-particle" : "", "parse-names" : false, "suffix" : "" }, { "dropping-particle" : "", "family" : "Miyagi", "given" : "Toyohiko", "non-dropping-particle" : "", "parse-names" : false, "suffix" : "" }, { "dropping-particle" : "", "family" : "Moore", "given" : "Gregg E.", "non-dropping-particle" : "", "parse-names" : false, "suffix" : "" }, { "dropping-particle" : "", "family" : "Nam", "given" : "Vien Ngoc", "non-dropping-particle" : "", "parse-names" : false, "suffix" : "" }, { "dropping-particle" : "", "family" : "Ong", "given" : "Jin Eong", "non-dropping-particle" : "", "parse-names" : false, "suffix" : "" }, { "dropping-particle" : "", "family" : "Primavera", "given" : "Jurgenne H.", "non-dropping-particle" : "", "parse-names" : false, "suffix" : "" }, { "dropping-particle" : "", "family" : "Salmo", "given" : "Severino G.", "non-dropping-particle" : "", "parse-names" : false, "suffix" : "" }, { "dropping-particle" : "", "family" : "Sanciangco", "given" : "Jonnell C.", "non-dropping-particle" : "", "parse-names" : false, "suffix" : "" }, { "dropping-particle" : "", "family" : "Sukardjo", "given" : "Sukristijono", "non-dropping-particle" : "", "parse-names" : false, "suffix" : "" }, { "dropping-particle" : "", "family" : "Wang", "given" : "Yamin", "non-dropping-particle" : "", "parse-names" : false, "suffix" : "" }, { "dropping-particle" : "", "family" : "Yong", "given" : "Jean Wan Hong", "non-dropping-particle" : "", "parse-names" : false, "suffix" : "" } ], "container-title" : "PLoS ONE", "editor" : [ { "dropping-particle" : "", "family" : "Hansen", "given" : "Dennis Marinus", "non-dropping-particle" : "", "parse-names" : false, "suffix" : "" } ], "id" : "ITEM-2", "issue" : "4", "issued" : { "date-parts" : [ [ "2010", "4" ] ] }, "page" : "e10095", "title" : "The loss of species: Mangrove extinction risk and geographic areas of global concern", "type" : "article-journal", "volume" : "5" }, "uri" : [ "http://zotero.org/users/1013952/items/3U28IKHE" ], "uris" : [ "http://zotero.org/users/1013952/items/3U28IKHE", "http://www.mendeley.com/documents/?uuid=9c6d3910-b338-4486-9322-520d7b248cd7" ] }, { "id" : "ITEM-3", "itemData" : { "author" : [ { "dropping-particle" : "", "family" : "Bruno", "given" : "J. F.", "non-dropping-particle" : "", "parse-names" : false, "suffix" : "" }, { "dropping-particle" : "", "family" : "Selig", "given" : "E. R.", "non-dropping-particle" : "", "parse-names" : false, "suffix" : "" } ], "container-title" : "PLoS One", "id" : "ITEM-3", "issued" : { "date-parts" : [ [ "2007" ] ] }, "page" : "e711", "title" : "Regional decline of coral cover in the Indo-Pacific: timing, extent, and subregional comparisons", "type" : "article-journal" }, "uri" : [ "http://zotero.org/users/1013952/items/8NKZXB6R" ], "uris" : [ "http://zotero.org/users/1013952/items/8NKZXB6R", "http://www.mendeley.com/documents/?uuid=97205c3b-b20b-49f7-84e9-bd94975adb0c" ] } ], "mendeley" : { "formattedCitation" : "&lt;sup&gt;24\u201326&lt;/sup&gt;", "plainTextFormattedCitation" : "24\u201326", "previouslyFormattedCitation" : "&lt;sup&gt;23\u201325&lt;/sup&gt;" }, "properties" : { "formattedCitation" : "{\\rtf \\super 24\\uc0\\u8211{}26\\nosupersub{}}", "noteIndex" : 0, "plainCitation" : "24\u201326" }, "schema" : "https://github.com/citation-style-language/schema/raw/master/csl-citation.json" }</w:instrText>
      </w:r>
      <w:r w:rsidRPr="00B57738">
        <w:rPr>
          <w:rFonts w:ascii="Arial" w:hAnsi="Arial" w:cs="Arial"/>
          <w:color w:val="1A1A1A"/>
          <w:sz w:val="20"/>
          <w:szCs w:val="20"/>
        </w:rPr>
        <w:fldChar w:fldCharType="separate"/>
      </w:r>
      <w:r w:rsidR="00F34178" w:rsidRPr="00F34178">
        <w:rPr>
          <w:rFonts w:ascii="Arial" w:eastAsia="Times New Roman" w:hAnsi="Arial" w:cs="Arial"/>
          <w:noProof/>
          <w:color w:val="000000"/>
          <w:sz w:val="20"/>
          <w:vertAlign w:val="superscript"/>
        </w:rPr>
        <w:t>24–26</w:t>
      </w:r>
      <w:r w:rsidRPr="00B57738">
        <w:rPr>
          <w:rFonts w:ascii="Arial" w:hAnsi="Arial" w:cs="Arial"/>
          <w:color w:val="1A1A1A"/>
          <w:sz w:val="20"/>
          <w:szCs w:val="20"/>
        </w:rPr>
        <w:fldChar w:fldCharType="end"/>
      </w:r>
      <w:r w:rsidRPr="00B57738">
        <w:rPr>
          <w:rFonts w:ascii="Arial" w:hAnsi="Arial" w:cs="Arial"/>
          <w:color w:val="1A1A1A"/>
          <w:sz w:val="20"/>
          <w:szCs w:val="20"/>
        </w:rPr>
        <w:t xml:space="preserve">. </w:t>
      </w:r>
      <w:r w:rsidR="009E2F11">
        <w:rPr>
          <w:rFonts w:ascii="Arial" w:hAnsi="Arial" w:cs="Arial"/>
          <w:color w:val="1A1A1A"/>
          <w:sz w:val="20"/>
          <w:szCs w:val="20"/>
        </w:rPr>
        <w:t>Although no</w:t>
      </w:r>
      <w:r w:rsidR="0020635D">
        <w:rPr>
          <w:rFonts w:ascii="Arial" w:hAnsi="Arial" w:cs="Arial"/>
          <w:color w:val="1A1A1A"/>
          <w:sz w:val="20"/>
          <w:szCs w:val="20"/>
        </w:rPr>
        <w:t>t a panacea, well-enforced MPAs</w:t>
      </w:r>
      <w:r w:rsidR="00587343">
        <w:rPr>
          <w:rFonts w:ascii="Arial" w:hAnsi="Arial" w:cs="Arial"/>
          <w:color w:val="1A1A1A"/>
          <w:sz w:val="20"/>
          <w:szCs w:val="20"/>
        </w:rPr>
        <w:t xml:space="preserve">, </w:t>
      </w:r>
      <w:r w:rsidR="0020635D">
        <w:rPr>
          <w:rFonts w:ascii="Arial" w:hAnsi="Arial" w:cs="Arial"/>
          <w:color w:val="1A1A1A"/>
          <w:sz w:val="20"/>
          <w:szCs w:val="20"/>
        </w:rPr>
        <w:t>particularly no-take marine reserves</w:t>
      </w:r>
      <w:r w:rsidR="00587343">
        <w:rPr>
          <w:rFonts w:ascii="Arial" w:hAnsi="Arial" w:cs="Arial"/>
          <w:color w:val="1A1A1A"/>
          <w:sz w:val="20"/>
          <w:szCs w:val="20"/>
        </w:rPr>
        <w:t xml:space="preserve">, </w:t>
      </w:r>
      <w:r w:rsidR="009E2F11">
        <w:rPr>
          <w:rFonts w:ascii="Arial" w:hAnsi="Arial" w:cs="Arial"/>
          <w:color w:val="1A1A1A"/>
          <w:sz w:val="20"/>
          <w:szCs w:val="20"/>
        </w:rPr>
        <w:t>have been shown to effective</w:t>
      </w:r>
      <w:r w:rsidR="00985BA1">
        <w:rPr>
          <w:rFonts w:ascii="Arial" w:hAnsi="Arial" w:cs="Arial"/>
          <w:color w:val="1A1A1A"/>
          <w:sz w:val="20"/>
          <w:szCs w:val="20"/>
        </w:rPr>
        <w:t>ly</w:t>
      </w:r>
      <w:r w:rsidR="009E2F11">
        <w:rPr>
          <w:rFonts w:ascii="Arial" w:hAnsi="Arial" w:cs="Arial"/>
          <w:color w:val="1A1A1A"/>
          <w:sz w:val="20"/>
          <w:szCs w:val="20"/>
        </w:rPr>
        <w:t xml:space="preserve"> </w:t>
      </w:r>
      <w:r w:rsidR="009E7BC2">
        <w:rPr>
          <w:rFonts w:ascii="Arial" w:hAnsi="Arial" w:cs="Arial"/>
          <w:color w:val="1A1A1A"/>
          <w:sz w:val="20"/>
          <w:szCs w:val="20"/>
        </w:rPr>
        <w:t xml:space="preserve">mitigate some of these threats </w:t>
      </w:r>
      <w:r w:rsidR="009E2F11">
        <w:rPr>
          <w:rFonts w:ascii="Arial" w:hAnsi="Arial" w:cs="Arial"/>
          <w:color w:val="1A1A1A"/>
          <w:sz w:val="20"/>
          <w:szCs w:val="20"/>
        </w:rPr>
        <w:t xml:space="preserve">and </w:t>
      </w:r>
      <w:r w:rsidR="00254EC8">
        <w:rPr>
          <w:rFonts w:ascii="Arial" w:hAnsi="Arial" w:cs="Arial"/>
          <w:color w:val="1A1A1A"/>
          <w:sz w:val="20"/>
          <w:szCs w:val="20"/>
        </w:rPr>
        <w:t xml:space="preserve">partially </w:t>
      </w:r>
      <w:r w:rsidR="009E2F11">
        <w:rPr>
          <w:rFonts w:ascii="Arial" w:hAnsi="Arial" w:cs="Arial"/>
          <w:color w:val="1A1A1A"/>
          <w:sz w:val="20"/>
          <w:szCs w:val="20"/>
        </w:rPr>
        <w:t>restore marine biodiversity</w:t>
      </w:r>
      <w:r w:rsidR="00BE1BE1">
        <w:rPr>
          <w:rFonts w:ascii="Arial" w:hAnsi="Arial" w:cs="Arial"/>
          <w:color w:val="1A1A1A"/>
          <w:sz w:val="20"/>
          <w:szCs w:val="20"/>
        </w:rPr>
        <w:fldChar w:fldCharType="begin" w:fldLock="1"/>
      </w:r>
      <w:r w:rsidR="00F34178">
        <w:rPr>
          <w:rFonts w:ascii="Arial" w:hAnsi="Arial" w:cs="Arial"/>
          <w:color w:val="1A1A1A"/>
          <w:sz w:val="20"/>
          <w:szCs w:val="20"/>
        </w:rPr>
        <w:instrText>ADDIN CSL_CITATION { "citationID" : "2psb7g6vbl", "citationItems" : [ { "id" : "ITEM-1", "itemData" : { "DOI" : "10.1038/nature13022", "ISBN" : "0028-0836", "ISSN" : "1476-4687", "PMID" : "24499817", "abstract" : "In line with global targets agreed under the Convention on Biological Diversity, the number of marine protected areas (MPAs) is increasing rapidly, yet socio-economic benefits generated by MPAs remain difficult to predict and under debate. MPAs often fail to reach their full potential as a consequence of factors such as illegal harvesting, regulations that legally allow detrimental harvesting, or emigration of animals outside boundaries because of continuous habitat or inadequate size of reserve. Here we show that the conservation benefits of 87 MPAs investigated worldwide increase exponentially with the accumulation of five key features: no take, well enforced, old (&gt;10 years), large (&gt;100 km(2)), and isolated by deep water or sand. Using effective MPAs with four or five key features as an unfished standard, comparisons of underwater survey data from effective MPAs with predictions based on survey data from fished coasts indicate that total fish biomass has declined about two-thirds from historical baselines as a result of fishing. Effective MPAs also had twice as many large (&gt;250 mm total length) fish species per transect, five times more large fish biomass, and fourteen times more shark biomass than fished areas. Most (59%) of the MPAs studied had only one or two key features and were not ecologically distinguishable from fished sites. Our results show that global conservation targets based on area alone will not optimize protection of marine biodiversity. More emphasis is needed on better MPA design, durable management and compliance to ensure that MPAs achieve their desired conservation value.", "author" : [ { "dropping-particle" : "", "family" : "Edgar", "given" : "Graham J", "non-dropping-particle" : "", "parse-names" : false, "suffix" : "" }, { "dropping-particle" : "", "family" : "Stuart-Smith", "given" : "Rick D", "non-dropping-particle" : "", "parse-names" : false, "suffix" : "" }, { "dropping-particle" : "", "family" : "Willis", "given" : "Trevor J", "non-dropping-particle" : "", "parse-names" : false, "suffix" : "" }, { "dropping-particle" : "", "family" : "Kininmonth", "given" : "Stuart", "non-dropping-particle" : "", "parse-names" : false, "suffix" : "" }, { "dropping-particle" : "", "family" : "Baker", "given" : "Susan C", "non-dropping-particle" : "", "parse-names" : false, "suffix" : "" }, { "dropping-particle" : "", "family" : "Banks", "given" : "Stuart", "non-dropping-particle" : "", "parse-names" : false, "suffix" : "" }, { "dropping-particle" : "", "family" : "Barrett", "given" : "Neville S", "non-dropping-particle" : "", "parse-names" : false, "suffix" : "" }, { "dropping-particle" : "", "family" : "Becerro", "given" : "Mikel A", "non-dropping-particle" : "", "parse-names" : false, "suffix" : "" }, { "dropping-particle" : "", "family" : "Bernard", "given" : "Anthony T F", "non-dropping-particle" : "", "parse-names" : false, "suffix" : "" }, { "dropping-particle" : "", "family" : "Berkhout", "given" : "Just", "non-dropping-particle" : "", "parse-names" : false, "suffix" : "" }, { "dropping-particle" : "", "family" : "Buxton", "given" : "Colin D", "non-dropping-particle" : "", "parse-names" : false, "suffix" : "" }, { "dropping-particle" : "", "family" : "Campbell", "given" : "Stuart J", "non-dropping-particle" : "", "parse-names" : false, "suffix" : "" }, { "dropping-particle" : "", "family" : "Cooper", "given" : "Antonia T", "non-dropping-particle" : "", "parse-names" : false, "suffix" : "" }, { "dropping-particle" : "", "family" : "Davey", "given" : "Marlene", "non-dropping-particle" : "", "parse-names" : false, "suffix" : "" }, { "dropping-particle" : "", "family" : "Edgar", "given" : "Sophie C", "non-dropping-particle" : "", "parse-names" : false, "suffix" : "" }, { "dropping-particle" : "", "family" : "F\u00f6rsterra", "given" : "G\u00fcnter", "non-dropping-particle" : "", "parse-names" : false, "suffix" : "" }, { "dropping-particle" : "", "family" : "Galv\u00e1n", "given" : "David E", "non-dropping-particle" : "", "parse-names" : false, "suffix" : "" }, { "dropping-particle" : "", "family" : "Irigoyen", "given" : "Alejo J", "non-dropping-particle" : "", "parse-names" : false, "suffix" : "" }, { "dropping-particle" : "", "family" : "Kushner", "given" : "David J", "non-dropping-particle" : "", "parse-names" : false, "suffix" : "" }, { "dropping-particle" : "", "family" : "Moura", "given" : "Rodrigo", "non-dropping-particle" : "", "parse-names" : false, "suffix" : "" }, { "dropping-particle" : "", "family" : "Parnell", "given" : "P Ed", "non-dropping-particle" : "", "parse-names" : false, "suffix" : "" }, { "dropping-particle" : "", "family" : "Shears", "given" : "Nick T", "non-dropping-particle" : "", "parse-names" : false, "suffix" : "" }, { "dropping-particle" : "", "family" : "Soler", "given" : "German", "non-dropping-particle" : "", "parse-names" : false, "suffix" : "" }, { "dropping-particle" : "", "family" : "Strain", "given" : "Elisabeth M A", "non-dropping-particle" : "", "parse-names" : false, "suffix" : "" }, { "dropping-particle" : "", "family" : "Thomson", "given" : "Russell J", "non-dropping-particle" : "", "parse-names" : false, "suffix" : "" } ], "container-title" : "Nature", "id" : "ITEM-1", "issue" : "7487", "issued" : { "date-parts" : [ [ "2014" ] ] }, "page" : "216-20", "title" : "Global conservation outcomes depend on marine protected areas with five key features.", "type" : "article-journal", "volume" : "506" }, "uris" : [ "http://www.mendeley.com/documents/?uuid=65805257-5489-4e99-ba5e-356316a3f4e7" ] }, { "id" : "ITEM-2", "itemData" : { "DOI" : "10.3354/meps08029", "ISBN" : "0171-8630", "ISSN" : "01718630", "PMID" : "12210380", "abstract" : "The study and implementation of no-take marine reserves have increased rapidly over the past decade, providing ample data on the biological effects of reserve protection for a wide range of geographic locations and organisms. The plethora of new studies affords the opportunity to re- evaluate previous findings and address formerly unanswered questions with extensive data synthe- ses. Our results show, on average, positive effects of reserve protection on the biomass, numerical density, species richness, and size of organisms within their boundaries which are remarkably simi- lar to those of past syntheses despite a near doubling of data. New analyses indicate that (1) these results do not appear to be an artifact of reserves being sited in better locations; (2) results do not appear to be driven by displaced fishing effort outside of reserves; (3) contrary to often-made asser- tions, reserves have similar if not greater positive effects in temperate settings, at least for reef ecosystems; (4) even small reserves can produce significant biological responses irrespective of lati- tude, although more data are needed to test whether reserve effects scale with reserve size; and (5) effects of reserves vary for different taxonomic groups and for taxa with various characteristics, and not all species increase in response to reserve protection. There is considerable variation in the responses documented across all the reserves in our data set\u2014variability which cannot be entirely explained by which species were studied. We suggest that reserve characteristics and context, par- ticularly the intensity of fishing outside the reserve and inside the reserve before implementation, play key roles in determining the direction and magnitude of the reserve response. However, despite considerable variability, positive responses are far more common than no differences or negative responses, validating the potential for well designed and enforced reserves to serve as globally important conservation and management tools", "author" : [ { "dropping-particle" : "", "family" : "Lester", "given" : "Sarah E", "non-dropping-particle" : "", "parse-names" : false, "suffix" : "" }, { "dropping-particle" : "", "family" : "Halpern", "given" : "Benjamin S", "non-dropping-particle" : "", "parse-names" : false, "suffix" : "" }, { "dropping-particle" : "", "family" : "Grorud-Colvert", "given" : "Kirsten", "non-dropping-particle" : "", "parse-names" : false, "suffix" : "" }, { "dropping-particle" : "", "family" : "Lubchenco", "given" : "Jane", "non-dropping-particle" : "", "parse-names" : false, "suffix" : "" }, { "dropping-particle" : "", "family" : "Ruttenberg", "given" : "Benjamin I", "non-dropping-particle" : "", "parse-names" : false, "suffix" : "" }, { "dropping-particle" : "", "family" : "Gaines", "given" : "Steven D", "non-dropping-particle" : "", "parse-names" : false, "suffix" : "" }, { "dropping-particle" : "", "family" : "Airam\u00e9", "given" : "Satie", "non-dropping-particle" : "", "parse-names" : false, "suffix" : "" }, { "dropping-particle" : "", "family" : "Warner", "given" : "Robert R", "non-dropping-particle" : "", "parse-names" : false, "suffix" : "" } ], "container-title" : "Marine Ecology Progress Series", "id" : "ITEM-2", "issued" : { "date-parts" : [ [ "2009" ] ] }, "page" : "33-46", "title" : "Biological effects within no-take marine reserves: A global synthesis", "type" : "article-journal", "volume" : "384" }, "uris" : [ "http://www.mendeley.com/documents/?uuid=ee87056a-529c-4050-a810-40c03b37fded" ] } ], "mendeley" : { "formattedCitation" : "&lt;sup&gt;27,28&lt;/sup&gt;", "plainTextFormattedCitation" : "27,28", "previouslyFormattedCitation" : "&lt;sup&gt;26,27&lt;/sup&gt;" }, "properties" : { "formattedCitation" : "{\\rtf \\super 27\\nosupersub{}}", "noteIndex" : 0, "plainCitation" : "27" }, "schema" : "https://github.com/citation-style-language/schema/raw/master/csl-citation.json" }</w:instrText>
      </w:r>
      <w:r w:rsidR="00BE1BE1">
        <w:rPr>
          <w:rFonts w:ascii="Arial" w:hAnsi="Arial" w:cs="Arial"/>
          <w:color w:val="1A1A1A"/>
          <w:sz w:val="20"/>
          <w:szCs w:val="20"/>
        </w:rPr>
        <w:fldChar w:fldCharType="separate"/>
      </w:r>
      <w:r w:rsidR="00F34178" w:rsidRPr="00F34178">
        <w:rPr>
          <w:rFonts w:ascii="Arial" w:eastAsia="Times New Roman" w:hAnsi="Arial" w:cs="Arial"/>
          <w:noProof/>
          <w:color w:val="000000"/>
          <w:sz w:val="20"/>
          <w:vertAlign w:val="superscript"/>
        </w:rPr>
        <w:t>27,28</w:t>
      </w:r>
      <w:r w:rsidR="00BE1BE1">
        <w:rPr>
          <w:rFonts w:ascii="Arial" w:hAnsi="Arial" w:cs="Arial"/>
          <w:color w:val="1A1A1A"/>
          <w:sz w:val="20"/>
          <w:szCs w:val="20"/>
        </w:rPr>
        <w:fldChar w:fldCharType="end"/>
      </w:r>
      <w:r w:rsidR="009E2F11">
        <w:rPr>
          <w:rFonts w:ascii="Arial" w:hAnsi="Arial" w:cs="Arial"/>
          <w:color w:val="1A1A1A"/>
          <w:sz w:val="20"/>
          <w:szCs w:val="20"/>
        </w:rPr>
        <w:t xml:space="preserve">. </w:t>
      </w:r>
      <w:r w:rsidR="00807B99" w:rsidRPr="000F1386">
        <w:rPr>
          <w:rFonts w:ascii="Arial" w:hAnsi="Arial" w:cs="Arial"/>
          <w:sz w:val="20"/>
          <w:szCs w:val="20"/>
        </w:rPr>
        <w:t>A</w:t>
      </w:r>
      <w:r w:rsidR="00B66ED7" w:rsidRPr="000F1386">
        <w:rPr>
          <w:rFonts w:ascii="Arial" w:hAnsi="Arial" w:cs="Arial"/>
          <w:sz w:val="20"/>
          <w:szCs w:val="20"/>
        </w:rPr>
        <w:t xml:space="preserve"> recent meta-analysis found that </w:t>
      </w:r>
      <w:r w:rsidR="00807B99" w:rsidRPr="000F1386">
        <w:rPr>
          <w:rFonts w:ascii="Arial" w:hAnsi="Arial" w:cs="Arial"/>
          <w:sz w:val="20"/>
          <w:szCs w:val="20"/>
        </w:rPr>
        <w:t xml:space="preserve">to meet </w:t>
      </w:r>
      <w:r w:rsidR="00C16B81" w:rsidRPr="000F1386">
        <w:rPr>
          <w:rFonts w:ascii="Arial" w:hAnsi="Arial" w:cs="Arial"/>
          <w:sz w:val="20"/>
          <w:szCs w:val="20"/>
        </w:rPr>
        <w:t xml:space="preserve">the </w:t>
      </w:r>
      <w:r w:rsidR="00973DA7">
        <w:rPr>
          <w:rFonts w:ascii="Arial" w:hAnsi="Arial" w:cs="Arial"/>
          <w:sz w:val="20"/>
          <w:szCs w:val="20"/>
        </w:rPr>
        <w:t>biodiversity and fisheries</w:t>
      </w:r>
      <w:r w:rsidR="00683C29" w:rsidRPr="000F1386">
        <w:rPr>
          <w:rFonts w:ascii="Arial" w:hAnsi="Arial" w:cs="Arial"/>
          <w:sz w:val="20"/>
          <w:szCs w:val="20"/>
        </w:rPr>
        <w:t xml:space="preserve"> </w:t>
      </w:r>
      <w:r w:rsidR="00973DA7">
        <w:rPr>
          <w:rFonts w:ascii="Arial" w:hAnsi="Arial" w:cs="Arial"/>
          <w:sz w:val="20"/>
          <w:szCs w:val="20"/>
        </w:rPr>
        <w:t>goals</w:t>
      </w:r>
      <w:r w:rsidR="00683C29" w:rsidRPr="000F1386">
        <w:rPr>
          <w:rFonts w:ascii="Arial" w:hAnsi="Arial" w:cs="Arial"/>
          <w:sz w:val="20"/>
          <w:szCs w:val="20"/>
        </w:rPr>
        <w:t xml:space="preserve"> </w:t>
      </w:r>
      <w:r w:rsidR="00807B99" w:rsidRPr="000F1386">
        <w:rPr>
          <w:rFonts w:ascii="Arial" w:hAnsi="Arial" w:cs="Arial"/>
          <w:sz w:val="20"/>
          <w:szCs w:val="20"/>
        </w:rPr>
        <w:t xml:space="preserve">of </w:t>
      </w:r>
      <w:r w:rsidR="001C3BE6">
        <w:rPr>
          <w:rFonts w:ascii="Arial" w:hAnsi="Arial" w:cs="Arial"/>
          <w:sz w:val="20"/>
          <w:szCs w:val="20"/>
        </w:rPr>
        <w:t>MPA</w:t>
      </w:r>
      <w:r w:rsidR="00973DA7">
        <w:rPr>
          <w:rFonts w:ascii="Arial" w:hAnsi="Arial" w:cs="Arial"/>
          <w:sz w:val="20"/>
          <w:szCs w:val="20"/>
        </w:rPr>
        <w:t>s</w:t>
      </w:r>
      <w:r w:rsidR="00807B99" w:rsidRPr="000F1386">
        <w:rPr>
          <w:rFonts w:ascii="Arial" w:hAnsi="Arial" w:cs="Arial"/>
          <w:sz w:val="20"/>
          <w:szCs w:val="20"/>
        </w:rPr>
        <w:t xml:space="preserve">, </w:t>
      </w:r>
      <w:r w:rsidR="00F97E01" w:rsidRPr="000F1386">
        <w:rPr>
          <w:rFonts w:ascii="Arial" w:hAnsi="Arial" w:cs="Arial"/>
          <w:sz w:val="20"/>
          <w:szCs w:val="20"/>
        </w:rPr>
        <w:t>global</w:t>
      </w:r>
      <w:r w:rsidR="00254EC8">
        <w:rPr>
          <w:rFonts w:ascii="Arial" w:hAnsi="Arial" w:cs="Arial"/>
          <w:sz w:val="20"/>
          <w:szCs w:val="20"/>
        </w:rPr>
        <w:t xml:space="preserve"> coverage needs</w:t>
      </w:r>
      <w:r w:rsidR="00807B99" w:rsidRPr="000F1386">
        <w:rPr>
          <w:rFonts w:ascii="Arial" w:hAnsi="Arial" w:cs="Arial"/>
          <w:sz w:val="20"/>
          <w:szCs w:val="20"/>
        </w:rPr>
        <w:t xml:space="preserve"> to be increased</w:t>
      </w:r>
      <w:r w:rsidR="00F97E01" w:rsidRPr="000F1386">
        <w:rPr>
          <w:rFonts w:ascii="Arial" w:hAnsi="Arial" w:cs="Arial"/>
          <w:sz w:val="20"/>
          <w:szCs w:val="20"/>
        </w:rPr>
        <w:t xml:space="preserve"> from</w:t>
      </w:r>
      <w:r w:rsidR="00807B99" w:rsidRPr="000F1386">
        <w:rPr>
          <w:rFonts w:ascii="Arial" w:hAnsi="Arial" w:cs="Arial"/>
          <w:sz w:val="20"/>
          <w:szCs w:val="20"/>
        </w:rPr>
        <w:t xml:space="preserve"> </w:t>
      </w:r>
      <w:r w:rsidR="0020635D">
        <w:rPr>
          <w:rFonts w:ascii="Arial" w:hAnsi="Arial" w:cs="Arial"/>
          <w:sz w:val="20"/>
          <w:szCs w:val="20"/>
        </w:rPr>
        <w:t>3%</w:t>
      </w:r>
      <w:r w:rsidR="00C16B81" w:rsidRPr="000F1386">
        <w:rPr>
          <w:rFonts w:ascii="Arial" w:hAnsi="Arial" w:cs="Arial"/>
          <w:sz w:val="20"/>
          <w:szCs w:val="20"/>
        </w:rPr>
        <w:t xml:space="preserve"> </w:t>
      </w:r>
      <w:r w:rsidR="00E77772">
        <w:rPr>
          <w:rFonts w:ascii="Arial" w:hAnsi="Arial" w:cs="Arial"/>
          <w:sz w:val="20"/>
          <w:szCs w:val="20"/>
        </w:rPr>
        <w:t xml:space="preserve">of ocean surface area </w:t>
      </w:r>
      <w:r w:rsidR="00807B99" w:rsidRPr="000F1386">
        <w:rPr>
          <w:rFonts w:ascii="Arial" w:hAnsi="Arial" w:cs="Arial"/>
          <w:sz w:val="20"/>
          <w:szCs w:val="20"/>
        </w:rPr>
        <w:t>to</w:t>
      </w:r>
      <w:r w:rsidR="00AE3772" w:rsidRPr="000F1386">
        <w:rPr>
          <w:rFonts w:ascii="Arial" w:hAnsi="Arial" w:cs="Arial"/>
          <w:sz w:val="20"/>
          <w:szCs w:val="20"/>
        </w:rPr>
        <w:t xml:space="preserve"> 30%</w:t>
      </w:r>
      <w:r w:rsidR="00C16B81" w:rsidRPr="000F1386">
        <w:rPr>
          <w:rFonts w:ascii="Arial" w:hAnsi="Arial" w:cs="Arial"/>
          <w:sz w:val="20"/>
          <w:szCs w:val="20"/>
        </w:rPr>
        <w:t xml:space="preserve"> or greater</w:t>
      </w:r>
      <w:r w:rsidR="000E2307" w:rsidRPr="000F1386">
        <w:rPr>
          <w:rFonts w:ascii="Arial" w:hAnsi="Arial" w:cs="Arial"/>
          <w:sz w:val="20"/>
          <w:szCs w:val="20"/>
        </w:rPr>
        <w:fldChar w:fldCharType="begin" w:fldLock="1"/>
      </w:r>
      <w:r w:rsidR="00F34178">
        <w:rPr>
          <w:rFonts w:ascii="Arial" w:hAnsi="Arial" w:cs="Arial"/>
          <w:sz w:val="20"/>
          <w:szCs w:val="20"/>
        </w:rPr>
        <w:instrText>ADDIN CSL_CITATION { "citationID" : "211bheedmi", "citationItems" : [ { "id" : "ITEM-1", "itemData" : { "DOI" : "10.1111/conl.12247", "ISSN" : "1755263X", "abstract" : "The UN's globally adopted Convention on Biological Diversity coverage target for marine protected areas (MPAs) is \u226510% by 2020. In 2014 the World Parks Congress recommended increasing this to \u226530%. We reviewed 144 studies to assess whether the UN target is adequate to achieve, maximise or optimise six environmental and/or socio-economic objectives. Results consistently indicate that protecting several tens-of-percent of the sea is required to meet goals (average 37%, median 35%, modal group 21\u201330%), greatly exceeding the 2.18% currently protected and the 10% target. The objectives we examined were met in 3% of studies with \u226410% MPA coverage, 44% with \u226430% coverage and 81% with more than half the sea protected. The UN's 10% target appears insufficient to protect biodiversity, preserve ecosystem services and achieve socio-economic priorities. As MPA coverages generated from theoretical studies inherently depend on scenario(s) considered, our findings do not represent explicit recommendations but rather provide perspective on policy goals. This article is protected by copyright. All rights reserved", "author" : [ { "dropping-particle" : "", "family" : "O'Leary", "given" : "Bethan C.", "non-dropping-particle" : "", "parse-names" : false, "suffix" : "" }, { "dropping-particle" : "", "family" : "Winther-Janson", "given" : "Marit", "non-dropping-particle" : "", "parse-names" : false, "suffix" : "" }, { "dropping-particle" : "", "family" : "Bainbridge", "given" : "John M.", "non-dropping-particle" : "", "parse-names" : false, "suffix" : "" }, { "dropping-particle" : "", "family" : "Aitken", "given" : "Jemma", "non-dropping-particle" : "", "parse-names" : false, "suffix" : "" }, { "dropping-particle" : "", "family" : "Hawkins", "given" : "Julie P.", "non-dropping-particle" : "", "parse-names" : false, "suffix" : "" }, { "dropping-particle" : "", "family" : "Roberts", "given" : "Callum M.", "non-dropping-particle" : "", "parse-names" : false, "suffix" : "" } ], "container-title" : "Conservation Letters", "id" : "ITEM-1", "issue" : "6", "issued" : { "date-parts" : [ [ "2016" ] ] }, "page" : "398-404", "title" : "Effective coverage targets for ocean protection", "type" : "article-journal", "volume" : "9" }, "uris" : [ "http://www.mendeley.com/documents/?uuid=9089b722-b803-4193-87bb-944d8a50d9fb" ] } ], "mendeley" : { "formattedCitation" : "&lt;sup&gt;29&lt;/sup&gt;", "plainTextFormattedCitation" : "29", "previouslyFormattedCitation" : "&lt;sup&gt;28&lt;/sup&gt;" }, "properties" : { "formattedCitation" : "{\\rtf \\super 28\\nosupersub{}}", "noteIndex" : 0, "plainCitation" : "28" }, "schema" : "https://github.com/citation-style-language/schema/raw/master/csl-citation.json" }</w:instrText>
      </w:r>
      <w:r w:rsidR="000E2307" w:rsidRPr="000F1386">
        <w:rPr>
          <w:rFonts w:ascii="Arial" w:hAnsi="Arial" w:cs="Arial"/>
          <w:sz w:val="20"/>
          <w:szCs w:val="20"/>
        </w:rPr>
        <w:fldChar w:fldCharType="separate"/>
      </w:r>
      <w:r w:rsidR="00F34178" w:rsidRPr="00F34178">
        <w:rPr>
          <w:rFonts w:ascii="Arial" w:eastAsia="Times New Roman" w:hAnsi="Arial" w:cs="Arial"/>
          <w:noProof/>
          <w:sz w:val="20"/>
          <w:vertAlign w:val="superscript"/>
        </w:rPr>
        <w:t>29</w:t>
      </w:r>
      <w:r w:rsidR="000E2307" w:rsidRPr="000F1386">
        <w:rPr>
          <w:rFonts w:ascii="Arial" w:hAnsi="Arial" w:cs="Arial"/>
          <w:sz w:val="20"/>
          <w:szCs w:val="20"/>
        </w:rPr>
        <w:fldChar w:fldCharType="end"/>
      </w:r>
      <w:r w:rsidR="00683C29" w:rsidRPr="000F1386">
        <w:rPr>
          <w:rFonts w:ascii="Arial" w:hAnsi="Arial" w:cs="Arial"/>
          <w:sz w:val="20"/>
          <w:szCs w:val="20"/>
        </w:rPr>
        <w:t xml:space="preserve">. We support </w:t>
      </w:r>
      <w:r w:rsidR="00A962B1" w:rsidRPr="000F1386">
        <w:rPr>
          <w:rFonts w:ascii="Arial" w:hAnsi="Arial" w:cs="Arial"/>
          <w:sz w:val="20"/>
          <w:szCs w:val="20"/>
        </w:rPr>
        <w:t>the rapid expansion of</w:t>
      </w:r>
      <w:r w:rsidR="00C16B81" w:rsidRPr="000F1386">
        <w:rPr>
          <w:rFonts w:ascii="Arial" w:hAnsi="Arial" w:cs="Arial"/>
          <w:sz w:val="20"/>
          <w:szCs w:val="20"/>
        </w:rPr>
        <w:t xml:space="preserve"> </w:t>
      </w:r>
      <w:r w:rsidR="001C3BE6">
        <w:rPr>
          <w:rFonts w:ascii="Arial" w:hAnsi="Arial" w:cs="Arial"/>
          <w:sz w:val="20"/>
          <w:szCs w:val="20"/>
        </w:rPr>
        <w:t>fully-protected MPAs</w:t>
      </w:r>
      <w:r w:rsidR="00C16B81" w:rsidRPr="000F1386">
        <w:rPr>
          <w:rFonts w:ascii="Arial" w:hAnsi="Arial" w:cs="Arial"/>
          <w:sz w:val="20"/>
          <w:szCs w:val="20"/>
        </w:rPr>
        <w:t xml:space="preserve"> </w:t>
      </w:r>
      <w:r w:rsidR="00756532">
        <w:rPr>
          <w:rFonts w:ascii="Arial" w:hAnsi="Arial" w:cs="Arial"/>
          <w:sz w:val="20"/>
          <w:szCs w:val="20"/>
        </w:rPr>
        <w:t xml:space="preserve">and other forms of local conservation </w:t>
      </w:r>
      <w:r w:rsidR="008D56FA">
        <w:rPr>
          <w:rFonts w:ascii="Arial" w:hAnsi="Arial" w:cs="Arial"/>
          <w:sz w:val="20"/>
          <w:szCs w:val="20"/>
        </w:rPr>
        <w:t>such as</w:t>
      </w:r>
      <w:r w:rsidR="00756532">
        <w:rPr>
          <w:rFonts w:ascii="Arial" w:hAnsi="Arial" w:cs="Arial"/>
          <w:sz w:val="20"/>
          <w:szCs w:val="20"/>
        </w:rPr>
        <w:t xml:space="preserve"> marine spatial planning, </w:t>
      </w:r>
      <w:r w:rsidR="004146B8" w:rsidRPr="000F1386">
        <w:rPr>
          <w:rFonts w:ascii="Arial" w:hAnsi="Arial" w:cs="Arial"/>
          <w:sz w:val="20"/>
          <w:szCs w:val="20"/>
        </w:rPr>
        <w:t>with the critical caveat</w:t>
      </w:r>
      <w:r w:rsidR="00A962B1" w:rsidRPr="000F1386">
        <w:rPr>
          <w:rFonts w:ascii="Arial" w:hAnsi="Arial" w:cs="Arial"/>
          <w:sz w:val="20"/>
          <w:szCs w:val="20"/>
        </w:rPr>
        <w:t xml:space="preserve"> that</w:t>
      </w:r>
      <w:r w:rsidR="00B66ED7" w:rsidRPr="000F1386">
        <w:rPr>
          <w:rFonts w:ascii="Arial" w:hAnsi="Arial" w:cs="Arial"/>
          <w:sz w:val="20"/>
          <w:szCs w:val="20"/>
        </w:rPr>
        <w:t xml:space="preserve"> local protection is necessary but insufficient</w:t>
      </w:r>
      <w:r w:rsidR="00A962B1" w:rsidRPr="000F1386">
        <w:rPr>
          <w:rFonts w:ascii="Arial" w:hAnsi="Arial" w:cs="Arial"/>
          <w:sz w:val="20"/>
          <w:szCs w:val="20"/>
        </w:rPr>
        <w:t xml:space="preserve"> to co</w:t>
      </w:r>
      <w:r w:rsidR="009819FB" w:rsidRPr="000F1386">
        <w:rPr>
          <w:rFonts w:ascii="Arial" w:hAnsi="Arial" w:cs="Arial"/>
          <w:sz w:val="20"/>
          <w:szCs w:val="20"/>
        </w:rPr>
        <w:t>nserve and restore marine biota</w:t>
      </w:r>
      <w:r w:rsidR="003C085B" w:rsidRPr="000F1386">
        <w:rPr>
          <w:rFonts w:ascii="Arial" w:hAnsi="Arial" w:cs="Arial"/>
          <w:sz w:val="20"/>
          <w:szCs w:val="20"/>
        </w:rPr>
        <w:fldChar w:fldCharType="begin" w:fldLock="1"/>
      </w:r>
      <w:r w:rsidR="00DA676B">
        <w:rPr>
          <w:rFonts w:ascii="Arial" w:hAnsi="Arial" w:cs="Arial"/>
          <w:sz w:val="20"/>
          <w:szCs w:val="20"/>
        </w:rPr>
        <w:instrText>ADDIN CSL_CITATION { "citationID" : "1chpi2nfct", "citationItems" : [ { "id" : "ITEM-1", "itemData" : {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"sp1", "issued" : { "date-parts" : [ [ "1998" ] ] }, "title" : "Marine reserves are necessary but not sufficient for marine conservation", "type" : "article-journal", "volume" : "8" }, "uris" : [ "http://www.mendeley.com/documents/?uuid=9aa64725-73c1-459d-a8f1-f44512952fc8", "http://zotero.org/users/1013952/items/79HW948F"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003C085B" w:rsidRPr="000F1386">
        <w:rPr>
          <w:rFonts w:ascii="Arial" w:hAnsi="Arial" w:cs="Arial"/>
          <w:sz w:val="20"/>
          <w:szCs w:val="20"/>
        </w:rPr>
        <w:fldChar w:fldCharType="separate"/>
      </w:r>
      <w:r w:rsidR="00DA676B" w:rsidRPr="00DA676B">
        <w:rPr>
          <w:rFonts w:ascii="Arial" w:hAnsi="Arial" w:cs="Arial"/>
          <w:noProof/>
          <w:sz w:val="20"/>
          <w:vertAlign w:val="superscript"/>
        </w:rPr>
        <w:t>1</w:t>
      </w:r>
      <w:r w:rsidR="003C085B" w:rsidRPr="000F1386">
        <w:rPr>
          <w:rFonts w:ascii="Arial" w:hAnsi="Arial" w:cs="Arial"/>
          <w:sz w:val="20"/>
          <w:szCs w:val="20"/>
        </w:rPr>
        <w:fldChar w:fldCharType="end"/>
      </w:r>
      <w:r w:rsidR="00B66ED7" w:rsidRPr="000F1386">
        <w:rPr>
          <w:rFonts w:ascii="Arial" w:hAnsi="Arial" w:cs="Arial"/>
          <w:sz w:val="20"/>
          <w:szCs w:val="20"/>
        </w:rPr>
        <w:t xml:space="preserve">. </w:t>
      </w:r>
      <w:r w:rsidR="009B6F33">
        <w:rPr>
          <w:rFonts w:ascii="Arial" w:hAnsi="Arial" w:cs="Arial"/>
          <w:sz w:val="20"/>
          <w:szCs w:val="20"/>
        </w:rPr>
        <w:t>Although MPAs are widely-</w:t>
      </w:r>
      <w:r w:rsidR="00D67BF6">
        <w:rPr>
          <w:rFonts w:ascii="Arial" w:hAnsi="Arial" w:cs="Arial"/>
          <w:sz w:val="20"/>
          <w:szCs w:val="20"/>
        </w:rPr>
        <w:t>promoted</w:t>
      </w:r>
      <w:r w:rsidR="009B6F33">
        <w:rPr>
          <w:rFonts w:ascii="Arial" w:hAnsi="Arial" w:cs="Arial"/>
          <w:sz w:val="20"/>
          <w:szCs w:val="20"/>
        </w:rPr>
        <w:t xml:space="preserve"> as a </w:t>
      </w:r>
      <w:r w:rsidR="0083260A">
        <w:rPr>
          <w:rFonts w:ascii="Arial" w:hAnsi="Arial" w:cs="Arial"/>
          <w:sz w:val="20"/>
          <w:szCs w:val="20"/>
        </w:rPr>
        <w:t>means</w:t>
      </w:r>
      <w:r w:rsidR="00D67BF6">
        <w:rPr>
          <w:rFonts w:ascii="Arial" w:hAnsi="Arial" w:cs="Arial"/>
          <w:sz w:val="20"/>
          <w:szCs w:val="20"/>
        </w:rPr>
        <w:t xml:space="preserve"> to </w:t>
      </w:r>
      <w:r w:rsidR="00124422">
        <w:rPr>
          <w:rFonts w:ascii="Arial" w:hAnsi="Arial" w:cs="Arial"/>
          <w:sz w:val="20"/>
          <w:szCs w:val="20"/>
        </w:rPr>
        <w:t>mitigate</w:t>
      </w:r>
      <w:r w:rsidR="00D67BF6">
        <w:rPr>
          <w:rFonts w:ascii="Arial" w:hAnsi="Arial" w:cs="Arial"/>
          <w:sz w:val="20"/>
          <w:szCs w:val="20"/>
        </w:rPr>
        <w:t xml:space="preserve"> the effects of climate change</w:t>
      </w:r>
      <w:r w:rsidR="005377D8">
        <w:rPr>
          <w:rFonts w:ascii="Arial" w:hAnsi="Arial" w:cs="Arial"/>
          <w:sz w:val="20"/>
          <w:szCs w:val="20"/>
        </w:rPr>
        <w:fldChar w:fldCharType="begin" w:fldLock="1"/>
      </w:r>
      <w:r w:rsidR="00F34178">
        <w:rPr>
          <w:rFonts w:ascii="Arial" w:hAnsi="Arial" w:cs="Arial"/>
          <w:sz w:val="20"/>
          <w:szCs w:val="20"/>
        </w:rPr>
        <w:instrText>ADDIN CSL_CITATION { "citationItems" : [ { "id" : "ITEM-1", "itemData" : { "DOI" : "10.1073/pnas.1701262114", "abstract" : "Strong decreases in greenhouse gas emissions are required to meet the reduction trajectory resolved within the 2015 Paris Agreement. However, even these decreases will not avert serious stress and damage to life on Earth, and additional steps are needed to boost the resilience of ecosystems, safeguard their wildlife, and protect their capacity to supply vital goods and services. We discuss how well-managed marine reserves may help marine ecosystems and people adapt to five prominent impacts of climate change: acidification, sea-level rise, intensification of storms, shifts in species distribution, and decreased productivity and oxygen availability, as well as their cumulative effects. We explore the role of managed ecosystems in mitigating climate change by promoting carbon sequestration and storage and by buffering against uncertainty in management, environmental fluctuations, directional change, and extreme events. We highlight both strengths and limitations and conclude that marine reserves are a viable low-tech, cost-effective adaptation strategy that would yield multiple cobenefits from local to global scales, improving the outlook for the environment and people into the future. ", "author" : [ { "dropping-particle" : "", "family" : "Roberts", "given" : "Callum M", "non-dropping-particle" : "", "parse-names" : false, "suffix" : "" }, { "dropping-particle" : "", "family" : "O\u2019Leary", "given" : "Bethan C", "non-dropping-particle" : "", "parse-names" : false, "suffix" : "" }, { "dropping-particle" : "", "family" : "McCauley", "given" : "Douglas J", "non-dropping-particle" : "", "parse-names" : false, "suffix" : "" }, { "dropping-particle" : "", "family" : "Cury", "given" : "Philippe Maurice", "non-dropping-particle" : "", "parse-names" : false, "suffix" : "" }, { "dropping-particle" : "", "family" : "Duarte", "given" : "Carlos M", "non-dropping-particle" : "", "parse-names" : false, "suffix" : "" }, { "dropping-particle" : "", "family" : "Lubchenco", "given" : "Jane", "non-dropping-particle" : "", "parse-names" : false, "suffix" : "" }, { "dropping-particle" : "", "family" : "Pauly", "given" : "Daniel", "non-dropping-particle" : "", "parse-names" : false, "suffix" : "" }, { "dropping-particle" : "", "family" : "S\u00e1enz-Arroyo", "given" : "Andrea", "non-dropping-particle" : "", "parse-names" : false, "suffix" : "" }, { "dropping-particle" : "", "family" : "Sumaila", "given" : "Ussif Rashid", "non-dropping-particle" : "", "parse-names" : false, "suffix" : "" }, { "dropping-particle" : "", "family" : "Wilson", "given" : "Rod W", "non-dropping-particle" : "", "parse-names" : false, "suffix" : "" }, { "dropping-particle" : "", "family" : "Worm", "given" : "Boris", "non-dropping-particle" : "", "parse-names" : false, "suffix" : "" }, { "dropping-particle" : "", "family" : "Castilla", "given" : "Juan Carlos", "non-dropping-particle" : "", "parse-names" : false, "suffix" : "" } ], "container-title" : "Proceedings of the National Academy of Sciences ", "id" : "ITEM-1", "issue" : "24 ", "issued" : { "date-parts" : [ [ "2017", "6", "13" ] ] }, "note" : "10.1073/pnas.1701262114", "page" : "6167-6175", "title" : "Marine reserves can mitigate and promote adaptation to climate change", "type" : "article-journal", "volume" : "114 " }, "uris" : [ "http://www.mendeley.com/documents/?uuid=bbc7e9f7-4554-4720-89e6-b2b3a2b570ba" ] } ], "mendeley" : { "formattedCitation" : "&lt;sup&gt;30&lt;/sup&gt;", "plainTextFormattedCitation" : "30", "previouslyFormattedCitation" : "&lt;sup&gt;29&lt;/sup&gt;" }, "properties" : { "noteIndex" : 0 }, "schema" : "https://github.com/citation-style-language/schema/raw/master/csl-citation.json" }</w:instrText>
      </w:r>
      <w:r w:rsidR="005377D8">
        <w:rPr>
          <w:rFonts w:ascii="Arial" w:hAnsi="Arial" w:cs="Arial"/>
          <w:sz w:val="20"/>
          <w:szCs w:val="20"/>
        </w:rPr>
        <w:fldChar w:fldCharType="separate"/>
      </w:r>
      <w:r w:rsidR="00F34178" w:rsidRPr="00F34178">
        <w:rPr>
          <w:rFonts w:ascii="Arial" w:hAnsi="Arial" w:cs="Arial"/>
          <w:noProof/>
          <w:sz w:val="20"/>
          <w:szCs w:val="20"/>
          <w:vertAlign w:val="superscript"/>
        </w:rPr>
        <w:t>30</w:t>
      </w:r>
      <w:r w:rsidR="005377D8">
        <w:rPr>
          <w:rFonts w:ascii="Arial" w:hAnsi="Arial" w:cs="Arial"/>
          <w:sz w:val="20"/>
          <w:szCs w:val="20"/>
        </w:rPr>
        <w:fldChar w:fldCharType="end"/>
      </w:r>
      <w:r w:rsidR="00D67BF6">
        <w:rPr>
          <w:rFonts w:ascii="Arial" w:hAnsi="Arial" w:cs="Arial"/>
          <w:sz w:val="20"/>
          <w:szCs w:val="20"/>
        </w:rPr>
        <w:t xml:space="preserve">, the opposite perspective is more in line with the scientific reality: </w:t>
      </w:r>
      <w:r w:rsidR="0083260A">
        <w:rPr>
          <w:rFonts w:ascii="Arial" w:hAnsi="Arial" w:cs="Arial"/>
          <w:sz w:val="20"/>
          <w:szCs w:val="20"/>
        </w:rPr>
        <w:t>w</w:t>
      </w:r>
      <w:r w:rsidR="00B66ED7" w:rsidRPr="000F1386">
        <w:rPr>
          <w:rFonts w:ascii="Arial" w:hAnsi="Arial" w:cs="Arial"/>
          <w:sz w:val="20"/>
          <w:szCs w:val="20"/>
        </w:rPr>
        <w:t xml:space="preserve">ithout </w:t>
      </w:r>
      <w:r w:rsidR="00506AA4" w:rsidRPr="000F1386">
        <w:rPr>
          <w:rFonts w:ascii="Arial" w:hAnsi="Arial" w:cs="Arial"/>
          <w:sz w:val="20"/>
          <w:szCs w:val="20"/>
        </w:rPr>
        <w:t>drastic</w:t>
      </w:r>
      <w:r w:rsidR="00B66ED7" w:rsidRPr="000F1386">
        <w:rPr>
          <w:rFonts w:ascii="Arial" w:hAnsi="Arial" w:cs="Arial"/>
          <w:sz w:val="20"/>
          <w:szCs w:val="20"/>
        </w:rPr>
        <w:t xml:space="preserve"> reductions in carbon emissions</w:t>
      </w:r>
      <w:r w:rsidR="00506AA4" w:rsidRPr="000F1386">
        <w:rPr>
          <w:rFonts w:ascii="Arial" w:hAnsi="Arial" w:cs="Arial"/>
          <w:sz w:val="20"/>
          <w:szCs w:val="20"/>
        </w:rPr>
        <w:t>,</w:t>
      </w:r>
      <w:r w:rsidR="00B66ED7" w:rsidRPr="000F1386">
        <w:rPr>
          <w:rFonts w:ascii="Arial" w:hAnsi="Arial" w:cs="Arial"/>
          <w:sz w:val="20"/>
          <w:szCs w:val="20"/>
        </w:rPr>
        <w:t xml:space="preserve"> </w:t>
      </w:r>
      <w:r w:rsidR="008D56FA">
        <w:rPr>
          <w:rFonts w:ascii="Arial" w:hAnsi="Arial" w:cs="Arial"/>
          <w:sz w:val="20"/>
          <w:szCs w:val="20"/>
        </w:rPr>
        <w:t>ocean warming</w:t>
      </w:r>
      <w:r w:rsidR="00386ABE">
        <w:rPr>
          <w:rFonts w:ascii="Arial" w:hAnsi="Arial" w:cs="Arial"/>
          <w:sz w:val="20"/>
          <w:szCs w:val="20"/>
        </w:rPr>
        <w:t xml:space="preserve">, </w:t>
      </w:r>
      <w:r w:rsidR="00386ABE" w:rsidRPr="00EA797A">
        <w:rPr>
          <w:rFonts w:ascii="Arial" w:hAnsi="Arial" w:cs="Arial"/>
          <w:sz w:val="20"/>
          <w:szCs w:val="20"/>
        </w:rPr>
        <w:t>acidification</w:t>
      </w:r>
      <w:r w:rsidR="0083260A">
        <w:rPr>
          <w:rFonts w:ascii="Arial" w:hAnsi="Arial" w:cs="Arial"/>
          <w:sz w:val="20"/>
          <w:szCs w:val="20"/>
        </w:rPr>
        <w:t>,</w:t>
      </w:r>
      <w:r w:rsidR="00386ABE">
        <w:rPr>
          <w:rFonts w:ascii="Arial" w:hAnsi="Arial" w:cs="Arial"/>
          <w:sz w:val="20"/>
          <w:szCs w:val="20"/>
        </w:rPr>
        <w:t xml:space="preserve"> and </w:t>
      </w:r>
      <w:r w:rsidR="00386ABE">
        <w:rPr>
          <w:rFonts w:ascii="Helvetica" w:hAnsi="Helvetica"/>
          <w:sz w:val="20"/>
          <w:szCs w:val="20"/>
        </w:rPr>
        <w:t xml:space="preserve">oxygen depletion </w:t>
      </w:r>
      <w:r w:rsidR="008D56FA">
        <w:rPr>
          <w:rFonts w:ascii="Arial" w:hAnsi="Arial" w:cs="Arial"/>
          <w:sz w:val="20"/>
          <w:szCs w:val="20"/>
        </w:rPr>
        <w:t xml:space="preserve">in the </w:t>
      </w:r>
      <w:r w:rsidR="00B66ED7" w:rsidRPr="000F1386">
        <w:rPr>
          <w:rFonts w:ascii="Arial" w:hAnsi="Arial" w:cs="Arial"/>
          <w:sz w:val="20"/>
          <w:szCs w:val="20"/>
        </w:rPr>
        <w:t>21</w:t>
      </w:r>
      <w:r w:rsidR="00B66ED7" w:rsidRPr="000F1386">
        <w:rPr>
          <w:rFonts w:ascii="Arial" w:hAnsi="Arial" w:cs="Arial"/>
          <w:sz w:val="20"/>
          <w:szCs w:val="20"/>
          <w:vertAlign w:val="superscript"/>
        </w:rPr>
        <w:t>st</w:t>
      </w:r>
      <w:r w:rsidR="00B66ED7" w:rsidRPr="000F1386">
        <w:rPr>
          <w:rFonts w:ascii="Arial" w:hAnsi="Arial" w:cs="Arial"/>
          <w:sz w:val="20"/>
          <w:szCs w:val="20"/>
        </w:rPr>
        <w:t xml:space="preserve"> century will </w:t>
      </w:r>
      <w:r w:rsidR="00126AFC">
        <w:rPr>
          <w:rFonts w:ascii="Arial" w:hAnsi="Arial" w:cs="Arial"/>
          <w:sz w:val="20"/>
          <w:szCs w:val="20"/>
        </w:rPr>
        <w:t xml:space="preserve">in all likelihood </w:t>
      </w:r>
      <w:r w:rsidR="001C3BE6">
        <w:rPr>
          <w:rFonts w:ascii="Arial" w:hAnsi="Arial" w:cs="Arial"/>
          <w:sz w:val="20"/>
          <w:szCs w:val="20"/>
        </w:rPr>
        <w:t>disrupt</w:t>
      </w:r>
      <w:r w:rsidR="00B66ED7" w:rsidRPr="000F1386">
        <w:rPr>
          <w:rFonts w:ascii="Arial" w:hAnsi="Arial" w:cs="Arial"/>
          <w:sz w:val="20"/>
          <w:szCs w:val="20"/>
        </w:rPr>
        <w:t xml:space="preserve"> the </w:t>
      </w:r>
      <w:r w:rsidR="001C3BE6">
        <w:rPr>
          <w:rFonts w:ascii="Arial" w:hAnsi="Arial" w:cs="Arial"/>
          <w:sz w:val="20"/>
          <w:szCs w:val="20"/>
        </w:rPr>
        <w:t xml:space="preserve">composition and functioning </w:t>
      </w:r>
      <w:r w:rsidR="00386ABE">
        <w:rPr>
          <w:rFonts w:ascii="Arial" w:hAnsi="Arial" w:cs="Arial"/>
          <w:sz w:val="20"/>
          <w:szCs w:val="20"/>
        </w:rPr>
        <w:t>of the ecosystem</w:t>
      </w:r>
      <w:r w:rsidR="00126AFC">
        <w:rPr>
          <w:rFonts w:ascii="Arial" w:hAnsi="Arial" w:cs="Arial"/>
          <w:sz w:val="20"/>
          <w:szCs w:val="20"/>
        </w:rPr>
        <w:t>s</w:t>
      </w:r>
      <w:r w:rsidR="00386ABE">
        <w:rPr>
          <w:rFonts w:ascii="Arial" w:hAnsi="Arial" w:cs="Arial"/>
          <w:sz w:val="20"/>
          <w:szCs w:val="20"/>
        </w:rPr>
        <w:t xml:space="preserve"> currently protected within </w:t>
      </w:r>
      <w:r w:rsidR="00E77772">
        <w:rPr>
          <w:rFonts w:ascii="Arial" w:hAnsi="Arial" w:cs="Arial"/>
          <w:sz w:val="20"/>
          <w:szCs w:val="20"/>
        </w:rPr>
        <w:t xml:space="preserve">the </w:t>
      </w:r>
      <w:r w:rsidR="00B66ED7" w:rsidRPr="000F1386">
        <w:rPr>
          <w:rFonts w:ascii="Arial" w:hAnsi="Arial" w:cs="Arial"/>
          <w:sz w:val="20"/>
          <w:szCs w:val="20"/>
        </w:rPr>
        <w:t xml:space="preserve">world’s </w:t>
      </w:r>
      <w:r w:rsidR="001C3BE6">
        <w:rPr>
          <w:rFonts w:ascii="Arial" w:hAnsi="Arial" w:cs="Arial"/>
          <w:sz w:val="20"/>
          <w:szCs w:val="20"/>
        </w:rPr>
        <w:t>MPAs</w:t>
      </w:r>
      <w:r w:rsidR="00386ABE">
        <w:rPr>
          <w:rFonts w:ascii="Arial" w:hAnsi="Arial" w:cs="Arial"/>
          <w:sz w:val="20"/>
          <w:szCs w:val="20"/>
        </w:rPr>
        <w:t xml:space="preserve">. </w:t>
      </w:r>
      <w:r w:rsidR="00F10628">
        <w:rPr>
          <w:rFonts w:ascii="Arial" w:hAnsi="Arial" w:cs="Arial"/>
          <w:sz w:val="20"/>
          <w:szCs w:val="20"/>
        </w:rPr>
        <w:t>The community- and ecosystem-level impacts of climate change would</w:t>
      </w:r>
      <w:r w:rsidR="00F10628" w:rsidRPr="000F1386">
        <w:rPr>
          <w:rFonts w:ascii="Arial" w:hAnsi="Arial" w:cs="Arial"/>
          <w:sz w:val="20"/>
          <w:szCs w:val="20"/>
        </w:rPr>
        <w:t xml:space="preserve"> </w:t>
      </w:r>
      <w:r w:rsidR="00F10628">
        <w:rPr>
          <w:rFonts w:ascii="Arial" w:hAnsi="Arial" w:cs="Arial"/>
          <w:sz w:val="20"/>
          <w:szCs w:val="20"/>
        </w:rPr>
        <w:t>negate</w:t>
      </w:r>
      <w:r w:rsidR="00F10628" w:rsidRPr="000F1386">
        <w:rPr>
          <w:rFonts w:ascii="Arial" w:hAnsi="Arial" w:cs="Arial"/>
          <w:sz w:val="20"/>
          <w:szCs w:val="20"/>
        </w:rPr>
        <w:t xml:space="preserve"> decades of progress in </w:t>
      </w:r>
      <w:r w:rsidR="00F10628" w:rsidRPr="001B1185">
        <w:rPr>
          <w:rFonts w:ascii="Arial" w:hAnsi="Arial" w:cs="Arial"/>
          <w:sz w:val="20"/>
          <w:szCs w:val="20"/>
        </w:rPr>
        <w:t xml:space="preserve">conservation and further imperil species and ecosystems that are already threatened.  </w:t>
      </w:r>
    </w:p>
    <w:p w14:paraId="341AFCE7" w14:textId="77777777" w:rsidR="001B1185" w:rsidRDefault="001B1185" w:rsidP="001B1185">
      <w:pPr>
        <w:widowControl w:val="0"/>
        <w:spacing w:line="480" w:lineRule="auto"/>
        <w:rPr>
          <w:rFonts w:ascii="Arial" w:hAnsi="Arial" w:cs="Arial"/>
          <w:sz w:val="20"/>
          <w:szCs w:val="20"/>
        </w:rPr>
      </w:pPr>
    </w:p>
    <w:p w14:paraId="79715F2C" w14:textId="77777777" w:rsidR="00CE7496" w:rsidRPr="001B1185" w:rsidRDefault="00CE7496" w:rsidP="001B1185">
      <w:pPr>
        <w:widowControl w:val="0"/>
        <w:spacing w:line="480" w:lineRule="auto"/>
        <w:rPr>
          <w:rFonts w:ascii="Arial" w:hAnsi="Arial" w:cs="Arial"/>
          <w:sz w:val="20"/>
          <w:szCs w:val="20"/>
        </w:rPr>
      </w:pPr>
    </w:p>
    <w:p w14:paraId="432A1ADA" w14:textId="77777777" w:rsidR="005C67E6" w:rsidRDefault="005C67E6" w:rsidP="001B1185">
      <w:pPr>
        <w:spacing w:line="480" w:lineRule="auto"/>
        <w:rPr>
          <w:rFonts w:ascii="Arial" w:hAnsi="Arial" w:cs="Arial"/>
          <w:b/>
          <w:sz w:val="20"/>
          <w:szCs w:val="20"/>
        </w:rPr>
      </w:pPr>
    </w:p>
    <w:p w14:paraId="780A58B9" w14:textId="77777777" w:rsidR="005C67E6" w:rsidRDefault="005C67E6" w:rsidP="001B1185">
      <w:pPr>
        <w:spacing w:line="480" w:lineRule="auto"/>
        <w:rPr>
          <w:rFonts w:ascii="Arial" w:hAnsi="Arial" w:cs="Arial"/>
          <w:b/>
          <w:sz w:val="20"/>
          <w:szCs w:val="20"/>
        </w:rPr>
      </w:pPr>
    </w:p>
    <w:p w14:paraId="5318A919" w14:textId="77777777" w:rsidR="005C67E6" w:rsidRDefault="005C67E6" w:rsidP="001B1185">
      <w:pPr>
        <w:spacing w:line="480" w:lineRule="auto"/>
        <w:rPr>
          <w:rFonts w:ascii="Arial" w:hAnsi="Arial" w:cs="Arial"/>
          <w:b/>
          <w:sz w:val="20"/>
          <w:szCs w:val="20"/>
        </w:rPr>
      </w:pPr>
    </w:p>
    <w:p w14:paraId="7BA92E4E" w14:textId="77777777" w:rsidR="005C67E6" w:rsidRDefault="005C67E6" w:rsidP="001B1185">
      <w:pPr>
        <w:spacing w:line="480" w:lineRule="auto"/>
        <w:rPr>
          <w:rFonts w:ascii="Arial" w:hAnsi="Arial" w:cs="Arial"/>
          <w:b/>
          <w:sz w:val="20"/>
          <w:szCs w:val="20"/>
        </w:rPr>
      </w:pPr>
    </w:p>
    <w:p w14:paraId="45207FFA" w14:textId="77777777" w:rsidR="005C67E6" w:rsidRDefault="005C67E6" w:rsidP="001B1185">
      <w:pPr>
        <w:spacing w:line="480" w:lineRule="auto"/>
        <w:rPr>
          <w:rFonts w:ascii="Arial" w:hAnsi="Arial" w:cs="Arial"/>
          <w:b/>
          <w:sz w:val="20"/>
          <w:szCs w:val="20"/>
        </w:rPr>
      </w:pPr>
    </w:p>
    <w:p w14:paraId="47C5B25C" w14:textId="77777777" w:rsidR="005C67E6" w:rsidRDefault="005C67E6" w:rsidP="001B1185">
      <w:pPr>
        <w:spacing w:line="480" w:lineRule="auto"/>
        <w:rPr>
          <w:rFonts w:ascii="Arial" w:hAnsi="Arial" w:cs="Arial"/>
          <w:b/>
          <w:sz w:val="20"/>
          <w:szCs w:val="20"/>
        </w:rPr>
      </w:pPr>
    </w:p>
    <w:p w14:paraId="23A37BD2" w14:textId="77777777" w:rsidR="005C67E6" w:rsidRDefault="005C67E6" w:rsidP="001B1185">
      <w:pPr>
        <w:spacing w:line="480" w:lineRule="auto"/>
        <w:rPr>
          <w:rFonts w:ascii="Arial" w:hAnsi="Arial" w:cs="Arial"/>
          <w:b/>
          <w:sz w:val="20"/>
          <w:szCs w:val="20"/>
        </w:rPr>
      </w:pPr>
    </w:p>
    <w:p w14:paraId="7BDB1C21" w14:textId="77777777" w:rsidR="005C67E6" w:rsidRDefault="005C67E6" w:rsidP="001B1185">
      <w:pPr>
        <w:spacing w:line="480" w:lineRule="auto"/>
        <w:rPr>
          <w:rFonts w:ascii="Arial" w:hAnsi="Arial" w:cs="Arial"/>
          <w:b/>
          <w:sz w:val="20"/>
          <w:szCs w:val="20"/>
        </w:rPr>
      </w:pPr>
    </w:p>
    <w:p w14:paraId="02840FCB" w14:textId="77777777" w:rsidR="005C67E6" w:rsidRDefault="005C67E6" w:rsidP="001B1185">
      <w:pPr>
        <w:spacing w:line="480" w:lineRule="auto"/>
        <w:rPr>
          <w:rFonts w:ascii="Arial" w:hAnsi="Arial" w:cs="Arial"/>
          <w:b/>
          <w:sz w:val="20"/>
          <w:szCs w:val="20"/>
        </w:rPr>
      </w:pPr>
    </w:p>
    <w:p w14:paraId="53E57D2D" w14:textId="77777777"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lastRenderedPageBreak/>
        <w:t>Supplementary Information</w:t>
      </w:r>
      <w:r w:rsidRPr="001B1185">
        <w:rPr>
          <w:rFonts w:ascii="Arial" w:hAnsi="Arial" w:cs="Arial"/>
          <w:sz w:val="20"/>
          <w:szCs w:val="20"/>
        </w:rPr>
        <w:t xml:space="preserve"> is available in the online version of the paper.</w:t>
      </w:r>
    </w:p>
    <w:p w14:paraId="260017F7" w14:textId="77777777" w:rsidR="001B1185" w:rsidRPr="001B1185" w:rsidRDefault="001B1185" w:rsidP="001B1185">
      <w:pPr>
        <w:spacing w:line="480" w:lineRule="auto"/>
        <w:rPr>
          <w:rFonts w:ascii="Arial" w:hAnsi="Arial" w:cs="Arial"/>
          <w:b/>
          <w:sz w:val="20"/>
          <w:szCs w:val="20"/>
        </w:rPr>
      </w:pPr>
    </w:p>
    <w:p w14:paraId="41942630" w14:textId="0FC9FAEE" w:rsidR="00166470" w:rsidRDefault="001B1185" w:rsidP="001B1185">
      <w:pPr>
        <w:spacing w:line="480" w:lineRule="auto"/>
        <w:rPr>
          <w:rFonts w:ascii="Arial" w:hAnsi="Arial" w:cs="Arial"/>
          <w:sz w:val="20"/>
          <w:szCs w:val="20"/>
        </w:rPr>
      </w:pPr>
      <w:r w:rsidRPr="001B1185">
        <w:rPr>
          <w:rFonts w:ascii="Arial" w:hAnsi="Arial" w:cs="Arial"/>
          <w:b/>
          <w:sz w:val="20"/>
          <w:szCs w:val="20"/>
        </w:rPr>
        <w:t>Acknowledgements</w:t>
      </w:r>
      <w:r w:rsidRPr="001B1185">
        <w:rPr>
          <w:rFonts w:ascii="Arial" w:hAnsi="Arial" w:cs="Arial"/>
          <w:sz w:val="20"/>
          <w:szCs w:val="20"/>
        </w:rPr>
        <w:t xml:space="preserve"> We thank </w:t>
      </w:r>
      <w:r w:rsidR="00511349">
        <w:rPr>
          <w:rFonts w:ascii="Arial" w:hAnsi="Arial" w:cs="Arial"/>
          <w:sz w:val="20"/>
          <w:szCs w:val="20"/>
        </w:rPr>
        <w:t>Mark Ruddy for assistance with coding, data analysis and for preparation of the Figure 1 and XXX</w:t>
      </w:r>
      <w:r w:rsidRPr="001B1185">
        <w:rPr>
          <w:rFonts w:ascii="Arial" w:hAnsi="Arial" w:cs="Arial"/>
          <w:sz w:val="20"/>
          <w:szCs w:val="20"/>
        </w:rPr>
        <w:t xml:space="preserve"> for advice and discussion. This research was supported by the U.S. National Science Foundation (OCE-1535007 to R.B.A.). This is contribution ZZZ from the Institute for Research on Global Climate Change at the Florida Institute of Technology.</w:t>
      </w:r>
    </w:p>
    <w:p w14:paraId="5470F230" w14:textId="77777777" w:rsidR="00166470" w:rsidRPr="001B1185" w:rsidRDefault="00166470" w:rsidP="001B1185">
      <w:pPr>
        <w:spacing w:line="480" w:lineRule="auto"/>
        <w:rPr>
          <w:rFonts w:ascii="Arial" w:hAnsi="Arial" w:cs="Arial"/>
          <w:sz w:val="20"/>
          <w:szCs w:val="20"/>
        </w:rPr>
      </w:pPr>
    </w:p>
    <w:p w14:paraId="3A49FF41" w14:textId="2EFA335F"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t>Author Contributions</w:t>
      </w:r>
      <w:r w:rsidRPr="001B1185">
        <w:rPr>
          <w:rFonts w:ascii="Arial" w:hAnsi="Arial" w:cs="Arial"/>
          <w:sz w:val="20"/>
          <w:szCs w:val="20"/>
        </w:rPr>
        <w:t xml:space="preserve"> J.F.B. and R.B.A. conceived the study. </w:t>
      </w:r>
      <w:r w:rsidR="00166470">
        <w:rPr>
          <w:rFonts w:ascii="Arial" w:hAnsi="Arial" w:cs="Arial"/>
          <w:sz w:val="20"/>
          <w:szCs w:val="20"/>
        </w:rPr>
        <w:t>J.F.B., A.E.B., C.C</w:t>
      </w:r>
      <w:ins w:id="11" w:author="Richard  Aronson" w:date="2017-08-06T09:27:00Z">
        <w:r w:rsidR="00BD0502">
          <w:rPr>
            <w:rFonts w:ascii="Arial" w:hAnsi="Arial" w:cs="Arial"/>
            <w:sz w:val="20"/>
            <w:szCs w:val="20"/>
          </w:rPr>
          <w:t>.</w:t>
        </w:r>
      </w:ins>
      <w:r w:rsidR="00166470">
        <w:rPr>
          <w:rFonts w:ascii="Arial" w:hAnsi="Arial" w:cs="Arial"/>
          <w:sz w:val="20"/>
          <w:szCs w:val="20"/>
        </w:rPr>
        <w:t xml:space="preserve">, and S.A.H. performed the analysis. </w:t>
      </w:r>
      <w:r w:rsidR="00166470" w:rsidRPr="001B1185">
        <w:rPr>
          <w:rFonts w:ascii="Arial" w:hAnsi="Arial" w:cs="Arial"/>
          <w:sz w:val="20"/>
          <w:szCs w:val="20"/>
        </w:rPr>
        <w:t>J.F.B.</w:t>
      </w:r>
      <w:ins w:id="12" w:author="Richard  Aronson" w:date="2017-08-06T09:27:00Z">
        <w:r w:rsidR="00BD0502">
          <w:rPr>
            <w:rFonts w:ascii="Arial" w:hAnsi="Arial" w:cs="Arial"/>
            <w:sz w:val="20"/>
            <w:szCs w:val="20"/>
          </w:rPr>
          <w:t>,</w:t>
        </w:r>
      </w:ins>
      <w:bookmarkStart w:id="13" w:name="_GoBack"/>
      <w:bookmarkEnd w:id="13"/>
      <w:r w:rsidR="00166470" w:rsidRPr="001B1185">
        <w:rPr>
          <w:rFonts w:ascii="Arial" w:hAnsi="Arial" w:cs="Arial"/>
          <w:sz w:val="20"/>
          <w:szCs w:val="20"/>
        </w:rPr>
        <w:t xml:space="preserve"> </w:t>
      </w:r>
      <w:r w:rsidR="00166470">
        <w:rPr>
          <w:rFonts w:ascii="Arial" w:hAnsi="Arial" w:cs="Arial"/>
          <w:sz w:val="20"/>
          <w:szCs w:val="20"/>
        </w:rPr>
        <w:t>A.E.B., S.A</w:t>
      </w:r>
      <w:r w:rsidR="00511349">
        <w:rPr>
          <w:rFonts w:ascii="Arial" w:hAnsi="Arial" w:cs="Arial"/>
          <w:sz w:val="20"/>
          <w:szCs w:val="20"/>
        </w:rPr>
        <w:t>.</w:t>
      </w:r>
      <w:r w:rsidR="00166470">
        <w:rPr>
          <w:rFonts w:ascii="Arial" w:hAnsi="Arial" w:cs="Arial"/>
          <w:sz w:val="20"/>
          <w:szCs w:val="20"/>
        </w:rPr>
        <w:t xml:space="preserve">H. and </w:t>
      </w:r>
      <w:r w:rsidR="00166470" w:rsidRPr="001B1185">
        <w:rPr>
          <w:rFonts w:ascii="Arial" w:hAnsi="Arial" w:cs="Arial"/>
          <w:sz w:val="20"/>
          <w:szCs w:val="20"/>
        </w:rPr>
        <w:t>R.B.A</w:t>
      </w:r>
      <w:ins w:id="14" w:author="Richard  Aronson" w:date="2017-08-06T09:27:00Z">
        <w:r w:rsidR="00BD0502">
          <w:rPr>
            <w:rFonts w:ascii="Arial" w:hAnsi="Arial" w:cs="Arial"/>
            <w:sz w:val="20"/>
            <w:szCs w:val="20"/>
          </w:rPr>
          <w:t>.</w:t>
        </w:r>
      </w:ins>
      <w:r w:rsidR="00166470" w:rsidRPr="001B1185">
        <w:rPr>
          <w:rFonts w:ascii="Arial" w:hAnsi="Arial" w:cs="Arial"/>
          <w:sz w:val="20"/>
          <w:szCs w:val="20"/>
        </w:rPr>
        <w:t xml:space="preserve"> </w:t>
      </w:r>
      <w:r w:rsidRPr="001B1185">
        <w:rPr>
          <w:rFonts w:ascii="Arial" w:hAnsi="Arial" w:cs="Arial"/>
          <w:sz w:val="20"/>
          <w:szCs w:val="20"/>
        </w:rPr>
        <w:t>interpreted the results. J.F.B. and R.B.A</w:t>
      </w:r>
      <w:ins w:id="15" w:author="Richard  Aronson" w:date="2017-08-06T09:27:00Z">
        <w:r w:rsidR="00BD0502">
          <w:rPr>
            <w:rFonts w:ascii="Arial" w:hAnsi="Arial" w:cs="Arial"/>
            <w:sz w:val="20"/>
            <w:szCs w:val="20"/>
          </w:rPr>
          <w:t>.</w:t>
        </w:r>
      </w:ins>
      <w:r w:rsidRPr="001B1185">
        <w:rPr>
          <w:rFonts w:ascii="Arial" w:hAnsi="Arial" w:cs="Arial"/>
          <w:sz w:val="20"/>
          <w:szCs w:val="20"/>
        </w:rPr>
        <w:t xml:space="preserve"> wrote the manuscript, with assistance from the other authors.</w:t>
      </w:r>
      <w:r w:rsidR="00166470">
        <w:rPr>
          <w:rFonts w:ascii="Arial" w:hAnsi="Arial" w:cs="Arial"/>
          <w:sz w:val="20"/>
          <w:szCs w:val="20"/>
        </w:rPr>
        <w:t xml:space="preserve"> A.E.B., E.P.P., </w:t>
      </w:r>
      <w:proofErr w:type="spellStart"/>
      <w:r w:rsidR="00166470">
        <w:rPr>
          <w:rFonts w:ascii="Arial" w:hAnsi="Arial" w:cs="Arial"/>
          <w:sz w:val="20"/>
          <w:szCs w:val="20"/>
        </w:rPr>
        <w:t>R.v.H</w:t>
      </w:r>
      <w:proofErr w:type="spellEnd"/>
      <w:r w:rsidR="00166470">
        <w:rPr>
          <w:rFonts w:ascii="Arial" w:hAnsi="Arial" w:cs="Arial"/>
          <w:sz w:val="20"/>
          <w:szCs w:val="20"/>
        </w:rPr>
        <w:t xml:space="preserve">., and S.A.H. provided datasets. </w:t>
      </w:r>
    </w:p>
    <w:p w14:paraId="43D23701" w14:textId="77777777" w:rsidR="001B1185" w:rsidRPr="001B1185" w:rsidRDefault="001B1185" w:rsidP="001B1185">
      <w:pPr>
        <w:spacing w:line="480" w:lineRule="auto"/>
        <w:rPr>
          <w:rFonts w:ascii="Arial" w:hAnsi="Arial" w:cs="Arial"/>
          <w:sz w:val="20"/>
          <w:szCs w:val="20"/>
        </w:rPr>
      </w:pPr>
    </w:p>
    <w:p w14:paraId="72950BC2"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Author Information </w:t>
      </w:r>
      <w:r w:rsidRPr="001B1185">
        <w:rPr>
          <w:rFonts w:ascii="Arial" w:hAnsi="Arial" w:cs="Arial"/>
          <w:sz w:val="20"/>
          <w:szCs w:val="20"/>
        </w:rPr>
        <w:t>Reprints and permissions information is available at www.nature.com/reprints. The authors declare no competing financial interests. Readers are welcome to comment on the online version of the paper. Publisher’s note: Springer Nature remains neutral with regard to jurisdictional claims in published maps and institutional affiliations. Correspondence and requests for materials should be addressed to J.F.B. (jbruno@unc.edu).</w:t>
      </w:r>
    </w:p>
    <w:p w14:paraId="5AF10EFB" w14:textId="77777777" w:rsidR="001B1185" w:rsidRPr="001B1185" w:rsidRDefault="001B1185" w:rsidP="001B1185">
      <w:pPr>
        <w:spacing w:line="480" w:lineRule="auto"/>
        <w:rPr>
          <w:rFonts w:ascii="Arial" w:hAnsi="Arial" w:cs="Arial"/>
          <w:sz w:val="20"/>
          <w:szCs w:val="20"/>
        </w:rPr>
      </w:pPr>
    </w:p>
    <w:p w14:paraId="6CD8969C"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Reviewer Information </w:t>
      </w:r>
      <w:r w:rsidRPr="001B1185">
        <w:rPr>
          <w:rFonts w:ascii="Arial" w:hAnsi="Arial" w:cs="Arial"/>
          <w:i/>
          <w:iCs/>
          <w:sz w:val="20"/>
          <w:szCs w:val="20"/>
        </w:rPr>
        <w:t xml:space="preserve">Nature </w:t>
      </w:r>
      <w:r w:rsidRPr="001B1185">
        <w:rPr>
          <w:rFonts w:ascii="Arial" w:hAnsi="Arial" w:cs="Arial"/>
          <w:sz w:val="20"/>
          <w:szCs w:val="20"/>
        </w:rPr>
        <w:t>thanks the anonymous reviewer(s) for their contribution to the peer review of this work.</w:t>
      </w:r>
    </w:p>
    <w:p w14:paraId="0307E605" w14:textId="0E2F9BC3" w:rsidR="007C7EE3" w:rsidRDefault="007C7EE3">
      <w:pPr>
        <w:rPr>
          <w:rFonts w:ascii="Arial" w:hAnsi="Arial" w:cs="Arial"/>
          <w:b/>
          <w:sz w:val="20"/>
          <w:szCs w:val="20"/>
        </w:rPr>
      </w:pPr>
      <w:r>
        <w:rPr>
          <w:rFonts w:ascii="Arial" w:hAnsi="Arial" w:cs="Arial"/>
          <w:b/>
          <w:sz w:val="20"/>
          <w:szCs w:val="20"/>
        </w:rPr>
        <w:br w:type="page"/>
      </w:r>
    </w:p>
    <w:p w14:paraId="53773BD7" w14:textId="77777777" w:rsidR="005A081B" w:rsidRDefault="005A081B" w:rsidP="001B1185">
      <w:pPr>
        <w:spacing w:line="480" w:lineRule="auto"/>
        <w:rPr>
          <w:rFonts w:ascii="Arial" w:hAnsi="Arial" w:cs="Arial"/>
          <w:b/>
          <w:sz w:val="20"/>
          <w:szCs w:val="20"/>
        </w:rPr>
      </w:pPr>
    </w:p>
    <w:p w14:paraId="5EC909FC" w14:textId="1AD89CE6" w:rsidR="00C622A6" w:rsidRDefault="00C622A6" w:rsidP="00AC4C23">
      <w:pPr>
        <w:spacing w:line="480" w:lineRule="auto"/>
        <w:rPr>
          <w:rFonts w:ascii="Arial" w:hAnsi="Arial" w:cs="Arial"/>
          <w:b/>
          <w:sz w:val="20"/>
          <w:szCs w:val="20"/>
        </w:rPr>
      </w:pPr>
      <w:r w:rsidRPr="000F1386">
        <w:rPr>
          <w:rFonts w:ascii="Arial" w:hAnsi="Arial" w:cs="Arial"/>
          <w:b/>
          <w:sz w:val="20"/>
          <w:szCs w:val="20"/>
        </w:rPr>
        <w:t>Literature Cited</w:t>
      </w:r>
      <w:r w:rsidR="00281F35" w:rsidRPr="000F1386">
        <w:rPr>
          <w:rFonts w:ascii="Arial" w:hAnsi="Arial" w:cs="Arial"/>
          <w:b/>
          <w:sz w:val="20"/>
          <w:szCs w:val="20"/>
        </w:rPr>
        <w:t xml:space="preserve"> </w:t>
      </w:r>
      <w:r w:rsidR="00281F35" w:rsidRPr="000F1386">
        <w:rPr>
          <w:rFonts w:ascii="Arial" w:hAnsi="Arial" w:cs="Arial"/>
          <w:b/>
          <w:sz w:val="20"/>
          <w:szCs w:val="20"/>
          <w:highlight w:val="yellow"/>
        </w:rPr>
        <w:t>(30 max)</w:t>
      </w:r>
    </w:p>
    <w:p w14:paraId="24A0371C" w14:textId="6DB8AEB3" w:rsidR="00F34178" w:rsidRPr="00F34178" w:rsidRDefault="00DA676B" w:rsidP="00F34178">
      <w:pPr>
        <w:widowControl w:val="0"/>
        <w:autoSpaceDE w:val="0"/>
        <w:autoSpaceDN w:val="0"/>
        <w:adjustRightInd w:val="0"/>
        <w:spacing w:line="480" w:lineRule="auto"/>
        <w:ind w:left="640" w:hanging="640"/>
        <w:rPr>
          <w:rFonts w:ascii="Arial" w:eastAsia="Times New Roman" w:hAnsi="Arial" w:cs="Arial"/>
          <w:noProof/>
          <w:sz w:val="20"/>
        </w:rPr>
      </w:pPr>
      <w:r>
        <w:rPr>
          <w:rFonts w:ascii="Arial" w:hAnsi="Arial" w:cs="Arial"/>
          <w:b/>
          <w:sz w:val="20"/>
          <w:szCs w:val="20"/>
        </w:rPr>
        <w:fldChar w:fldCharType="begin" w:fldLock="1"/>
      </w:r>
      <w:r>
        <w:rPr>
          <w:rFonts w:ascii="Arial" w:hAnsi="Arial" w:cs="Arial"/>
          <w:b/>
          <w:sz w:val="20"/>
          <w:szCs w:val="20"/>
        </w:rPr>
        <w:instrText xml:space="preserve">ADDIN Mendeley Bibliography CSL_BIBLIOGRAPHY </w:instrText>
      </w:r>
      <w:r>
        <w:rPr>
          <w:rFonts w:ascii="Arial" w:hAnsi="Arial" w:cs="Arial"/>
          <w:b/>
          <w:sz w:val="20"/>
          <w:szCs w:val="20"/>
        </w:rPr>
        <w:fldChar w:fldCharType="separate"/>
      </w:r>
      <w:r w:rsidR="00F34178" w:rsidRPr="00F34178">
        <w:rPr>
          <w:rFonts w:ascii="Arial" w:eastAsia="Times New Roman" w:hAnsi="Arial" w:cs="Arial"/>
          <w:noProof/>
          <w:sz w:val="20"/>
        </w:rPr>
        <w:t xml:space="preserve">1. </w:t>
      </w:r>
      <w:r w:rsidR="00F34178" w:rsidRPr="00F34178">
        <w:rPr>
          <w:rFonts w:ascii="Arial" w:eastAsia="Times New Roman" w:hAnsi="Arial" w:cs="Arial"/>
          <w:noProof/>
          <w:sz w:val="20"/>
        </w:rPr>
        <w:tab/>
        <w:t xml:space="preserve">Allison GW, Lubchenco J, Carr MH. Marine reserves are necessary but not sufficient for marine conservation. </w:t>
      </w:r>
      <w:r w:rsidR="00F34178" w:rsidRPr="00F34178">
        <w:rPr>
          <w:rFonts w:ascii="Arial" w:eastAsia="Times New Roman" w:hAnsi="Arial" w:cs="Arial"/>
          <w:i/>
          <w:iCs/>
          <w:noProof/>
          <w:sz w:val="20"/>
        </w:rPr>
        <w:t>Ecol Appl</w:t>
      </w:r>
      <w:r w:rsidR="00F34178" w:rsidRPr="00F34178">
        <w:rPr>
          <w:rFonts w:ascii="Arial" w:eastAsia="Times New Roman" w:hAnsi="Arial" w:cs="Arial"/>
          <w:noProof/>
          <w:sz w:val="20"/>
        </w:rPr>
        <w:t>. 1998;8(sp1).</w:t>
      </w:r>
    </w:p>
    <w:p w14:paraId="316F05BD"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 </w:t>
      </w:r>
      <w:r w:rsidRPr="00F34178">
        <w:rPr>
          <w:rFonts w:ascii="Arial" w:eastAsia="Times New Roman" w:hAnsi="Arial" w:cs="Arial"/>
          <w:noProof/>
          <w:sz w:val="20"/>
        </w:rPr>
        <w:tab/>
        <w:t xml:space="preserve">van Vuuren DP, Edmonds J, Kainuma M, et al. The representative concentration pathways: an overview. </w:t>
      </w:r>
      <w:r w:rsidRPr="00F34178">
        <w:rPr>
          <w:rFonts w:ascii="Arial" w:eastAsia="Times New Roman" w:hAnsi="Arial" w:cs="Arial"/>
          <w:i/>
          <w:iCs/>
          <w:noProof/>
          <w:sz w:val="20"/>
        </w:rPr>
        <w:t>Clim Change</w:t>
      </w:r>
      <w:r w:rsidRPr="00F34178">
        <w:rPr>
          <w:rFonts w:ascii="Arial" w:eastAsia="Times New Roman" w:hAnsi="Arial" w:cs="Arial"/>
          <w:noProof/>
          <w:sz w:val="20"/>
        </w:rPr>
        <w:t>. 2011;109(1-2):5-31. doi:10.1007/s10584-011-0148-z.</w:t>
      </w:r>
    </w:p>
    <w:p w14:paraId="0B3BF1F7"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3. </w:t>
      </w:r>
      <w:r w:rsidRPr="00F34178">
        <w:rPr>
          <w:rFonts w:ascii="Arial" w:eastAsia="Times New Roman" w:hAnsi="Arial" w:cs="Arial"/>
          <w:noProof/>
          <w:sz w:val="20"/>
        </w:rPr>
        <w:tab/>
        <w:t xml:space="preserve">García Molinos J, Halpern BS, Schoeman DS, et al. Climate velocity and the future global redistribution of marine biodiversity. </w:t>
      </w:r>
      <w:r w:rsidRPr="00F34178">
        <w:rPr>
          <w:rFonts w:ascii="Arial" w:eastAsia="Times New Roman" w:hAnsi="Arial" w:cs="Arial"/>
          <w:i/>
          <w:iCs/>
          <w:noProof/>
          <w:sz w:val="20"/>
        </w:rPr>
        <w:t>Nat Clim Chang</w:t>
      </w:r>
      <w:r w:rsidRPr="00F34178">
        <w:rPr>
          <w:rFonts w:ascii="Arial" w:eastAsia="Times New Roman" w:hAnsi="Arial" w:cs="Arial"/>
          <w:noProof/>
          <w:sz w:val="20"/>
        </w:rPr>
        <w:t>. 2015;6(1):83-88. doi:10.1038/nclimate2769.</w:t>
      </w:r>
    </w:p>
    <w:p w14:paraId="15BE3D17"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4. </w:t>
      </w:r>
      <w:r w:rsidRPr="00F34178">
        <w:rPr>
          <w:rFonts w:ascii="Arial" w:eastAsia="Times New Roman" w:hAnsi="Arial" w:cs="Arial"/>
          <w:noProof/>
          <w:sz w:val="20"/>
        </w:rPr>
        <w:tab/>
        <w:t xml:space="preserve">Stuart-Smith RD, Edgar GJ, Barrett NS, Kininmonth SJ, Bates AE. Thermal biases and vulnerability to warming in the world’s marine fauna. </w:t>
      </w:r>
      <w:r w:rsidRPr="00F34178">
        <w:rPr>
          <w:rFonts w:ascii="Arial" w:eastAsia="Times New Roman" w:hAnsi="Arial" w:cs="Arial"/>
          <w:i/>
          <w:iCs/>
          <w:noProof/>
          <w:sz w:val="20"/>
        </w:rPr>
        <w:t>Nature</w:t>
      </w:r>
      <w:r w:rsidRPr="00F34178">
        <w:rPr>
          <w:rFonts w:ascii="Arial" w:eastAsia="Times New Roman" w:hAnsi="Arial" w:cs="Arial"/>
          <w:noProof/>
          <w:sz w:val="20"/>
        </w:rPr>
        <w:t>. November 2015. doi:10.1038/nature16144.</w:t>
      </w:r>
    </w:p>
    <w:p w14:paraId="3E3A6336"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5. </w:t>
      </w:r>
      <w:r w:rsidRPr="00F34178">
        <w:rPr>
          <w:rFonts w:ascii="Arial" w:eastAsia="Times New Roman" w:hAnsi="Arial" w:cs="Arial"/>
          <w:noProof/>
          <w:sz w:val="20"/>
        </w:rPr>
        <w:tab/>
        <w:t xml:space="preserve">Peters RL. The Greenhouse Effect and Nature Reserves. </w:t>
      </w:r>
      <w:r w:rsidRPr="00F34178">
        <w:rPr>
          <w:rFonts w:ascii="Arial" w:eastAsia="Times New Roman" w:hAnsi="Arial" w:cs="Arial"/>
          <w:i/>
          <w:iCs/>
          <w:noProof/>
          <w:sz w:val="20"/>
        </w:rPr>
        <w:t>Bioscience</w:t>
      </w:r>
      <w:r w:rsidRPr="00F34178">
        <w:rPr>
          <w:rFonts w:ascii="Arial" w:eastAsia="Times New Roman" w:hAnsi="Arial" w:cs="Arial"/>
          <w:noProof/>
          <w:sz w:val="20"/>
        </w:rPr>
        <w:t>. 1985;35(11):707-717. doi:10.2307/1310052.</w:t>
      </w:r>
    </w:p>
    <w:p w14:paraId="60FCEFDF"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6. </w:t>
      </w:r>
      <w:r w:rsidRPr="00F34178">
        <w:rPr>
          <w:rFonts w:ascii="Arial" w:eastAsia="Times New Roman" w:hAnsi="Arial" w:cs="Arial"/>
          <w:noProof/>
          <w:sz w:val="20"/>
        </w:rPr>
        <w:tab/>
        <w:t xml:space="preserve">Graham N a J, McClanahan TR, MacNeil MA, et al. Climate warming, marine protected areas and the ocean-scale integrity of coral reef ecosystems. </w:t>
      </w:r>
      <w:r w:rsidRPr="00F34178">
        <w:rPr>
          <w:rFonts w:ascii="Arial" w:eastAsia="Times New Roman" w:hAnsi="Arial" w:cs="Arial"/>
          <w:i/>
          <w:iCs/>
          <w:noProof/>
          <w:sz w:val="20"/>
        </w:rPr>
        <w:t>PLoS One</w:t>
      </w:r>
      <w:r w:rsidRPr="00F34178">
        <w:rPr>
          <w:rFonts w:ascii="Arial" w:eastAsia="Times New Roman" w:hAnsi="Arial" w:cs="Arial"/>
          <w:noProof/>
          <w:sz w:val="20"/>
        </w:rPr>
        <w:t>. 2008;3(8):e3039. doi:10.1371/journal.pone.0003039.</w:t>
      </w:r>
    </w:p>
    <w:p w14:paraId="628B355F"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7. </w:t>
      </w:r>
      <w:r w:rsidRPr="00F34178">
        <w:rPr>
          <w:rFonts w:ascii="Arial" w:eastAsia="Times New Roman" w:hAnsi="Arial" w:cs="Arial"/>
          <w:noProof/>
          <w:sz w:val="20"/>
        </w:rPr>
        <w:tab/>
        <w:t xml:space="preserve">Monahan WB, Fisichelli NA. Climate exposure of US national parks in a new era of change. </w:t>
      </w:r>
      <w:r w:rsidRPr="00F34178">
        <w:rPr>
          <w:rFonts w:ascii="Arial" w:eastAsia="Times New Roman" w:hAnsi="Arial" w:cs="Arial"/>
          <w:i/>
          <w:iCs/>
          <w:noProof/>
          <w:sz w:val="20"/>
        </w:rPr>
        <w:t>PLoS One</w:t>
      </w:r>
      <w:r w:rsidRPr="00F34178">
        <w:rPr>
          <w:rFonts w:ascii="Arial" w:eastAsia="Times New Roman" w:hAnsi="Arial" w:cs="Arial"/>
          <w:noProof/>
          <w:sz w:val="20"/>
        </w:rPr>
        <w:t>. 2014;9(7):e101302.</w:t>
      </w:r>
    </w:p>
    <w:p w14:paraId="118B64EA"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8. </w:t>
      </w:r>
      <w:r w:rsidRPr="00F34178">
        <w:rPr>
          <w:rFonts w:ascii="Arial" w:eastAsia="Times New Roman" w:hAnsi="Arial" w:cs="Arial"/>
          <w:noProof/>
          <w:sz w:val="20"/>
        </w:rPr>
        <w:tab/>
        <w:t xml:space="preserve">Hughes TP, Kerry J, Álvarez-Noriega M, et al. Global warming and recurrent mass bleaching of corals. </w:t>
      </w:r>
      <w:r w:rsidRPr="00F34178">
        <w:rPr>
          <w:rFonts w:ascii="Arial" w:eastAsia="Times New Roman" w:hAnsi="Arial" w:cs="Arial"/>
          <w:i/>
          <w:iCs/>
          <w:noProof/>
          <w:sz w:val="20"/>
        </w:rPr>
        <w:t>Nature</w:t>
      </w:r>
      <w:r w:rsidRPr="00F34178">
        <w:rPr>
          <w:rFonts w:ascii="Arial" w:eastAsia="Times New Roman" w:hAnsi="Arial" w:cs="Arial"/>
          <w:noProof/>
          <w:sz w:val="20"/>
        </w:rPr>
        <w:t>. 2017. doi:10.1038/nature21707.</w:t>
      </w:r>
    </w:p>
    <w:p w14:paraId="2BAB31F6"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9. </w:t>
      </w:r>
      <w:r w:rsidRPr="00F34178">
        <w:rPr>
          <w:rFonts w:ascii="Arial" w:eastAsia="Times New Roman" w:hAnsi="Arial" w:cs="Arial"/>
          <w:noProof/>
          <w:sz w:val="20"/>
        </w:rPr>
        <w:tab/>
        <w:t xml:space="preserve">Selig ER, Casey KS, Bruno JF. Temperature-driven coral decline: the role of marine protected areas. </w:t>
      </w:r>
      <w:r w:rsidRPr="00F34178">
        <w:rPr>
          <w:rFonts w:ascii="Arial" w:eastAsia="Times New Roman" w:hAnsi="Arial" w:cs="Arial"/>
          <w:i/>
          <w:iCs/>
          <w:noProof/>
          <w:sz w:val="20"/>
        </w:rPr>
        <w:t>Glob Chang Biol</w:t>
      </w:r>
      <w:r w:rsidRPr="00F34178">
        <w:rPr>
          <w:rFonts w:ascii="Arial" w:eastAsia="Times New Roman" w:hAnsi="Arial" w:cs="Arial"/>
          <w:noProof/>
          <w:sz w:val="20"/>
        </w:rPr>
        <w:t>. 2012;18(5):1561–1570. doi:10.1111/j.1365-2486.2012.02658.x.</w:t>
      </w:r>
    </w:p>
    <w:p w14:paraId="61A872BF"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10. </w:t>
      </w:r>
      <w:r w:rsidRPr="00F34178">
        <w:rPr>
          <w:rFonts w:ascii="Arial" w:eastAsia="Times New Roman" w:hAnsi="Arial" w:cs="Arial"/>
          <w:noProof/>
          <w:sz w:val="20"/>
        </w:rPr>
        <w:tab/>
        <w:t xml:space="preserve">Moss RH, Edmonds JA, Hibbard KA, et al. The next generation of scenarios for climate change research and assessment. </w:t>
      </w:r>
      <w:r w:rsidRPr="00F34178">
        <w:rPr>
          <w:rFonts w:ascii="Arial" w:eastAsia="Times New Roman" w:hAnsi="Arial" w:cs="Arial"/>
          <w:i/>
          <w:iCs/>
          <w:noProof/>
          <w:sz w:val="20"/>
        </w:rPr>
        <w:t>Nature</w:t>
      </w:r>
      <w:r w:rsidRPr="00F34178">
        <w:rPr>
          <w:rFonts w:ascii="Arial" w:eastAsia="Times New Roman" w:hAnsi="Arial" w:cs="Arial"/>
          <w:noProof/>
          <w:sz w:val="20"/>
        </w:rPr>
        <w:t>. 2010;463(7282):747-756. http://dx.doi.org/10.1038/nature08823.</w:t>
      </w:r>
    </w:p>
    <w:p w14:paraId="1646F510"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11. </w:t>
      </w:r>
      <w:r w:rsidRPr="00F34178">
        <w:rPr>
          <w:rFonts w:ascii="Arial" w:eastAsia="Times New Roman" w:hAnsi="Arial" w:cs="Arial"/>
          <w:noProof/>
          <w:sz w:val="20"/>
        </w:rPr>
        <w:tab/>
        <w:t xml:space="preserve">Burrows MT, Schoeman DS, Buckley LB, et al. The pace of shifting climate in marine and terrestrial ecosystems. </w:t>
      </w:r>
      <w:r w:rsidRPr="00F34178">
        <w:rPr>
          <w:rFonts w:ascii="Arial" w:eastAsia="Times New Roman" w:hAnsi="Arial" w:cs="Arial"/>
          <w:i/>
          <w:iCs/>
          <w:noProof/>
          <w:sz w:val="20"/>
        </w:rPr>
        <w:t>Science (80- )</w:t>
      </w:r>
      <w:r w:rsidRPr="00F34178">
        <w:rPr>
          <w:rFonts w:ascii="Arial" w:eastAsia="Times New Roman" w:hAnsi="Arial" w:cs="Arial"/>
          <w:noProof/>
          <w:sz w:val="20"/>
        </w:rPr>
        <w:t>. 2011;334(6056):652-655. doi:10.1126/science.1210288.</w:t>
      </w:r>
    </w:p>
    <w:p w14:paraId="3B341AF7"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12. </w:t>
      </w:r>
      <w:r w:rsidRPr="00F34178">
        <w:rPr>
          <w:rFonts w:ascii="Arial" w:eastAsia="Times New Roman" w:hAnsi="Arial" w:cs="Arial"/>
          <w:noProof/>
          <w:sz w:val="20"/>
        </w:rPr>
        <w:tab/>
        <w:t xml:space="preserve">Gattuso J-P, Magnan A, Bille R, et al. Contrasting futures for ocean and society from different </w:t>
      </w:r>
      <w:r w:rsidRPr="00F34178">
        <w:rPr>
          <w:rFonts w:ascii="Arial" w:eastAsia="Times New Roman" w:hAnsi="Arial" w:cs="Arial"/>
          <w:noProof/>
          <w:sz w:val="20"/>
        </w:rPr>
        <w:lastRenderedPageBreak/>
        <w:t xml:space="preserve">anthropogenic CO2 emissions scenarios. </w:t>
      </w:r>
      <w:r w:rsidRPr="00F34178">
        <w:rPr>
          <w:rFonts w:ascii="Arial" w:eastAsia="Times New Roman" w:hAnsi="Arial" w:cs="Arial"/>
          <w:i/>
          <w:iCs/>
          <w:noProof/>
          <w:sz w:val="20"/>
        </w:rPr>
        <w:t>Science (80- )</w:t>
      </w:r>
      <w:r w:rsidRPr="00F34178">
        <w:rPr>
          <w:rFonts w:ascii="Arial" w:eastAsia="Times New Roman" w:hAnsi="Arial" w:cs="Arial"/>
          <w:noProof/>
          <w:sz w:val="20"/>
        </w:rPr>
        <w:t>. 2015;349(6243):aac4722-1-aac4722-10. doi:10.1126/science.aac4722.</w:t>
      </w:r>
    </w:p>
    <w:p w14:paraId="58FB3964"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13. </w:t>
      </w:r>
      <w:r w:rsidRPr="00F34178">
        <w:rPr>
          <w:rFonts w:ascii="Arial" w:eastAsia="Times New Roman" w:hAnsi="Arial" w:cs="Arial"/>
          <w:noProof/>
          <w:sz w:val="20"/>
        </w:rPr>
        <w:tab/>
        <w:t xml:space="preserve">Henson SA, Beaulieu C, Ilyina T, et al. Rapid emergence of climate change in environmental drivers of marine ecosystems. </w:t>
      </w:r>
      <w:r w:rsidRPr="00F34178">
        <w:rPr>
          <w:rFonts w:ascii="Arial" w:eastAsia="Times New Roman" w:hAnsi="Arial" w:cs="Arial"/>
          <w:i/>
          <w:iCs/>
          <w:noProof/>
          <w:sz w:val="20"/>
        </w:rPr>
        <w:t>Nat Commun</w:t>
      </w:r>
      <w:r w:rsidRPr="00F34178">
        <w:rPr>
          <w:rFonts w:ascii="Arial" w:eastAsia="Times New Roman" w:hAnsi="Arial" w:cs="Arial"/>
          <w:noProof/>
          <w:sz w:val="20"/>
        </w:rPr>
        <w:t>. 2017;8(5020):14682. doi:10.1038/ncomms14682.</w:t>
      </w:r>
    </w:p>
    <w:p w14:paraId="38D58BFE"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14. </w:t>
      </w:r>
      <w:r w:rsidRPr="00F34178">
        <w:rPr>
          <w:rFonts w:ascii="Arial" w:eastAsia="Times New Roman" w:hAnsi="Arial" w:cs="Arial"/>
          <w:noProof/>
          <w:sz w:val="20"/>
        </w:rPr>
        <w:tab/>
        <w:t xml:space="preserve">Poloczanska ES, Brown CJ, Sydeman WJ, et al. Global imprint of climate change on marine life. </w:t>
      </w:r>
      <w:r w:rsidRPr="00F34178">
        <w:rPr>
          <w:rFonts w:ascii="Arial" w:eastAsia="Times New Roman" w:hAnsi="Arial" w:cs="Arial"/>
          <w:i/>
          <w:iCs/>
          <w:noProof/>
          <w:sz w:val="20"/>
        </w:rPr>
        <w:t>Nat Clim Chang</w:t>
      </w:r>
      <w:r w:rsidRPr="00F34178">
        <w:rPr>
          <w:rFonts w:ascii="Arial" w:eastAsia="Times New Roman" w:hAnsi="Arial" w:cs="Arial"/>
          <w:noProof/>
          <w:sz w:val="20"/>
        </w:rPr>
        <w:t>. 2013;3(10):919-925. doi:10.1038/nclimate1958.</w:t>
      </w:r>
    </w:p>
    <w:p w14:paraId="736860DE"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15. </w:t>
      </w:r>
      <w:r w:rsidRPr="00F34178">
        <w:rPr>
          <w:rFonts w:ascii="Arial" w:eastAsia="Times New Roman" w:hAnsi="Arial" w:cs="Arial"/>
          <w:noProof/>
          <w:sz w:val="20"/>
        </w:rPr>
        <w:tab/>
        <w:t xml:space="preserve">Aronson RB, Thatje S, Clarke A, et al. Climate Change and Invasibility of the Antarctic Benthos. </w:t>
      </w:r>
      <w:r w:rsidRPr="00F34178">
        <w:rPr>
          <w:rFonts w:ascii="Arial" w:eastAsia="Times New Roman" w:hAnsi="Arial" w:cs="Arial"/>
          <w:i/>
          <w:iCs/>
          <w:noProof/>
          <w:sz w:val="20"/>
        </w:rPr>
        <w:t>Annu Rev Ecol Evol Syst</w:t>
      </w:r>
      <w:r w:rsidRPr="00F34178">
        <w:rPr>
          <w:rFonts w:ascii="Arial" w:eastAsia="Times New Roman" w:hAnsi="Arial" w:cs="Arial"/>
          <w:noProof/>
          <w:sz w:val="20"/>
        </w:rPr>
        <w:t>. 2007;38(1):129-154. doi:10.1146/annurev.ecolsys.38.091206.095525.</w:t>
      </w:r>
    </w:p>
    <w:p w14:paraId="06591D70"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16. </w:t>
      </w:r>
      <w:r w:rsidRPr="00F34178">
        <w:rPr>
          <w:rFonts w:ascii="Arial" w:eastAsia="Times New Roman" w:hAnsi="Arial" w:cs="Arial"/>
          <w:noProof/>
          <w:sz w:val="20"/>
        </w:rPr>
        <w:tab/>
        <w:t xml:space="preserve">Burrows MT, Schoeman DS, Buckley LB, et al. The Pace of Shifting Climate in Marine and Terrestrial Ecosystems. </w:t>
      </w:r>
      <w:r w:rsidRPr="00F34178">
        <w:rPr>
          <w:rFonts w:ascii="Arial" w:eastAsia="Times New Roman" w:hAnsi="Arial" w:cs="Arial"/>
          <w:i/>
          <w:iCs/>
          <w:noProof/>
          <w:sz w:val="20"/>
        </w:rPr>
        <w:t>Science (80- )</w:t>
      </w:r>
      <w:r w:rsidRPr="00F34178">
        <w:rPr>
          <w:rFonts w:ascii="Arial" w:eastAsia="Times New Roman" w:hAnsi="Arial" w:cs="Arial"/>
          <w:noProof/>
          <w:sz w:val="20"/>
        </w:rPr>
        <w:t>. 2011;334(6056):652-655. doi:10.1126/science.1210288.</w:t>
      </w:r>
    </w:p>
    <w:p w14:paraId="23CAFDAC"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17. </w:t>
      </w:r>
      <w:r w:rsidRPr="00F34178">
        <w:rPr>
          <w:rFonts w:ascii="Arial" w:eastAsia="Times New Roman" w:hAnsi="Arial" w:cs="Arial"/>
          <w:noProof/>
          <w:sz w:val="20"/>
        </w:rPr>
        <w:tab/>
        <w:t xml:space="preserve">Bruno JF, Carr LA, O’Connor MI. Exploring the role of temperature in the ocean through metabolic scaling. </w:t>
      </w:r>
      <w:r w:rsidRPr="00F34178">
        <w:rPr>
          <w:rFonts w:ascii="Arial" w:eastAsia="Times New Roman" w:hAnsi="Arial" w:cs="Arial"/>
          <w:i/>
          <w:iCs/>
          <w:noProof/>
          <w:sz w:val="20"/>
        </w:rPr>
        <w:t>Ecology</w:t>
      </w:r>
      <w:r w:rsidRPr="00F34178">
        <w:rPr>
          <w:rFonts w:ascii="Arial" w:eastAsia="Times New Roman" w:hAnsi="Arial" w:cs="Arial"/>
          <w:noProof/>
          <w:sz w:val="20"/>
        </w:rPr>
        <w:t>. 2015;96(12):3126-3140. doi:10.1890/14-1954.1.</w:t>
      </w:r>
    </w:p>
    <w:p w14:paraId="3D727ADD"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18. </w:t>
      </w:r>
      <w:r w:rsidRPr="00F34178">
        <w:rPr>
          <w:rFonts w:ascii="Arial" w:eastAsia="Times New Roman" w:hAnsi="Arial" w:cs="Arial"/>
          <w:noProof/>
          <w:sz w:val="20"/>
        </w:rPr>
        <w:tab/>
        <w:t xml:space="preserve">Svensson F, Karlsson E, G\a ardmark A, et al. In situ warming strengthens trophic cascades in a coastal food web. </w:t>
      </w:r>
      <w:r w:rsidRPr="00F34178">
        <w:rPr>
          <w:rFonts w:ascii="Arial" w:eastAsia="Times New Roman" w:hAnsi="Arial" w:cs="Arial"/>
          <w:i/>
          <w:iCs/>
          <w:noProof/>
          <w:sz w:val="20"/>
        </w:rPr>
        <w:t>Oikos</w:t>
      </w:r>
      <w:r w:rsidRPr="00F34178">
        <w:rPr>
          <w:rFonts w:ascii="Arial" w:eastAsia="Times New Roman" w:hAnsi="Arial" w:cs="Arial"/>
          <w:noProof/>
          <w:sz w:val="20"/>
        </w:rPr>
        <w:t>. 2017:In press.</w:t>
      </w:r>
    </w:p>
    <w:p w14:paraId="6BE03FC8"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19. </w:t>
      </w:r>
      <w:r w:rsidRPr="00F34178">
        <w:rPr>
          <w:rFonts w:ascii="Arial" w:eastAsia="Times New Roman" w:hAnsi="Arial" w:cs="Arial"/>
          <w:noProof/>
          <w:sz w:val="20"/>
        </w:rPr>
        <w:tab/>
        <w:t xml:space="preserve">Diffenbaugh NS, Field CB. Changes in Ecologically Critical Terrestrial Climate Conditions. </w:t>
      </w:r>
      <w:r w:rsidRPr="00F34178">
        <w:rPr>
          <w:rFonts w:ascii="Arial" w:eastAsia="Times New Roman" w:hAnsi="Arial" w:cs="Arial"/>
          <w:i/>
          <w:iCs/>
          <w:noProof/>
          <w:sz w:val="20"/>
        </w:rPr>
        <w:t>Science (80- )</w:t>
      </w:r>
      <w:r w:rsidRPr="00F34178">
        <w:rPr>
          <w:rFonts w:ascii="Arial" w:eastAsia="Times New Roman" w:hAnsi="Arial" w:cs="Arial"/>
          <w:noProof/>
          <w:sz w:val="20"/>
        </w:rPr>
        <w:t>. 2013;341(6145):486. doi:10.1126/science.1237123.</w:t>
      </w:r>
    </w:p>
    <w:p w14:paraId="14FBD126"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20. </w:t>
      </w:r>
      <w:r w:rsidRPr="00F34178">
        <w:rPr>
          <w:rFonts w:ascii="Arial" w:eastAsia="Times New Roman" w:hAnsi="Arial" w:cs="Arial"/>
          <w:noProof/>
          <w:sz w:val="20"/>
        </w:rPr>
        <w:tab/>
        <w:t xml:space="preserve">Spalding MD, Fox HE, Allen GR, et al. Marine Ecoregions of the World: A Bioregionalization of Coastal and Shelf Areas. </w:t>
      </w:r>
      <w:r w:rsidRPr="00F34178">
        <w:rPr>
          <w:rFonts w:ascii="Arial" w:eastAsia="Times New Roman" w:hAnsi="Arial" w:cs="Arial"/>
          <w:i/>
          <w:iCs/>
          <w:noProof/>
          <w:sz w:val="20"/>
        </w:rPr>
        <w:t>Bioscience</w:t>
      </w:r>
      <w:r w:rsidRPr="00F34178">
        <w:rPr>
          <w:rFonts w:ascii="Arial" w:eastAsia="Times New Roman" w:hAnsi="Arial" w:cs="Arial"/>
          <w:noProof/>
          <w:sz w:val="20"/>
        </w:rPr>
        <w:t>. 2007;57(7):573-583. doi:10.1641/B570707.</w:t>
      </w:r>
    </w:p>
    <w:p w14:paraId="1B934B17"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21. </w:t>
      </w:r>
      <w:r w:rsidRPr="00F34178">
        <w:rPr>
          <w:rFonts w:ascii="Arial" w:eastAsia="Times New Roman" w:hAnsi="Arial" w:cs="Arial"/>
          <w:noProof/>
          <w:sz w:val="20"/>
        </w:rPr>
        <w:tab/>
        <w:t xml:space="preserve">Cacciapaglia C, van Woesik R. Reef-coral refugia in a rapidly changing ocean. </w:t>
      </w:r>
      <w:r w:rsidRPr="00F34178">
        <w:rPr>
          <w:rFonts w:ascii="Arial" w:eastAsia="Times New Roman" w:hAnsi="Arial" w:cs="Arial"/>
          <w:i/>
          <w:iCs/>
          <w:noProof/>
          <w:sz w:val="20"/>
        </w:rPr>
        <w:t>Glob Chang Biol</w:t>
      </w:r>
      <w:r w:rsidRPr="00F34178">
        <w:rPr>
          <w:rFonts w:ascii="Arial" w:eastAsia="Times New Roman" w:hAnsi="Arial" w:cs="Arial"/>
          <w:noProof/>
          <w:sz w:val="20"/>
        </w:rPr>
        <w:t>. 2015;21(6):2272-2282. doi:10.1111/gcb.12851.</w:t>
      </w:r>
    </w:p>
    <w:p w14:paraId="7CB4723D"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22. </w:t>
      </w:r>
      <w:r w:rsidRPr="00F34178">
        <w:rPr>
          <w:rFonts w:ascii="Arial" w:eastAsia="Times New Roman" w:hAnsi="Arial" w:cs="Arial"/>
          <w:noProof/>
          <w:sz w:val="20"/>
        </w:rPr>
        <w:tab/>
        <w:t xml:space="preserve">McLeod E, Salm R, Green A, Almany J. Designing marine protected area networks to address the impacts of climate change. </w:t>
      </w:r>
      <w:r w:rsidRPr="00F34178">
        <w:rPr>
          <w:rFonts w:ascii="Arial" w:eastAsia="Times New Roman" w:hAnsi="Arial" w:cs="Arial"/>
          <w:i/>
          <w:iCs/>
          <w:noProof/>
          <w:sz w:val="20"/>
        </w:rPr>
        <w:t>Front Ecol Environ</w:t>
      </w:r>
      <w:r w:rsidRPr="00F34178">
        <w:rPr>
          <w:rFonts w:ascii="Arial" w:eastAsia="Times New Roman" w:hAnsi="Arial" w:cs="Arial"/>
          <w:noProof/>
          <w:sz w:val="20"/>
        </w:rPr>
        <w:t>. 2009;7(7):362-370. doi:10.1890/070211.</w:t>
      </w:r>
    </w:p>
    <w:p w14:paraId="318F99E7"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23. </w:t>
      </w:r>
      <w:r w:rsidRPr="00F34178">
        <w:rPr>
          <w:rFonts w:ascii="Arial" w:eastAsia="Times New Roman" w:hAnsi="Arial" w:cs="Arial"/>
          <w:noProof/>
          <w:sz w:val="20"/>
        </w:rPr>
        <w:tab/>
        <w:t xml:space="preserve">McCauley DJ, Pinsky ML, Palumbi SR, Estes J a., Joyce FH, Warner RR. Marine defaunation: Animal loss in the global ocean. </w:t>
      </w:r>
      <w:r w:rsidRPr="00F34178">
        <w:rPr>
          <w:rFonts w:ascii="Arial" w:eastAsia="Times New Roman" w:hAnsi="Arial" w:cs="Arial"/>
          <w:i/>
          <w:iCs/>
          <w:noProof/>
          <w:sz w:val="20"/>
        </w:rPr>
        <w:t>Science (80- )</w:t>
      </w:r>
      <w:r w:rsidRPr="00F34178">
        <w:rPr>
          <w:rFonts w:ascii="Arial" w:eastAsia="Times New Roman" w:hAnsi="Arial" w:cs="Arial"/>
          <w:noProof/>
          <w:sz w:val="20"/>
        </w:rPr>
        <w:t>. 2015;347:247-254. doi:10.1126/science.1255641.</w:t>
      </w:r>
    </w:p>
    <w:p w14:paraId="6D10039D"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24. </w:t>
      </w:r>
      <w:r w:rsidRPr="00F34178">
        <w:rPr>
          <w:rFonts w:ascii="Arial" w:eastAsia="Times New Roman" w:hAnsi="Arial" w:cs="Arial"/>
          <w:noProof/>
          <w:sz w:val="20"/>
        </w:rPr>
        <w:tab/>
        <w:t xml:space="preserve">Waycott M, Duarte CM, Carruthers TJB, et al. Accelerating loss of seagrasses across the globe threatens coastal ecosystems. </w:t>
      </w:r>
      <w:r w:rsidRPr="00F34178">
        <w:rPr>
          <w:rFonts w:ascii="Arial" w:eastAsia="Times New Roman" w:hAnsi="Arial" w:cs="Arial"/>
          <w:i/>
          <w:iCs/>
          <w:noProof/>
          <w:sz w:val="20"/>
        </w:rPr>
        <w:t>Proc Natl Acad Sci</w:t>
      </w:r>
      <w:r w:rsidRPr="00F34178">
        <w:rPr>
          <w:rFonts w:ascii="Arial" w:eastAsia="Times New Roman" w:hAnsi="Arial" w:cs="Arial"/>
          <w:noProof/>
          <w:sz w:val="20"/>
        </w:rPr>
        <w:t>. 2009;106:12377-12381. doi:10.1073/pnas.0905620106.</w:t>
      </w:r>
    </w:p>
    <w:p w14:paraId="1A678FEE"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25. </w:t>
      </w:r>
      <w:r w:rsidRPr="00F34178">
        <w:rPr>
          <w:rFonts w:ascii="Arial" w:eastAsia="Times New Roman" w:hAnsi="Arial" w:cs="Arial"/>
          <w:noProof/>
          <w:sz w:val="20"/>
        </w:rPr>
        <w:tab/>
        <w:t xml:space="preserve">Polidoro BA, Carpenter KE, Collins L, et al. The loss of species: Mangrove extinction risk and </w:t>
      </w:r>
      <w:r w:rsidRPr="00F34178">
        <w:rPr>
          <w:rFonts w:ascii="Arial" w:eastAsia="Times New Roman" w:hAnsi="Arial" w:cs="Arial"/>
          <w:noProof/>
          <w:sz w:val="20"/>
        </w:rPr>
        <w:lastRenderedPageBreak/>
        <w:t xml:space="preserve">geographic areas of global concern. Hansen DM, ed. </w:t>
      </w:r>
      <w:r w:rsidRPr="00F34178">
        <w:rPr>
          <w:rFonts w:ascii="Arial" w:eastAsia="Times New Roman" w:hAnsi="Arial" w:cs="Arial"/>
          <w:i/>
          <w:iCs/>
          <w:noProof/>
          <w:sz w:val="20"/>
        </w:rPr>
        <w:t>PLoS One</w:t>
      </w:r>
      <w:r w:rsidRPr="00F34178">
        <w:rPr>
          <w:rFonts w:ascii="Arial" w:eastAsia="Times New Roman" w:hAnsi="Arial" w:cs="Arial"/>
          <w:noProof/>
          <w:sz w:val="20"/>
        </w:rPr>
        <w:t>. 2010;5(4):e10095. doi:10.1371/journal.pone.0010095.</w:t>
      </w:r>
    </w:p>
    <w:p w14:paraId="12095489"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26. </w:t>
      </w:r>
      <w:r w:rsidRPr="00F34178">
        <w:rPr>
          <w:rFonts w:ascii="Arial" w:eastAsia="Times New Roman" w:hAnsi="Arial" w:cs="Arial"/>
          <w:noProof/>
          <w:sz w:val="20"/>
        </w:rPr>
        <w:tab/>
        <w:t xml:space="preserve">Bruno JF, Selig ER. Regional decline of coral cover in the Indo-Pacific: timing, extent, and subregional comparisons. </w:t>
      </w:r>
      <w:r w:rsidRPr="00F34178">
        <w:rPr>
          <w:rFonts w:ascii="Arial" w:eastAsia="Times New Roman" w:hAnsi="Arial" w:cs="Arial"/>
          <w:i/>
          <w:iCs/>
          <w:noProof/>
          <w:sz w:val="20"/>
        </w:rPr>
        <w:t>PLoS One</w:t>
      </w:r>
      <w:r w:rsidRPr="00F34178">
        <w:rPr>
          <w:rFonts w:ascii="Arial" w:eastAsia="Times New Roman" w:hAnsi="Arial" w:cs="Arial"/>
          <w:noProof/>
          <w:sz w:val="20"/>
        </w:rPr>
        <w:t>. 2007:e711.</w:t>
      </w:r>
    </w:p>
    <w:p w14:paraId="0AFCD2A8"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27. </w:t>
      </w:r>
      <w:r w:rsidRPr="00F34178">
        <w:rPr>
          <w:rFonts w:ascii="Arial" w:eastAsia="Times New Roman" w:hAnsi="Arial" w:cs="Arial"/>
          <w:noProof/>
          <w:sz w:val="20"/>
        </w:rPr>
        <w:tab/>
        <w:t xml:space="preserve">Edgar GJ, Stuart-Smith RD, Willis TJ, et al. Global conservation outcomes depend on marine protected areas with five key features. </w:t>
      </w:r>
      <w:r w:rsidRPr="00F34178">
        <w:rPr>
          <w:rFonts w:ascii="Arial" w:eastAsia="Times New Roman" w:hAnsi="Arial" w:cs="Arial"/>
          <w:i/>
          <w:iCs/>
          <w:noProof/>
          <w:sz w:val="20"/>
        </w:rPr>
        <w:t>Nature</w:t>
      </w:r>
      <w:r w:rsidRPr="00F34178">
        <w:rPr>
          <w:rFonts w:ascii="Arial" w:eastAsia="Times New Roman" w:hAnsi="Arial" w:cs="Arial"/>
          <w:noProof/>
          <w:sz w:val="20"/>
        </w:rPr>
        <w:t>. 2014;506(7487):216-220. doi:10.1038/nature13022.</w:t>
      </w:r>
    </w:p>
    <w:p w14:paraId="202A2411"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28. </w:t>
      </w:r>
      <w:r w:rsidRPr="00F34178">
        <w:rPr>
          <w:rFonts w:ascii="Arial" w:eastAsia="Times New Roman" w:hAnsi="Arial" w:cs="Arial"/>
          <w:noProof/>
          <w:sz w:val="20"/>
        </w:rPr>
        <w:tab/>
        <w:t xml:space="preserve">Lester SE, Halpern BS, Grorud-Colvert K, et al. Biological effects within no-take marine reserves: A global synthesis. </w:t>
      </w:r>
      <w:r w:rsidRPr="00F34178">
        <w:rPr>
          <w:rFonts w:ascii="Arial" w:eastAsia="Times New Roman" w:hAnsi="Arial" w:cs="Arial"/>
          <w:i/>
          <w:iCs/>
          <w:noProof/>
          <w:sz w:val="20"/>
        </w:rPr>
        <w:t>Mar Ecol Prog Ser</w:t>
      </w:r>
      <w:r w:rsidRPr="00F34178">
        <w:rPr>
          <w:rFonts w:ascii="Arial" w:eastAsia="Times New Roman" w:hAnsi="Arial" w:cs="Arial"/>
          <w:noProof/>
          <w:sz w:val="20"/>
        </w:rPr>
        <w:t>. 2009;384:33-46. doi:10.3354/meps08029.</w:t>
      </w:r>
    </w:p>
    <w:p w14:paraId="0BB65A06"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29. </w:t>
      </w:r>
      <w:r w:rsidRPr="00F34178">
        <w:rPr>
          <w:rFonts w:ascii="Arial" w:eastAsia="Times New Roman" w:hAnsi="Arial" w:cs="Arial"/>
          <w:noProof/>
          <w:sz w:val="20"/>
        </w:rPr>
        <w:tab/>
        <w:t xml:space="preserve">O’Leary BC, Winther-Janson M, Bainbridge JM, Aitken J, Hawkins JP, Roberts CM. Effective coverage targets for ocean protection. </w:t>
      </w:r>
      <w:r w:rsidRPr="00F34178">
        <w:rPr>
          <w:rFonts w:ascii="Arial" w:eastAsia="Times New Roman" w:hAnsi="Arial" w:cs="Arial"/>
          <w:i/>
          <w:iCs/>
          <w:noProof/>
          <w:sz w:val="20"/>
        </w:rPr>
        <w:t>Conserv Lett</w:t>
      </w:r>
      <w:r w:rsidRPr="00F34178">
        <w:rPr>
          <w:rFonts w:ascii="Arial" w:eastAsia="Times New Roman" w:hAnsi="Arial" w:cs="Arial"/>
          <w:noProof/>
          <w:sz w:val="20"/>
        </w:rPr>
        <w:t>. 2016;9(6):398-404. doi:10.1111/conl.12247.</w:t>
      </w:r>
    </w:p>
    <w:p w14:paraId="6DA85458" w14:textId="77777777" w:rsidR="00F34178" w:rsidRPr="00F34178" w:rsidRDefault="00F34178" w:rsidP="00F34178">
      <w:pPr>
        <w:widowControl w:val="0"/>
        <w:autoSpaceDE w:val="0"/>
        <w:autoSpaceDN w:val="0"/>
        <w:adjustRightInd w:val="0"/>
        <w:spacing w:line="480" w:lineRule="auto"/>
        <w:ind w:left="640" w:hanging="640"/>
        <w:rPr>
          <w:rFonts w:ascii="Arial" w:hAnsi="Arial" w:cs="Arial"/>
          <w:noProof/>
          <w:sz w:val="20"/>
        </w:rPr>
      </w:pPr>
      <w:r w:rsidRPr="00F34178">
        <w:rPr>
          <w:rFonts w:ascii="Arial" w:eastAsia="Times New Roman" w:hAnsi="Arial" w:cs="Arial"/>
          <w:noProof/>
          <w:sz w:val="20"/>
        </w:rPr>
        <w:t xml:space="preserve">30. </w:t>
      </w:r>
      <w:r w:rsidRPr="00F34178">
        <w:rPr>
          <w:rFonts w:ascii="Arial" w:eastAsia="Times New Roman" w:hAnsi="Arial" w:cs="Arial"/>
          <w:noProof/>
          <w:sz w:val="20"/>
        </w:rPr>
        <w:tab/>
        <w:t xml:space="preserve">Roberts CM, O’Leary BC, McCauley DJ, et al. Marine reserves can mitigate and promote adaptation to climate change. </w:t>
      </w:r>
      <w:r w:rsidRPr="00F34178">
        <w:rPr>
          <w:rFonts w:ascii="Arial" w:eastAsia="Times New Roman" w:hAnsi="Arial" w:cs="Arial"/>
          <w:i/>
          <w:iCs/>
          <w:noProof/>
          <w:sz w:val="20"/>
        </w:rPr>
        <w:t xml:space="preserve">Proc Natl Acad Sci </w:t>
      </w:r>
      <w:r w:rsidRPr="00F34178">
        <w:rPr>
          <w:rFonts w:ascii="Arial" w:eastAsia="Times New Roman" w:hAnsi="Arial" w:cs="Arial"/>
          <w:noProof/>
          <w:sz w:val="20"/>
        </w:rPr>
        <w:t>. 2017;114(24):6167-6175. doi:10.1073/pnas.1701262114.</w:t>
      </w:r>
    </w:p>
    <w:p w14:paraId="5D866124" w14:textId="6A8CD94E" w:rsidR="00DA676B" w:rsidRPr="0020463F" w:rsidRDefault="00DA676B" w:rsidP="00F34178">
      <w:pPr>
        <w:widowControl w:val="0"/>
        <w:autoSpaceDE w:val="0"/>
        <w:autoSpaceDN w:val="0"/>
        <w:adjustRightInd w:val="0"/>
        <w:spacing w:line="480" w:lineRule="auto"/>
        <w:ind w:left="640" w:hanging="640"/>
        <w:rPr>
          <w:rFonts w:ascii="Arial" w:hAnsi="Arial" w:cs="Arial"/>
          <w:b/>
          <w:sz w:val="20"/>
          <w:szCs w:val="20"/>
        </w:rPr>
      </w:pPr>
      <w:r>
        <w:rPr>
          <w:rFonts w:ascii="Arial" w:hAnsi="Arial" w:cs="Arial"/>
          <w:b/>
          <w:sz w:val="20"/>
          <w:szCs w:val="20"/>
        </w:rPr>
        <w:fldChar w:fldCharType="end"/>
      </w:r>
    </w:p>
    <w:p w14:paraId="211393C9" w14:textId="77777777" w:rsidR="00DA676B" w:rsidRDefault="00DA676B">
      <w:pPr>
        <w:rPr>
          <w:rFonts w:ascii="Arial" w:hAnsi="Arial" w:cs="Arial"/>
          <w:b/>
          <w:sz w:val="20"/>
          <w:szCs w:val="20"/>
        </w:rPr>
      </w:pPr>
      <w:r>
        <w:rPr>
          <w:rFonts w:ascii="Arial" w:hAnsi="Arial" w:cs="Arial"/>
          <w:b/>
          <w:sz w:val="20"/>
          <w:szCs w:val="20"/>
        </w:rPr>
        <w:br w:type="page"/>
      </w:r>
    </w:p>
    <w:p w14:paraId="368343B3" w14:textId="1AC9B43C" w:rsidR="00582BA7" w:rsidRDefault="00582BA7" w:rsidP="00582BA7">
      <w:pPr>
        <w:spacing w:line="480" w:lineRule="auto"/>
        <w:rPr>
          <w:rFonts w:ascii="Arial" w:hAnsi="Arial" w:cs="Arial"/>
          <w:sz w:val="20"/>
          <w:szCs w:val="20"/>
        </w:rPr>
      </w:pPr>
      <w:r w:rsidRPr="00884042">
        <w:rPr>
          <w:rFonts w:ascii="Arial" w:hAnsi="Arial" w:cs="Arial"/>
          <w:b/>
          <w:sz w:val="20"/>
          <w:szCs w:val="20"/>
        </w:rPr>
        <w:lastRenderedPageBreak/>
        <w:t>Table 1.</w:t>
      </w:r>
      <w:r>
        <w:rPr>
          <w:rFonts w:ascii="Arial" w:hAnsi="Arial" w:cs="Arial"/>
          <w:sz w:val="20"/>
          <w:szCs w:val="20"/>
        </w:rPr>
        <w:t xml:space="preserve"> Projected </w:t>
      </w:r>
      <w:r w:rsidRPr="00BF5917">
        <w:rPr>
          <w:rFonts w:ascii="Arial" w:hAnsi="Arial" w:cs="Arial"/>
          <w:sz w:val="20"/>
          <w:szCs w:val="20"/>
        </w:rPr>
        <w:t xml:space="preserve">rates of </w:t>
      </w:r>
      <w:r w:rsidR="00C874DF">
        <w:rPr>
          <w:rFonts w:ascii="Arial" w:hAnsi="Arial" w:cs="Arial"/>
          <w:sz w:val="20"/>
          <w:szCs w:val="20"/>
        </w:rPr>
        <w:t xml:space="preserve">increase of </w:t>
      </w:r>
      <w:r w:rsidRPr="00BF5917">
        <w:rPr>
          <w:rFonts w:ascii="Arial" w:hAnsi="Arial" w:cs="Arial"/>
          <w:sz w:val="20"/>
          <w:szCs w:val="20"/>
        </w:rPr>
        <w:t>ocean temperature (</w:t>
      </w:r>
      <w:r w:rsidR="003F511C">
        <w:rPr>
          <w:rFonts w:ascii="Arial" w:hAnsi="Arial" w:cs="Arial"/>
          <w:sz w:val="20"/>
          <w:szCs w:val="20"/>
        </w:rPr>
        <w:t>SST</w:t>
      </w:r>
      <w:r w:rsidRPr="00BF5917">
        <w:rPr>
          <w:rFonts w:ascii="Arial" w:hAnsi="Arial" w:cs="Arial"/>
          <w:sz w:val="20"/>
          <w:szCs w:val="20"/>
        </w:rPr>
        <w:t xml:space="preserve"> </w:t>
      </w:r>
      <w:r w:rsidRPr="00BF5917">
        <w:rPr>
          <w:rFonts w:ascii="Arial" w:hAnsi="Arial" w:cs="Arial"/>
          <w:color w:val="1A1A1A"/>
          <w:sz w:val="20"/>
          <w:szCs w:val="20"/>
        </w:rPr>
        <w:t xml:space="preserve">°C </w:t>
      </w:r>
      <w:r w:rsidR="00D13D72">
        <w:rPr>
          <w:rFonts w:ascii="Arial" w:hAnsi="Arial" w:cs="Arial"/>
          <w:color w:val="1A1A1A"/>
          <w:sz w:val="20"/>
          <w:szCs w:val="20"/>
        </w:rPr>
        <w:t xml:space="preserve">/ year </w:t>
      </w:r>
      <w:r w:rsidRPr="00BF5917">
        <w:rPr>
          <w:rFonts w:ascii="Arial" w:hAnsi="Arial" w:cs="Arial"/>
          <w:color w:val="1A1A1A"/>
          <w:sz w:val="20"/>
          <w:szCs w:val="20"/>
        </w:rPr>
        <w:sym w:font="Symbol" w:char="F0B1"/>
      </w:r>
      <w:r w:rsidRPr="00BF5917">
        <w:rPr>
          <w:rFonts w:ascii="Arial" w:hAnsi="Arial" w:cs="Arial"/>
          <w:color w:val="1A1A1A"/>
          <w:sz w:val="20"/>
          <w:szCs w:val="20"/>
        </w:rPr>
        <w:t xml:space="preserve"> 1 SD) in </w:t>
      </w:r>
      <w:r w:rsidR="00BF5917" w:rsidRPr="00BF5917">
        <w:rPr>
          <w:rFonts w:ascii="Arial" w:hAnsi="Arial" w:cs="Arial"/>
          <w:color w:val="1A1A1A"/>
          <w:sz w:val="20"/>
          <w:szCs w:val="20"/>
        </w:rPr>
        <w:t xml:space="preserve">no-take marine reserves and for </w:t>
      </w:r>
      <w:r w:rsidRPr="00BF5917">
        <w:rPr>
          <w:rFonts w:ascii="Arial" w:hAnsi="Arial" w:cs="Arial"/>
          <w:color w:val="1A1A1A"/>
          <w:sz w:val="20"/>
          <w:szCs w:val="20"/>
        </w:rPr>
        <w:t xml:space="preserve">MPAs </w:t>
      </w:r>
      <w:r w:rsidR="00BF5917" w:rsidRPr="00BF5917">
        <w:rPr>
          <w:rFonts w:ascii="Arial" w:hAnsi="Arial" w:cs="Arial"/>
          <w:color w:val="1A1A1A"/>
          <w:sz w:val="20"/>
          <w:szCs w:val="20"/>
        </w:rPr>
        <w:t xml:space="preserve">in four </w:t>
      </w:r>
      <w:r w:rsidR="00BF5917" w:rsidRPr="00BF5917">
        <w:rPr>
          <w:rFonts w:ascii="Arial" w:hAnsi="Arial" w:cs="Arial"/>
          <w:sz w:val="20"/>
          <w:szCs w:val="20"/>
        </w:rPr>
        <w:t>latitudinal zones</w:t>
      </w:r>
      <w:r w:rsidR="003F511C">
        <w:rPr>
          <w:rFonts w:ascii="Arial" w:hAnsi="Arial" w:cs="Arial"/>
          <w:sz w:val="20"/>
          <w:szCs w:val="20"/>
        </w:rPr>
        <w:t xml:space="preserve"> for two different </w:t>
      </w:r>
      <w:r w:rsidR="00E77772">
        <w:rPr>
          <w:rFonts w:ascii="Arial" w:hAnsi="Arial" w:cs="Arial"/>
          <w:sz w:val="20"/>
          <w:szCs w:val="20"/>
        </w:rPr>
        <w:t xml:space="preserve">emission scenarios </w:t>
      </w:r>
      <w:r w:rsidR="0005090E">
        <w:rPr>
          <w:rFonts w:ascii="Arial" w:hAnsi="Arial" w:cs="Arial"/>
          <w:sz w:val="20"/>
          <w:szCs w:val="20"/>
        </w:rPr>
        <w:t>(RCP 8.5 and 4.5</w:t>
      </w:r>
      <w:r w:rsidR="003F511C">
        <w:rPr>
          <w:rFonts w:ascii="Arial" w:hAnsi="Arial" w:cs="Arial"/>
          <w:sz w:val="20"/>
          <w:szCs w:val="20"/>
        </w:rPr>
        <w:t>)</w:t>
      </w:r>
      <w:r w:rsidR="0005090E">
        <w:rPr>
          <w:rFonts w:ascii="Arial" w:hAnsi="Arial" w:cs="Arial"/>
          <w:sz w:val="20"/>
          <w:szCs w:val="20"/>
        </w:rPr>
        <w:t xml:space="preserve"> based on </w:t>
      </w:r>
      <w:r w:rsidR="0005090E" w:rsidRPr="00FA419F">
        <w:rPr>
          <w:rFonts w:ascii="Arial" w:hAnsi="Arial" w:cs="Arial"/>
          <w:sz w:val="20"/>
          <w:szCs w:val="20"/>
        </w:rPr>
        <w:t xml:space="preserve">CMIP5 </w:t>
      </w:r>
      <w:r w:rsidR="0005090E">
        <w:rPr>
          <w:rFonts w:ascii="Arial" w:hAnsi="Arial" w:cs="Arial"/>
          <w:sz w:val="20"/>
          <w:szCs w:val="20"/>
        </w:rPr>
        <w:t xml:space="preserve">simulation </w:t>
      </w:r>
      <w:r w:rsidR="0005090E" w:rsidRPr="0005090E">
        <w:rPr>
          <w:rFonts w:ascii="Arial" w:hAnsi="Arial" w:cs="Arial"/>
          <w:sz w:val="20"/>
          <w:szCs w:val="20"/>
          <w:highlight w:val="yellow"/>
        </w:rPr>
        <w:t>ensembles</w:t>
      </w:r>
      <w:r w:rsidR="00BF5917" w:rsidRPr="00BF5917">
        <w:rPr>
          <w:rFonts w:ascii="Arial" w:hAnsi="Arial" w:cs="Arial"/>
          <w:sz w:val="20"/>
          <w:szCs w:val="20"/>
        </w:rPr>
        <w:t>.</w:t>
      </w:r>
      <w:r w:rsidR="00861ADA">
        <w:rPr>
          <w:rFonts w:ascii="Arial" w:hAnsi="Arial" w:cs="Arial"/>
          <w:sz w:val="20"/>
          <w:szCs w:val="20"/>
        </w:rPr>
        <w:t xml:space="preserve"> </w:t>
      </w:r>
      <w:r w:rsidR="00E77772" w:rsidRPr="007F03C0">
        <w:rPr>
          <w:rFonts w:ascii="Arial" w:hAnsi="Arial" w:cs="Arial"/>
          <w:sz w:val="20"/>
          <w:szCs w:val="20"/>
          <w:highlight w:val="yellow"/>
        </w:rPr>
        <w:t>what’s the time period this is calculated? 2001-2100??</w:t>
      </w:r>
    </w:p>
    <w:p w14:paraId="64C8EFEF" w14:textId="77777777" w:rsidR="00582BA7" w:rsidRPr="00884042" w:rsidRDefault="00582BA7" w:rsidP="00582BA7">
      <w:pPr>
        <w:spacing w:line="480" w:lineRule="auto"/>
        <w:rPr>
          <w:rFonts w:ascii="Arial" w:hAnsi="Arial" w:cs="Arial"/>
          <w:b/>
          <w:sz w:val="20"/>
          <w:szCs w:val="20"/>
        </w:rPr>
      </w:pPr>
    </w:p>
    <w:tbl>
      <w:tblPr>
        <w:tblStyle w:val="LightShading"/>
        <w:tblW w:w="9337" w:type="dxa"/>
        <w:tblLayout w:type="fixed"/>
        <w:tblLook w:val="04A0" w:firstRow="1" w:lastRow="0" w:firstColumn="1" w:lastColumn="0" w:noHBand="0" w:noVBand="1"/>
      </w:tblPr>
      <w:tblGrid>
        <w:gridCol w:w="781"/>
        <w:gridCol w:w="780"/>
        <w:gridCol w:w="1296"/>
        <w:gridCol w:w="1296"/>
        <w:gridCol w:w="1296"/>
        <w:gridCol w:w="1296"/>
        <w:gridCol w:w="1296"/>
        <w:gridCol w:w="1296"/>
      </w:tblGrid>
      <w:tr w:rsidR="00BF2C31" w:rsidRPr="00884042" w14:paraId="55FDDE40" w14:textId="77777777" w:rsidTr="00BF2C31">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81" w:type="dxa"/>
            <w:vAlign w:val="center"/>
          </w:tcPr>
          <w:p w14:paraId="3FF875FD" w14:textId="77777777" w:rsidR="00BF2C31" w:rsidRDefault="00BF2C31" w:rsidP="00BF2C31">
            <w:pPr>
              <w:jc w:val="center"/>
              <w:rPr>
                <w:rFonts w:ascii="Arial" w:hAnsi="Arial" w:cs="Arial"/>
                <w:sz w:val="18"/>
                <w:szCs w:val="18"/>
              </w:rPr>
            </w:pPr>
            <w:r w:rsidRPr="00BD75A5">
              <w:rPr>
                <w:rFonts w:ascii="Arial" w:hAnsi="Arial" w:cs="Arial"/>
                <w:sz w:val="18"/>
                <w:szCs w:val="18"/>
              </w:rPr>
              <w:t>Metric</w:t>
            </w:r>
          </w:p>
          <w:p w14:paraId="0BA98FB9" w14:textId="77777777" w:rsidR="00BF2C31" w:rsidRPr="00BD75A5" w:rsidRDefault="00BF2C31" w:rsidP="00BF2C31">
            <w:pPr>
              <w:jc w:val="center"/>
              <w:rPr>
                <w:rFonts w:ascii="Arial" w:hAnsi="Arial" w:cs="Arial"/>
                <w:sz w:val="18"/>
                <w:szCs w:val="18"/>
              </w:rPr>
            </w:pPr>
          </w:p>
        </w:tc>
        <w:tc>
          <w:tcPr>
            <w:tcW w:w="780" w:type="dxa"/>
            <w:vAlign w:val="center"/>
          </w:tcPr>
          <w:p w14:paraId="5F905ACE" w14:textId="77777777" w:rsidR="00BF2C31" w:rsidRDefault="00BF2C31" w:rsidP="003F511C">
            <w:pP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Model</w:t>
            </w:r>
          </w:p>
          <w:p w14:paraId="02FB7544" w14:textId="77777777" w:rsidR="00BF2C31" w:rsidRPr="00BD75A5" w:rsidRDefault="00BF2C31" w:rsidP="003F511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
        </w:tc>
        <w:tc>
          <w:tcPr>
            <w:tcW w:w="1296" w:type="dxa"/>
            <w:vAlign w:val="center"/>
          </w:tcPr>
          <w:p w14:paraId="3C6A4ABB"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Reserves</w:t>
            </w:r>
          </w:p>
          <w:p w14:paraId="213F2CB9" w14:textId="54C1BA81"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(309)</w:t>
            </w:r>
          </w:p>
        </w:tc>
        <w:tc>
          <w:tcPr>
            <w:tcW w:w="1296" w:type="dxa"/>
            <w:vAlign w:val="center"/>
          </w:tcPr>
          <w:p w14:paraId="7644EA13"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All MPAs</w:t>
            </w:r>
          </w:p>
          <w:p w14:paraId="460972F8" w14:textId="6F23872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(8236)</w:t>
            </w:r>
          </w:p>
        </w:tc>
        <w:tc>
          <w:tcPr>
            <w:tcW w:w="1296" w:type="dxa"/>
            <w:vAlign w:val="center"/>
          </w:tcPr>
          <w:p w14:paraId="183F4D29" w14:textId="6D35DA6D"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Tropical</w:t>
            </w:r>
          </w:p>
          <w:p w14:paraId="03CE6901" w14:textId="108949EB"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2458</w:t>
            </w:r>
            <w:r>
              <w:rPr>
                <w:rFonts w:ascii="Arial" w:hAnsi="Arial" w:cs="Arial"/>
                <w:sz w:val="18"/>
                <w:szCs w:val="18"/>
              </w:rPr>
              <w:t>)</w:t>
            </w:r>
          </w:p>
        </w:tc>
        <w:tc>
          <w:tcPr>
            <w:tcW w:w="1296" w:type="dxa"/>
            <w:vAlign w:val="center"/>
          </w:tcPr>
          <w:p w14:paraId="00A46988" w14:textId="377A1E22"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sidRPr="00BD75A5">
              <w:rPr>
                <w:rFonts w:ascii="Arial" w:hAnsi="Arial" w:cs="Arial"/>
                <w:sz w:val="18"/>
                <w:szCs w:val="18"/>
              </w:rPr>
              <w:t>Subropical</w:t>
            </w:r>
            <w:proofErr w:type="spellEnd"/>
          </w:p>
          <w:p w14:paraId="209F00CB" w14:textId="7BF24C98"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2738</w:t>
            </w:r>
            <w:r>
              <w:rPr>
                <w:rFonts w:ascii="Arial" w:hAnsi="Arial" w:cs="Arial"/>
                <w:sz w:val="18"/>
                <w:szCs w:val="18"/>
              </w:rPr>
              <w:t>)</w:t>
            </w:r>
          </w:p>
        </w:tc>
        <w:tc>
          <w:tcPr>
            <w:tcW w:w="1296" w:type="dxa"/>
            <w:vAlign w:val="center"/>
          </w:tcPr>
          <w:p w14:paraId="2EE7A6FA"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Temperate</w:t>
            </w:r>
          </w:p>
          <w:p w14:paraId="0EEE2369" w14:textId="740E5B3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005C0461" w:rsidRPr="00BD75A5">
              <w:rPr>
                <w:rFonts w:ascii="Arial" w:hAnsi="Arial" w:cs="Arial"/>
                <w:sz w:val="18"/>
                <w:szCs w:val="18"/>
              </w:rPr>
              <w:t>2738</w:t>
            </w:r>
            <w:r>
              <w:rPr>
                <w:rFonts w:ascii="Arial" w:hAnsi="Arial" w:cs="Arial"/>
                <w:sz w:val="18"/>
                <w:szCs w:val="18"/>
              </w:rPr>
              <w:t>)</w:t>
            </w:r>
          </w:p>
        </w:tc>
        <w:tc>
          <w:tcPr>
            <w:tcW w:w="1296" w:type="dxa"/>
            <w:vAlign w:val="center"/>
          </w:tcPr>
          <w:p w14:paraId="273D42D9"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Polar</w:t>
            </w:r>
          </w:p>
          <w:p w14:paraId="60D13C29" w14:textId="567CE67C"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050299">
              <w:rPr>
                <w:rFonts w:ascii="Arial" w:hAnsi="Arial" w:cs="Arial"/>
                <w:sz w:val="18"/>
                <w:szCs w:val="18"/>
              </w:rPr>
              <w:t>166</w:t>
            </w:r>
            <w:r>
              <w:rPr>
                <w:rFonts w:ascii="Arial" w:hAnsi="Arial" w:cs="Arial"/>
                <w:sz w:val="18"/>
                <w:szCs w:val="18"/>
              </w:rPr>
              <w:t>)</w:t>
            </w:r>
          </w:p>
        </w:tc>
      </w:tr>
      <w:tr w:rsidR="00BF2C31" w14:paraId="173AE939" w14:textId="77777777" w:rsidTr="00244D0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07442E3F" w14:textId="2DC72F1E" w:rsidR="00BF2C31" w:rsidRPr="00BD75A5" w:rsidRDefault="00BF2C31" w:rsidP="00BD75A5">
            <w:pPr>
              <w:rPr>
                <w:rFonts w:ascii="Arial" w:hAnsi="Arial" w:cs="Arial"/>
                <w:b w:val="0"/>
                <w:sz w:val="18"/>
                <w:szCs w:val="18"/>
              </w:rPr>
            </w:pPr>
            <w:r w:rsidRPr="00BD75A5">
              <w:rPr>
                <w:rFonts w:ascii="Arial" w:hAnsi="Arial" w:cs="Arial"/>
                <w:b w:val="0"/>
                <w:sz w:val="18"/>
                <w:szCs w:val="18"/>
              </w:rPr>
              <w:t>Mean</w:t>
            </w:r>
          </w:p>
        </w:tc>
        <w:tc>
          <w:tcPr>
            <w:tcW w:w="780" w:type="dxa"/>
            <w:vAlign w:val="center"/>
          </w:tcPr>
          <w:p w14:paraId="5DAED710" w14:textId="5284D5D3"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8.5</w:t>
            </w:r>
          </w:p>
        </w:tc>
        <w:tc>
          <w:tcPr>
            <w:tcW w:w="1296" w:type="dxa"/>
            <w:vAlign w:val="center"/>
          </w:tcPr>
          <w:p w14:paraId="102F56FC" w14:textId="1A0E09BB"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Pr>
                <w:rFonts w:ascii="Arial" w:hAnsi="Arial" w:cs="Arial"/>
                <w:sz w:val="18"/>
                <w:szCs w:val="18"/>
              </w:rPr>
              <w:t>3</w:t>
            </w:r>
            <w:r w:rsidRPr="00BD75A5">
              <w:rPr>
                <w:rFonts w:ascii="Arial" w:hAnsi="Arial" w:cs="Arial"/>
                <w:color w:val="1A1A1A"/>
                <w:sz w:val="18"/>
                <w:szCs w:val="18"/>
              </w:rPr>
              <w:sym w:font="Symbol" w:char="F0B1"/>
            </w:r>
            <w:r w:rsidRPr="00BD75A5">
              <w:rPr>
                <w:rFonts w:ascii="Arial" w:hAnsi="Arial" w:cs="Arial"/>
                <w:color w:val="1A1A1A"/>
                <w:sz w:val="18"/>
                <w:szCs w:val="18"/>
              </w:rPr>
              <w:t>0.004</w:t>
            </w:r>
          </w:p>
        </w:tc>
        <w:tc>
          <w:tcPr>
            <w:tcW w:w="1296" w:type="dxa"/>
            <w:vAlign w:val="center"/>
          </w:tcPr>
          <w:p w14:paraId="6F116818" w14:textId="7505EEF1" w:rsidR="00BF2C31" w:rsidRPr="00BD75A5" w:rsidRDefault="008259E5" w:rsidP="00244D0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0.034</w:t>
            </w:r>
            <w:r w:rsidR="00244D08" w:rsidRPr="00BD75A5">
              <w:rPr>
                <w:rFonts w:ascii="Arial" w:hAnsi="Arial" w:cs="Arial"/>
                <w:color w:val="1A1A1A"/>
                <w:sz w:val="18"/>
                <w:szCs w:val="18"/>
              </w:rPr>
              <w:sym w:font="Symbol" w:char="F0B1"/>
            </w:r>
            <w:r w:rsidR="007225E4">
              <w:t xml:space="preserve"> </w:t>
            </w:r>
            <w:r w:rsidR="007225E4" w:rsidRPr="007225E4">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177D7926" w14:textId="18CFFA55"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2</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.002</w:t>
            </w:r>
          </w:p>
        </w:tc>
        <w:tc>
          <w:tcPr>
            <w:tcW w:w="1296" w:type="dxa"/>
            <w:vAlign w:val="center"/>
          </w:tcPr>
          <w:p w14:paraId="439D75B4" w14:textId="430E0DCB"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4</w:t>
            </w:r>
            <w:r w:rsidRPr="00BD75A5">
              <w:rPr>
                <w:rFonts w:ascii="Arial" w:hAnsi="Arial" w:cs="Arial"/>
                <w:color w:val="1A1A1A"/>
                <w:sz w:val="18"/>
                <w:szCs w:val="18"/>
              </w:rPr>
              <w:sym w:font="Symbol" w:char="F0B1"/>
            </w:r>
            <w:r w:rsidRPr="00BD75A5">
              <w:rPr>
                <w:rFonts w:ascii="Arial" w:hAnsi="Arial" w:cs="Arial"/>
                <w:color w:val="1A1A1A"/>
                <w:sz w:val="18"/>
                <w:szCs w:val="18"/>
              </w:rPr>
              <w:t>0.00</w:t>
            </w:r>
            <w:r w:rsidR="008259E5">
              <w:rPr>
                <w:rFonts w:ascii="Arial" w:hAnsi="Arial" w:cs="Arial"/>
                <w:color w:val="1A1A1A"/>
                <w:sz w:val="18"/>
                <w:szCs w:val="18"/>
              </w:rPr>
              <w:t>4</w:t>
            </w:r>
          </w:p>
        </w:tc>
        <w:tc>
          <w:tcPr>
            <w:tcW w:w="1296" w:type="dxa"/>
            <w:vAlign w:val="center"/>
          </w:tcPr>
          <w:p w14:paraId="0AB95E80" w14:textId="1C1C7582"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36</w:t>
            </w:r>
            <w:r w:rsidRPr="00BD75A5">
              <w:rPr>
                <w:rFonts w:ascii="Arial" w:hAnsi="Arial" w:cs="Arial"/>
                <w:color w:val="1A1A1A"/>
                <w:sz w:val="18"/>
                <w:szCs w:val="18"/>
              </w:rPr>
              <w:sym w:font="Symbol" w:char="F0B1"/>
            </w:r>
            <w:r>
              <w:rPr>
                <w:rFonts w:ascii="Arial" w:hAnsi="Arial" w:cs="Arial"/>
                <w:color w:val="1A1A1A"/>
                <w:sz w:val="18"/>
                <w:szCs w:val="18"/>
              </w:rPr>
              <w:t>0.00</w:t>
            </w:r>
            <w:r w:rsidR="008259E5">
              <w:rPr>
                <w:rFonts w:ascii="Arial" w:hAnsi="Arial" w:cs="Arial"/>
                <w:color w:val="1A1A1A"/>
                <w:sz w:val="18"/>
                <w:szCs w:val="18"/>
              </w:rPr>
              <w:t>7</w:t>
            </w:r>
          </w:p>
        </w:tc>
        <w:tc>
          <w:tcPr>
            <w:tcW w:w="1296" w:type="dxa"/>
            <w:vAlign w:val="center"/>
          </w:tcPr>
          <w:p w14:paraId="046AFB64" w14:textId="526E3FC8"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38</w:t>
            </w:r>
            <w:r w:rsidRPr="00BD75A5">
              <w:rPr>
                <w:rFonts w:ascii="Arial" w:hAnsi="Arial" w:cs="Arial"/>
                <w:color w:val="1A1A1A"/>
                <w:sz w:val="18"/>
                <w:szCs w:val="18"/>
              </w:rPr>
              <w:sym w:font="Symbol" w:char="F0B1"/>
            </w:r>
            <w:r>
              <w:rPr>
                <w:rFonts w:ascii="Arial" w:hAnsi="Arial" w:cs="Arial"/>
                <w:color w:val="1A1A1A"/>
                <w:sz w:val="18"/>
                <w:szCs w:val="18"/>
              </w:rPr>
              <w:t>0.01</w:t>
            </w:r>
            <w:r w:rsidR="008259E5">
              <w:rPr>
                <w:rFonts w:ascii="Arial" w:hAnsi="Arial" w:cs="Arial"/>
                <w:color w:val="1A1A1A"/>
                <w:sz w:val="18"/>
                <w:szCs w:val="18"/>
              </w:rPr>
              <w:t>3</w:t>
            </w:r>
          </w:p>
        </w:tc>
      </w:tr>
      <w:tr w:rsidR="00BF2C31" w14:paraId="130BCA7D" w14:textId="77777777" w:rsidTr="00244D08">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A11E488" w14:textId="7A934B5A" w:rsidR="00BF2C31" w:rsidRPr="00BD75A5" w:rsidRDefault="007225E4" w:rsidP="00BD75A5">
            <w:pPr>
              <w:rPr>
                <w:rFonts w:ascii="Arial" w:hAnsi="Arial" w:cs="Arial"/>
                <w:b w:val="0"/>
                <w:sz w:val="18"/>
                <w:szCs w:val="18"/>
              </w:rPr>
            </w:pPr>
            <w:r w:rsidRPr="00BD75A5">
              <w:rPr>
                <w:rFonts w:ascii="Arial" w:hAnsi="Arial" w:cs="Arial"/>
                <w:b w:val="0"/>
                <w:sz w:val="18"/>
                <w:szCs w:val="18"/>
              </w:rPr>
              <w:t>Mean</w:t>
            </w:r>
          </w:p>
        </w:tc>
        <w:tc>
          <w:tcPr>
            <w:tcW w:w="780" w:type="dxa"/>
            <w:vAlign w:val="center"/>
          </w:tcPr>
          <w:p w14:paraId="2B79116B" w14:textId="4D0BE3D5"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4.5</w:t>
            </w:r>
          </w:p>
        </w:tc>
        <w:tc>
          <w:tcPr>
            <w:tcW w:w="1296" w:type="dxa"/>
            <w:vAlign w:val="center"/>
          </w:tcPr>
          <w:p w14:paraId="4B4DFD82" w14:textId="43B73440"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A4DDF">
              <w:rPr>
                <w:rFonts w:ascii="Arial" w:hAnsi="Arial" w:cs="Arial"/>
                <w:sz w:val="18"/>
                <w:szCs w:val="18"/>
              </w:rPr>
              <w:t>0.014</w:t>
            </w:r>
            <w:r w:rsidRPr="00BD75A5">
              <w:rPr>
                <w:rFonts w:ascii="Arial" w:hAnsi="Arial" w:cs="Arial"/>
                <w:color w:val="1A1A1A"/>
                <w:sz w:val="18"/>
                <w:szCs w:val="18"/>
              </w:rPr>
              <w:sym w:font="Symbol" w:char="F0B1"/>
            </w:r>
            <w:r w:rsidRPr="001315DA">
              <w:rPr>
                <w:rFonts w:ascii="Arial" w:hAnsi="Arial" w:cs="Arial"/>
                <w:color w:val="1A1A1A"/>
                <w:sz w:val="18"/>
                <w:szCs w:val="18"/>
              </w:rPr>
              <w:t>0.002</w:t>
            </w:r>
          </w:p>
        </w:tc>
        <w:tc>
          <w:tcPr>
            <w:tcW w:w="1296" w:type="dxa"/>
            <w:vAlign w:val="center"/>
          </w:tcPr>
          <w:p w14:paraId="0C8217C3" w14:textId="11AD695D" w:rsidR="00BF2C31" w:rsidRPr="001315DA" w:rsidRDefault="007225E4" w:rsidP="0007498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225E4">
              <w:rPr>
                <w:rFonts w:ascii="Arial" w:hAnsi="Arial" w:cs="Arial"/>
                <w:color w:val="1A1A1A"/>
                <w:sz w:val="18"/>
                <w:szCs w:val="18"/>
              </w:rPr>
              <w:t>0.015</w:t>
            </w:r>
            <w:r w:rsidR="00244D08" w:rsidRPr="00BD75A5">
              <w:rPr>
                <w:rFonts w:ascii="Arial" w:hAnsi="Arial" w:cs="Arial"/>
                <w:color w:val="1A1A1A"/>
                <w:sz w:val="18"/>
                <w:szCs w:val="18"/>
              </w:rPr>
              <w:sym w:font="Symbol" w:char="F0B1"/>
            </w:r>
            <w:r w:rsidRPr="007225E4">
              <w:rPr>
                <w:rFonts w:ascii="Arial" w:hAnsi="Arial" w:cs="Arial"/>
                <w:color w:val="1A1A1A"/>
                <w:sz w:val="18"/>
                <w:szCs w:val="18"/>
              </w:rPr>
              <w:t>0.00</w:t>
            </w:r>
            <w:r w:rsidR="00074983">
              <w:rPr>
                <w:rFonts w:ascii="Arial" w:hAnsi="Arial" w:cs="Arial"/>
                <w:color w:val="1A1A1A"/>
                <w:sz w:val="18"/>
                <w:szCs w:val="18"/>
              </w:rPr>
              <w:t>3</w:t>
            </w:r>
          </w:p>
        </w:tc>
        <w:tc>
          <w:tcPr>
            <w:tcW w:w="1296" w:type="dxa"/>
            <w:vAlign w:val="center"/>
          </w:tcPr>
          <w:p w14:paraId="5E9E11CE" w14:textId="09D35C21"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296" w:type="dxa"/>
            <w:vAlign w:val="center"/>
          </w:tcPr>
          <w:p w14:paraId="711E072A" w14:textId="292C26C9" w:rsidR="00BF2C31" w:rsidRPr="00BD75A5" w:rsidRDefault="00BF2C31" w:rsidP="00074983">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074983">
              <w:rPr>
                <w:rFonts w:ascii="Arial" w:hAnsi="Arial" w:cs="Arial"/>
                <w:sz w:val="18"/>
                <w:szCs w:val="18"/>
              </w:rPr>
              <w:t>5</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c>
          <w:tcPr>
            <w:tcW w:w="1296" w:type="dxa"/>
            <w:vAlign w:val="center"/>
          </w:tcPr>
          <w:p w14:paraId="2805D5B6" w14:textId="15FA9FE4"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D81EA8">
              <w:rPr>
                <w:rFonts w:ascii="Arial" w:hAnsi="Arial" w:cs="Arial"/>
                <w:sz w:val="18"/>
                <w:szCs w:val="18"/>
              </w:rPr>
              <w:t>6</w:t>
            </w:r>
            <w:r w:rsidRPr="00BD75A5">
              <w:rPr>
                <w:rFonts w:ascii="Arial" w:hAnsi="Arial" w:cs="Arial"/>
                <w:color w:val="1A1A1A"/>
                <w:sz w:val="18"/>
                <w:szCs w:val="18"/>
              </w:rPr>
              <w:sym w:font="Symbol" w:char="F0B1"/>
            </w:r>
            <w:r w:rsidRPr="001315DA">
              <w:rPr>
                <w:rFonts w:ascii="Arial" w:hAnsi="Arial" w:cs="Arial"/>
                <w:color w:val="1A1A1A"/>
                <w:sz w:val="18"/>
                <w:szCs w:val="18"/>
              </w:rPr>
              <w:t>0.004</w:t>
            </w:r>
          </w:p>
        </w:tc>
        <w:tc>
          <w:tcPr>
            <w:tcW w:w="1296" w:type="dxa"/>
            <w:vAlign w:val="center"/>
          </w:tcPr>
          <w:p w14:paraId="02E47FE9" w14:textId="770668D5"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w:t>
            </w:r>
            <w:r w:rsidR="00D81EA8">
              <w:rPr>
                <w:rFonts w:ascii="Arial" w:hAnsi="Arial" w:cs="Arial"/>
                <w:sz w:val="18"/>
                <w:szCs w:val="18"/>
              </w:rPr>
              <w:t>19</w:t>
            </w:r>
            <w:r w:rsidRPr="00BD75A5">
              <w:rPr>
                <w:rFonts w:ascii="Arial" w:hAnsi="Arial" w:cs="Arial"/>
                <w:color w:val="1A1A1A"/>
                <w:sz w:val="18"/>
                <w:szCs w:val="18"/>
              </w:rPr>
              <w:sym w:font="Symbol" w:char="F0B1"/>
            </w:r>
            <w:r w:rsidRPr="001315DA">
              <w:rPr>
                <w:rFonts w:ascii="Arial" w:hAnsi="Arial" w:cs="Arial"/>
                <w:color w:val="1A1A1A"/>
                <w:sz w:val="18"/>
                <w:szCs w:val="18"/>
              </w:rPr>
              <w:t>0.00</w:t>
            </w:r>
            <w:r w:rsidR="00D81EA8">
              <w:rPr>
                <w:rFonts w:ascii="Arial" w:hAnsi="Arial" w:cs="Arial"/>
                <w:color w:val="1A1A1A"/>
                <w:sz w:val="18"/>
                <w:szCs w:val="18"/>
              </w:rPr>
              <w:t>9</w:t>
            </w:r>
          </w:p>
        </w:tc>
      </w:tr>
      <w:tr w:rsidR="00BF2C31" w14:paraId="29832FC5" w14:textId="77777777" w:rsidTr="00244D0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663E3C5" w14:textId="25F103F4" w:rsidR="00BF2C31" w:rsidRPr="00BD75A5" w:rsidRDefault="00BF2C31" w:rsidP="00BD75A5">
            <w:pPr>
              <w:rPr>
                <w:rFonts w:ascii="Arial" w:hAnsi="Arial" w:cs="Arial"/>
                <w:b w:val="0"/>
                <w:sz w:val="18"/>
                <w:szCs w:val="18"/>
              </w:rPr>
            </w:pPr>
            <w:r w:rsidRPr="00BD75A5">
              <w:rPr>
                <w:rFonts w:ascii="Arial" w:hAnsi="Arial" w:cs="Arial"/>
                <w:b w:val="0"/>
                <w:sz w:val="18"/>
                <w:szCs w:val="18"/>
              </w:rPr>
              <w:t>Max</w:t>
            </w:r>
          </w:p>
        </w:tc>
        <w:tc>
          <w:tcPr>
            <w:tcW w:w="780" w:type="dxa"/>
            <w:vAlign w:val="center"/>
          </w:tcPr>
          <w:p w14:paraId="0125DC8E" w14:textId="5C303699"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8.5</w:t>
            </w:r>
          </w:p>
        </w:tc>
        <w:tc>
          <w:tcPr>
            <w:tcW w:w="1296" w:type="dxa"/>
            <w:vAlign w:val="center"/>
          </w:tcPr>
          <w:p w14:paraId="389C446C" w14:textId="6A501470" w:rsidR="00BF2C31" w:rsidRPr="00BD75A5" w:rsidRDefault="00BF2C31" w:rsidP="00476F6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197356">
              <w:rPr>
                <w:rFonts w:ascii="Arial" w:hAnsi="Arial" w:cs="Arial"/>
                <w:sz w:val="18"/>
                <w:szCs w:val="18"/>
              </w:rPr>
              <w:t>0.0</w:t>
            </w:r>
            <w:r w:rsidR="00476F65">
              <w:rPr>
                <w:rFonts w:ascii="Arial" w:hAnsi="Arial" w:cs="Arial"/>
                <w:sz w:val="18"/>
                <w:szCs w:val="18"/>
              </w:rPr>
              <w:t>35</w:t>
            </w:r>
            <w:r w:rsidRPr="00BD75A5">
              <w:rPr>
                <w:rFonts w:ascii="Arial" w:hAnsi="Arial" w:cs="Arial"/>
                <w:color w:val="1A1A1A"/>
                <w:sz w:val="18"/>
                <w:szCs w:val="18"/>
              </w:rPr>
              <w:sym w:font="Symbol" w:char="F0B1"/>
            </w:r>
            <w:r w:rsidRPr="00C04C81">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38BCDD20" w14:textId="3D6D4195" w:rsidR="00BF2C31" w:rsidRDefault="00244D08" w:rsidP="00476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w:t>
            </w:r>
            <w:r w:rsidR="00476F65">
              <w:rPr>
                <w:rFonts w:ascii="Arial" w:hAnsi="Arial" w:cs="Arial"/>
                <w:color w:val="1A1A1A"/>
                <w:sz w:val="18"/>
                <w:szCs w:val="18"/>
              </w:rPr>
              <w:t>37</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76F65">
              <w:rPr>
                <w:rFonts w:ascii="Arial" w:hAnsi="Arial" w:cs="Arial"/>
                <w:color w:val="1A1A1A"/>
                <w:sz w:val="18"/>
                <w:szCs w:val="18"/>
              </w:rPr>
              <w:t>7</w:t>
            </w:r>
          </w:p>
        </w:tc>
        <w:tc>
          <w:tcPr>
            <w:tcW w:w="1296" w:type="dxa"/>
            <w:vAlign w:val="center"/>
          </w:tcPr>
          <w:p w14:paraId="248ADADA" w14:textId="1BC47180"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0.0</w:t>
            </w:r>
            <w:r w:rsidR="002C62F4">
              <w:rPr>
                <w:rFonts w:ascii="Arial" w:hAnsi="Arial" w:cs="Arial"/>
                <w:sz w:val="18"/>
                <w:szCs w:val="18"/>
              </w:rPr>
              <w:t>33</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2</w:t>
            </w:r>
          </w:p>
        </w:tc>
        <w:tc>
          <w:tcPr>
            <w:tcW w:w="1296" w:type="dxa"/>
            <w:vAlign w:val="center"/>
          </w:tcPr>
          <w:p w14:paraId="7DFA9790" w14:textId="12D18E02"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37</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6</w:t>
            </w:r>
          </w:p>
        </w:tc>
        <w:tc>
          <w:tcPr>
            <w:tcW w:w="1296" w:type="dxa"/>
            <w:vAlign w:val="center"/>
          </w:tcPr>
          <w:p w14:paraId="119567C3" w14:textId="734748FE"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42</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7</w:t>
            </w:r>
          </w:p>
        </w:tc>
        <w:tc>
          <w:tcPr>
            <w:tcW w:w="1296" w:type="dxa"/>
            <w:vAlign w:val="center"/>
          </w:tcPr>
          <w:p w14:paraId="2BBA6A0D" w14:textId="3E7F3CF3"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w:t>
            </w:r>
            <w:r w:rsidRPr="00C04C81">
              <w:rPr>
                <w:rFonts w:ascii="Arial" w:hAnsi="Arial" w:cs="Arial"/>
                <w:sz w:val="18"/>
                <w:szCs w:val="18"/>
              </w:rPr>
              <w:t>.0</w:t>
            </w:r>
            <w:r w:rsidR="002C62F4">
              <w:rPr>
                <w:rFonts w:ascii="Arial" w:hAnsi="Arial" w:cs="Arial"/>
                <w:sz w:val="18"/>
                <w:szCs w:val="18"/>
              </w:rPr>
              <w:t>43</w:t>
            </w:r>
            <w:r w:rsidRPr="00BD75A5">
              <w:rPr>
                <w:rFonts w:ascii="Arial" w:hAnsi="Arial" w:cs="Arial"/>
                <w:color w:val="1A1A1A"/>
                <w:sz w:val="18"/>
                <w:szCs w:val="18"/>
              </w:rPr>
              <w:sym w:font="Symbol" w:char="F0B1"/>
            </w:r>
            <w:r w:rsidRPr="00C04C81">
              <w:rPr>
                <w:rFonts w:ascii="Arial" w:hAnsi="Arial" w:cs="Arial"/>
                <w:color w:val="1A1A1A"/>
                <w:sz w:val="18"/>
                <w:szCs w:val="18"/>
              </w:rPr>
              <w:t>0.0</w:t>
            </w:r>
            <w:r w:rsidR="002C62F4">
              <w:rPr>
                <w:rFonts w:ascii="Arial" w:hAnsi="Arial" w:cs="Arial"/>
                <w:color w:val="1A1A1A"/>
                <w:sz w:val="18"/>
                <w:szCs w:val="18"/>
              </w:rPr>
              <w:t>11</w:t>
            </w:r>
          </w:p>
        </w:tc>
      </w:tr>
      <w:tr w:rsidR="00BF2C31" w14:paraId="1CC96FFA" w14:textId="77777777" w:rsidTr="00244D08">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28CC5124" w14:textId="21E9F935" w:rsidR="00BF2C31" w:rsidRPr="00BD75A5" w:rsidRDefault="007225E4" w:rsidP="00BD75A5">
            <w:pPr>
              <w:rPr>
                <w:rFonts w:ascii="Arial" w:hAnsi="Arial" w:cs="Arial"/>
                <w:sz w:val="18"/>
                <w:szCs w:val="18"/>
              </w:rPr>
            </w:pPr>
            <w:r w:rsidRPr="00BD75A5">
              <w:rPr>
                <w:rFonts w:ascii="Arial" w:hAnsi="Arial" w:cs="Arial"/>
                <w:b w:val="0"/>
                <w:sz w:val="18"/>
                <w:szCs w:val="18"/>
              </w:rPr>
              <w:t>Max</w:t>
            </w:r>
          </w:p>
        </w:tc>
        <w:tc>
          <w:tcPr>
            <w:tcW w:w="780" w:type="dxa"/>
            <w:vAlign w:val="center"/>
          </w:tcPr>
          <w:p w14:paraId="41518AE0" w14:textId="40AB6BB7"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4.5</w:t>
            </w:r>
          </w:p>
        </w:tc>
        <w:tc>
          <w:tcPr>
            <w:tcW w:w="1296" w:type="dxa"/>
            <w:vAlign w:val="center"/>
          </w:tcPr>
          <w:p w14:paraId="4F1F875C" w14:textId="354A082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15</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3</w:t>
            </w:r>
          </w:p>
        </w:tc>
        <w:tc>
          <w:tcPr>
            <w:tcW w:w="1296" w:type="dxa"/>
            <w:vAlign w:val="center"/>
          </w:tcPr>
          <w:p w14:paraId="6AB4FCB7" w14:textId="265A6177" w:rsidR="00BF2C31" w:rsidRPr="00E13C76" w:rsidRDefault="00244D08" w:rsidP="0043054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44D08">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0498113" w14:textId="788DFD83"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0.01</w:t>
            </w:r>
            <w:r w:rsidR="0043054A">
              <w:rPr>
                <w:rFonts w:ascii="Arial" w:hAnsi="Arial" w:cs="Arial"/>
                <w:sz w:val="18"/>
                <w:szCs w:val="18"/>
              </w:rPr>
              <w:t>4</w:t>
            </w:r>
            <w:r w:rsidRPr="00BD75A5">
              <w:rPr>
                <w:rFonts w:ascii="Arial" w:hAnsi="Arial" w:cs="Arial"/>
                <w:color w:val="1A1A1A"/>
                <w:sz w:val="18"/>
                <w:szCs w:val="18"/>
              </w:rPr>
              <w:sym w:font="Symbol" w:char="F0B1"/>
            </w:r>
            <w:r w:rsidRPr="00E13C76">
              <w:rPr>
                <w:rFonts w:ascii="Arial" w:hAnsi="Arial" w:cs="Arial"/>
                <w:color w:val="1A1A1A"/>
                <w:sz w:val="18"/>
                <w:szCs w:val="18"/>
              </w:rPr>
              <w:t>0.001</w:t>
            </w:r>
          </w:p>
        </w:tc>
        <w:tc>
          <w:tcPr>
            <w:tcW w:w="1296" w:type="dxa"/>
            <w:vAlign w:val="center"/>
          </w:tcPr>
          <w:p w14:paraId="4EE99D9A" w14:textId="502FA2B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E13C76">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35005C4" w14:textId="11194B25"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18</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c>
          <w:tcPr>
            <w:tcW w:w="1296" w:type="dxa"/>
            <w:vAlign w:val="center"/>
          </w:tcPr>
          <w:p w14:paraId="5FFA34D3" w14:textId="348A2EAE"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21</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r>
    </w:tbl>
    <w:p w14:paraId="74BF5219" w14:textId="77777777" w:rsidR="00FD4F73" w:rsidRPr="000F1386" w:rsidRDefault="00FD4F73" w:rsidP="00694E2B">
      <w:pPr>
        <w:widowControl w:val="0"/>
        <w:autoSpaceDE w:val="0"/>
        <w:autoSpaceDN w:val="0"/>
        <w:adjustRightInd w:val="0"/>
        <w:spacing w:line="480" w:lineRule="auto"/>
        <w:rPr>
          <w:rFonts w:ascii="Arial" w:hAnsi="Arial" w:cs="Arial"/>
          <w:sz w:val="20"/>
          <w:szCs w:val="20"/>
        </w:rPr>
      </w:pPr>
    </w:p>
    <w:p w14:paraId="15A4BC20" w14:textId="77777777" w:rsidR="00411615" w:rsidRDefault="00411615" w:rsidP="00694E2B">
      <w:pPr>
        <w:spacing w:line="480" w:lineRule="auto"/>
        <w:rPr>
          <w:rFonts w:ascii="Arial" w:hAnsi="Arial" w:cs="Arial"/>
          <w:sz w:val="20"/>
          <w:szCs w:val="20"/>
        </w:rPr>
      </w:pPr>
    </w:p>
    <w:p w14:paraId="12EA5C8A" w14:textId="77777777" w:rsidR="00DA2B23" w:rsidRDefault="00DA2B23" w:rsidP="00694E2B">
      <w:pPr>
        <w:spacing w:line="480" w:lineRule="auto"/>
        <w:rPr>
          <w:rFonts w:ascii="Arial" w:hAnsi="Arial" w:cs="Arial"/>
          <w:sz w:val="20"/>
          <w:szCs w:val="20"/>
        </w:rPr>
      </w:pPr>
    </w:p>
    <w:p w14:paraId="451BC1A8" w14:textId="77777777" w:rsidR="00FA44BB" w:rsidRDefault="00FA44BB" w:rsidP="00694E2B">
      <w:pPr>
        <w:spacing w:line="480" w:lineRule="auto"/>
        <w:rPr>
          <w:rFonts w:ascii="Arial" w:hAnsi="Arial" w:cs="Arial"/>
          <w:sz w:val="20"/>
          <w:szCs w:val="20"/>
        </w:rPr>
      </w:pPr>
    </w:p>
    <w:p w14:paraId="14C0A0FC" w14:textId="77777777" w:rsidR="00FA44BB" w:rsidRDefault="00FA44BB" w:rsidP="00694E2B">
      <w:pPr>
        <w:spacing w:line="480" w:lineRule="auto"/>
        <w:rPr>
          <w:rFonts w:ascii="Arial" w:hAnsi="Arial" w:cs="Arial"/>
          <w:sz w:val="20"/>
          <w:szCs w:val="20"/>
        </w:rPr>
      </w:pPr>
    </w:p>
    <w:p w14:paraId="520B0C04" w14:textId="1FCB6F60" w:rsidR="00F53C7F" w:rsidRPr="000F1386" w:rsidRDefault="00F53C7F" w:rsidP="00694E2B">
      <w:pPr>
        <w:spacing w:line="480" w:lineRule="auto"/>
        <w:rPr>
          <w:rFonts w:ascii="Arial" w:hAnsi="Arial" w:cs="Arial"/>
          <w:sz w:val="20"/>
          <w:szCs w:val="20"/>
        </w:rPr>
      </w:pPr>
      <w:r w:rsidRPr="00884042">
        <w:rPr>
          <w:rFonts w:ascii="Arial" w:hAnsi="Arial" w:cs="Arial"/>
          <w:b/>
          <w:sz w:val="20"/>
          <w:szCs w:val="20"/>
        </w:rPr>
        <w:t xml:space="preserve">Table </w:t>
      </w:r>
      <w:r w:rsidR="00FA44BB">
        <w:rPr>
          <w:rFonts w:ascii="Arial" w:hAnsi="Arial" w:cs="Arial"/>
          <w:b/>
          <w:sz w:val="20"/>
          <w:szCs w:val="20"/>
        </w:rPr>
        <w:t>2</w:t>
      </w:r>
      <w:r w:rsidR="0084769F" w:rsidRPr="0084769F">
        <w:rPr>
          <w:rFonts w:ascii="Arial" w:hAnsi="Arial" w:cs="Arial"/>
          <w:sz w:val="20"/>
          <w:szCs w:val="20"/>
        </w:rPr>
        <w:t xml:space="preserve"> </w:t>
      </w:r>
      <w:r w:rsidR="0084769F">
        <w:rPr>
          <w:rFonts w:ascii="Arial" w:hAnsi="Arial" w:cs="Arial"/>
          <w:sz w:val="20"/>
          <w:szCs w:val="20"/>
        </w:rPr>
        <w:t xml:space="preserve">Projected </w:t>
      </w:r>
      <w:r w:rsidR="0084769F" w:rsidRPr="00BF5917">
        <w:rPr>
          <w:rFonts w:ascii="Arial" w:hAnsi="Arial" w:cs="Arial"/>
          <w:sz w:val="20"/>
          <w:szCs w:val="20"/>
        </w:rPr>
        <w:t xml:space="preserve">rates of </w:t>
      </w:r>
      <w:r w:rsidR="0084769F">
        <w:rPr>
          <w:rFonts w:ascii="Arial" w:hAnsi="Arial" w:cs="Arial"/>
          <w:sz w:val="20"/>
          <w:szCs w:val="20"/>
        </w:rPr>
        <w:t xml:space="preserve">increase </w:t>
      </w:r>
      <w:r w:rsidR="007709F8">
        <w:rPr>
          <w:rFonts w:ascii="Arial" w:hAnsi="Arial" w:cs="Arial"/>
          <w:sz w:val="20"/>
          <w:szCs w:val="20"/>
        </w:rPr>
        <w:t xml:space="preserve">(mean values and sample size = number of </w:t>
      </w:r>
      <w:r w:rsidR="00E77772">
        <w:rPr>
          <w:rFonts w:ascii="Arial" w:hAnsi="Arial" w:cs="Arial"/>
          <w:sz w:val="20"/>
          <w:szCs w:val="20"/>
        </w:rPr>
        <w:t xml:space="preserve">SIZE (in km) </w:t>
      </w:r>
      <w:r w:rsidR="007709F8">
        <w:rPr>
          <w:rFonts w:ascii="Arial" w:hAnsi="Arial" w:cs="Arial"/>
          <w:sz w:val="20"/>
          <w:szCs w:val="20"/>
        </w:rPr>
        <w:t xml:space="preserve">cells) </w:t>
      </w:r>
      <w:r w:rsidRPr="00BF5917">
        <w:rPr>
          <w:rFonts w:ascii="Arial" w:hAnsi="Arial" w:cs="Arial"/>
          <w:sz w:val="20"/>
          <w:szCs w:val="20"/>
        </w:rPr>
        <w:t xml:space="preserve">of ocean temperatures </w:t>
      </w:r>
      <w:r w:rsidRPr="00BF5917">
        <w:rPr>
          <w:rFonts w:ascii="Arial" w:hAnsi="Arial" w:cs="Arial"/>
          <w:color w:val="1A1A1A"/>
          <w:sz w:val="20"/>
          <w:szCs w:val="20"/>
        </w:rPr>
        <w:t xml:space="preserve">in </w:t>
      </w:r>
      <w:commentRangeStart w:id="16"/>
      <w:r w:rsidRPr="00BF5917">
        <w:rPr>
          <w:rFonts w:ascii="Arial" w:hAnsi="Arial" w:cs="Arial"/>
          <w:color w:val="1A1A1A"/>
          <w:sz w:val="20"/>
          <w:szCs w:val="20"/>
        </w:rPr>
        <w:t>MPAs</w:t>
      </w:r>
      <w:commentRangeEnd w:id="16"/>
      <w:r w:rsidR="00E77772">
        <w:rPr>
          <w:rStyle w:val="CommentReference"/>
          <w:rFonts w:asciiTheme="minorHAnsi" w:hAnsiTheme="minorHAnsi" w:cstheme="minorBidi"/>
        </w:rPr>
        <w:commentReference w:id="16"/>
      </w:r>
      <w:r w:rsidRPr="00BF5917">
        <w:rPr>
          <w:rFonts w:ascii="Arial" w:hAnsi="Arial" w:cs="Arial"/>
          <w:color w:val="1A1A1A"/>
          <w:sz w:val="20"/>
          <w:szCs w:val="20"/>
        </w:rPr>
        <w:t xml:space="preserve"> </w:t>
      </w:r>
      <w:r w:rsidR="0084769F">
        <w:rPr>
          <w:rFonts w:ascii="Arial" w:hAnsi="Arial" w:cs="Arial"/>
          <w:color w:val="1A1A1A"/>
          <w:sz w:val="20"/>
          <w:szCs w:val="20"/>
        </w:rPr>
        <w:t>and for entire</w:t>
      </w:r>
      <w:r w:rsidRPr="00BF5917">
        <w:rPr>
          <w:rFonts w:ascii="Arial" w:hAnsi="Arial" w:cs="Arial"/>
          <w:color w:val="1A1A1A"/>
          <w:sz w:val="20"/>
          <w:szCs w:val="20"/>
        </w:rPr>
        <w:t xml:space="preserve"> </w:t>
      </w:r>
      <w:r w:rsidRPr="00BF5917">
        <w:rPr>
          <w:rFonts w:ascii="Arial" w:hAnsi="Arial" w:cs="Arial"/>
          <w:sz w:val="20"/>
          <w:szCs w:val="20"/>
        </w:rPr>
        <w:t>latitudinal zones</w:t>
      </w:r>
      <w:r w:rsidR="0084769F">
        <w:rPr>
          <w:rFonts w:ascii="Arial" w:hAnsi="Arial" w:cs="Arial"/>
          <w:sz w:val="20"/>
          <w:szCs w:val="20"/>
        </w:rPr>
        <w:t xml:space="preserve"> (all cells)</w:t>
      </w:r>
      <w:r>
        <w:rPr>
          <w:rFonts w:ascii="Arial" w:hAnsi="Arial" w:cs="Arial"/>
          <w:sz w:val="20"/>
          <w:szCs w:val="20"/>
        </w:rPr>
        <w:t xml:space="preserve"> for RCP 8.5</w:t>
      </w:r>
      <w:r w:rsidRPr="00BF5917">
        <w:rPr>
          <w:rFonts w:ascii="Arial" w:hAnsi="Arial" w:cs="Arial"/>
          <w:sz w:val="20"/>
          <w:szCs w:val="20"/>
        </w:rPr>
        <w:t>.</w:t>
      </w:r>
      <w:r>
        <w:rPr>
          <w:rFonts w:ascii="Arial" w:hAnsi="Arial" w:cs="Arial"/>
          <w:sz w:val="20"/>
          <w:szCs w:val="20"/>
        </w:rPr>
        <w:t xml:space="preserve"> </w:t>
      </w:r>
      <w:r w:rsidR="007709F8">
        <w:rPr>
          <w:rFonts w:ascii="Arial" w:hAnsi="Arial" w:cs="Arial"/>
          <w:sz w:val="20"/>
          <w:szCs w:val="20"/>
        </w:rPr>
        <w:t>Overall mean rate of the global ocean is 0.</w:t>
      </w:r>
      <w:commentRangeStart w:id="17"/>
      <w:r w:rsidR="007709F8">
        <w:rPr>
          <w:rFonts w:ascii="Arial" w:hAnsi="Arial" w:cs="Arial"/>
          <w:sz w:val="20"/>
          <w:szCs w:val="20"/>
        </w:rPr>
        <w:t>042</w:t>
      </w:r>
      <w:commentRangeEnd w:id="17"/>
      <w:r w:rsidR="00E77772">
        <w:rPr>
          <w:rStyle w:val="CommentReference"/>
          <w:rFonts w:asciiTheme="minorHAnsi" w:hAnsiTheme="minorHAnsi" w:cstheme="minorBidi"/>
        </w:rPr>
        <w:commentReference w:id="17"/>
      </w:r>
      <w:r w:rsidR="007709F8">
        <w:rPr>
          <w:rFonts w:ascii="Arial" w:hAnsi="Arial" w:cs="Arial"/>
          <w:sz w:val="20"/>
          <w:szCs w:val="20"/>
        </w:rPr>
        <w:t xml:space="preserve"> (n=44012 cells). </w:t>
      </w:r>
    </w:p>
    <w:tbl>
      <w:tblPr>
        <w:tblStyle w:val="LightShading"/>
        <w:tblW w:w="8712" w:type="dxa"/>
        <w:tblLayout w:type="fixed"/>
        <w:tblLook w:val="04A0" w:firstRow="1" w:lastRow="0" w:firstColumn="1" w:lastColumn="0" w:noHBand="0" w:noVBand="1"/>
      </w:tblPr>
      <w:tblGrid>
        <w:gridCol w:w="1728"/>
        <w:gridCol w:w="1710"/>
        <w:gridCol w:w="1710"/>
        <w:gridCol w:w="1800"/>
        <w:gridCol w:w="1764"/>
      </w:tblGrid>
      <w:tr w:rsidR="007709F8" w:rsidRPr="00BD75A5" w14:paraId="6A55D5A0" w14:textId="77777777" w:rsidTr="007709F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D86EF10" w14:textId="77777777" w:rsidR="00F53C7F" w:rsidRPr="007709F8" w:rsidRDefault="00F53C7F" w:rsidP="00F53C7F">
            <w:pPr>
              <w:rPr>
                <w:rFonts w:ascii="Arial" w:hAnsi="Arial" w:cs="Arial"/>
                <w:sz w:val="20"/>
                <w:szCs w:val="20"/>
              </w:rPr>
            </w:pPr>
          </w:p>
        </w:tc>
        <w:tc>
          <w:tcPr>
            <w:tcW w:w="1710" w:type="dxa"/>
            <w:vAlign w:val="center"/>
          </w:tcPr>
          <w:p w14:paraId="56231E1D" w14:textId="7703181F"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Tropical</w:t>
            </w:r>
          </w:p>
        </w:tc>
        <w:tc>
          <w:tcPr>
            <w:tcW w:w="1710" w:type="dxa"/>
            <w:vAlign w:val="center"/>
          </w:tcPr>
          <w:p w14:paraId="70845544" w14:textId="13A8F91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7709F8">
              <w:rPr>
                <w:rFonts w:ascii="Arial" w:hAnsi="Arial" w:cs="Arial"/>
                <w:sz w:val="20"/>
                <w:szCs w:val="20"/>
              </w:rPr>
              <w:t>Subropical</w:t>
            </w:r>
            <w:proofErr w:type="spellEnd"/>
          </w:p>
        </w:tc>
        <w:tc>
          <w:tcPr>
            <w:tcW w:w="1800" w:type="dxa"/>
            <w:vAlign w:val="center"/>
          </w:tcPr>
          <w:p w14:paraId="57641A0C" w14:textId="2BACCBB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Temperate</w:t>
            </w:r>
          </w:p>
        </w:tc>
        <w:tc>
          <w:tcPr>
            <w:tcW w:w="1764" w:type="dxa"/>
            <w:vAlign w:val="center"/>
          </w:tcPr>
          <w:p w14:paraId="08817AEF" w14:textId="4A4A599B"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Polar</w:t>
            </w:r>
          </w:p>
        </w:tc>
      </w:tr>
      <w:tr w:rsidR="007709F8" w:rsidRPr="00BD75A5" w14:paraId="660CF84A" w14:textId="77777777" w:rsidTr="007709F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9F13ACE" w14:textId="2B39C43C" w:rsidR="00F53C7F" w:rsidRPr="007709F8" w:rsidRDefault="00F53C7F" w:rsidP="00F53C7F">
            <w:pPr>
              <w:rPr>
                <w:rFonts w:ascii="Arial" w:hAnsi="Arial" w:cs="Arial"/>
                <w:b w:val="0"/>
                <w:sz w:val="20"/>
                <w:szCs w:val="20"/>
              </w:rPr>
            </w:pPr>
            <w:r w:rsidRPr="007709F8">
              <w:rPr>
                <w:rFonts w:ascii="Arial" w:hAnsi="Arial" w:cs="Arial"/>
                <w:b w:val="0"/>
                <w:sz w:val="20"/>
                <w:szCs w:val="20"/>
              </w:rPr>
              <w:t>MPAs only</w:t>
            </w:r>
          </w:p>
        </w:tc>
        <w:tc>
          <w:tcPr>
            <w:tcW w:w="1710" w:type="dxa"/>
            <w:vAlign w:val="center"/>
          </w:tcPr>
          <w:p w14:paraId="01F18C23" w14:textId="490144F9"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2458</w:t>
            </w:r>
            <w:r w:rsidR="005C0461" w:rsidRPr="007709F8">
              <w:rPr>
                <w:rFonts w:ascii="Arial" w:hAnsi="Arial" w:cs="Arial"/>
                <w:color w:val="1A1A1A"/>
                <w:sz w:val="20"/>
                <w:szCs w:val="20"/>
              </w:rPr>
              <w:t>)</w:t>
            </w:r>
          </w:p>
        </w:tc>
        <w:tc>
          <w:tcPr>
            <w:tcW w:w="1710" w:type="dxa"/>
            <w:vAlign w:val="center"/>
          </w:tcPr>
          <w:p w14:paraId="2A99C460" w14:textId="3D91F44C"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0.034</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2738</w:t>
            </w:r>
            <w:r w:rsidR="005C0461" w:rsidRPr="007709F8">
              <w:rPr>
                <w:rFonts w:ascii="Arial" w:hAnsi="Arial" w:cs="Arial"/>
                <w:color w:val="1A1A1A"/>
                <w:sz w:val="20"/>
                <w:szCs w:val="20"/>
              </w:rPr>
              <w:t>)</w:t>
            </w:r>
          </w:p>
        </w:tc>
        <w:tc>
          <w:tcPr>
            <w:tcW w:w="1800" w:type="dxa"/>
            <w:vAlign w:val="center"/>
          </w:tcPr>
          <w:p w14:paraId="680F706A" w14:textId="0F8140B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0.036</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2738</w:t>
            </w:r>
            <w:r w:rsidR="005C0461" w:rsidRPr="007709F8">
              <w:rPr>
                <w:rFonts w:ascii="Arial" w:hAnsi="Arial" w:cs="Arial"/>
                <w:color w:val="1A1A1A"/>
                <w:sz w:val="20"/>
                <w:szCs w:val="20"/>
              </w:rPr>
              <w:t>)</w:t>
            </w:r>
          </w:p>
        </w:tc>
        <w:tc>
          <w:tcPr>
            <w:tcW w:w="1764" w:type="dxa"/>
            <w:vAlign w:val="center"/>
          </w:tcPr>
          <w:p w14:paraId="335885AC" w14:textId="3E02E4C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0.038</w:t>
            </w:r>
            <w:r w:rsidR="005C0461" w:rsidRPr="007709F8">
              <w:rPr>
                <w:rFonts w:ascii="Arial" w:hAnsi="Arial" w:cs="Arial"/>
                <w:color w:val="1A1A1A"/>
                <w:sz w:val="20"/>
                <w:szCs w:val="20"/>
              </w:rPr>
              <w:t xml:space="preserve"> (</w:t>
            </w:r>
            <w:r w:rsidR="005C0461" w:rsidRPr="007709F8">
              <w:rPr>
                <w:rFonts w:ascii="Arial" w:hAnsi="Arial" w:cs="Arial"/>
                <w:sz w:val="20"/>
                <w:szCs w:val="20"/>
              </w:rPr>
              <w:t>166</w:t>
            </w:r>
            <w:r w:rsidR="005C0461" w:rsidRPr="007709F8">
              <w:rPr>
                <w:rFonts w:ascii="Arial" w:hAnsi="Arial" w:cs="Arial"/>
                <w:color w:val="1A1A1A"/>
                <w:sz w:val="20"/>
                <w:szCs w:val="20"/>
              </w:rPr>
              <w:t>)</w:t>
            </w:r>
          </w:p>
        </w:tc>
      </w:tr>
      <w:tr w:rsidR="007709F8" w:rsidRPr="00BD75A5" w14:paraId="1063BA6B" w14:textId="77777777" w:rsidTr="007709F8">
        <w:trPr>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1A9E22CD" w14:textId="6172077F" w:rsidR="00F53C7F" w:rsidRPr="007709F8" w:rsidRDefault="00F53C7F" w:rsidP="00F53C7F">
            <w:pPr>
              <w:rPr>
                <w:rFonts w:ascii="Arial" w:hAnsi="Arial" w:cs="Arial"/>
                <w:b w:val="0"/>
                <w:sz w:val="20"/>
                <w:szCs w:val="20"/>
              </w:rPr>
            </w:pPr>
            <w:r w:rsidRPr="007709F8">
              <w:rPr>
                <w:rFonts w:ascii="Arial" w:hAnsi="Arial" w:cs="Arial"/>
                <w:b w:val="0"/>
                <w:sz w:val="20"/>
                <w:szCs w:val="20"/>
              </w:rPr>
              <w:t xml:space="preserve">Entire region </w:t>
            </w:r>
          </w:p>
        </w:tc>
        <w:tc>
          <w:tcPr>
            <w:tcW w:w="1710" w:type="dxa"/>
            <w:vAlign w:val="center"/>
          </w:tcPr>
          <w:p w14:paraId="3F20A125" w14:textId="4CD230B0" w:rsidR="00F53C7F" w:rsidRPr="007709F8" w:rsidRDefault="00F53C7F" w:rsidP="007709F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7709F8" w:rsidRPr="007709F8">
              <w:rPr>
                <w:rFonts w:ascii="Arial" w:hAnsi="Arial" w:cs="Arial"/>
                <w:color w:val="1A1A1A"/>
                <w:sz w:val="20"/>
                <w:szCs w:val="20"/>
              </w:rPr>
              <w:t>13289</w:t>
            </w:r>
            <w:r w:rsidR="005C0461" w:rsidRPr="007709F8">
              <w:rPr>
                <w:rFonts w:ascii="Arial" w:hAnsi="Arial" w:cs="Arial"/>
                <w:color w:val="1A1A1A"/>
                <w:sz w:val="20"/>
                <w:szCs w:val="20"/>
              </w:rPr>
              <w:t>)</w:t>
            </w:r>
          </w:p>
        </w:tc>
        <w:tc>
          <w:tcPr>
            <w:tcW w:w="1710" w:type="dxa"/>
            <w:vAlign w:val="center"/>
          </w:tcPr>
          <w:p w14:paraId="61D2D7B7" w14:textId="5F04506A"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w:t>
            </w:r>
            <w:r w:rsidR="005C0461" w:rsidRPr="007709F8">
              <w:rPr>
                <w:rFonts w:ascii="Arial" w:hAnsi="Arial" w:cs="Arial"/>
                <w:sz w:val="20"/>
                <w:szCs w:val="20"/>
              </w:rPr>
              <w:t xml:space="preserve">1 </w:t>
            </w:r>
            <w:r w:rsidR="005C0461" w:rsidRPr="007709F8">
              <w:rPr>
                <w:rFonts w:ascii="Arial" w:hAnsi="Arial" w:cs="Arial"/>
                <w:color w:val="1A1A1A"/>
                <w:sz w:val="20"/>
                <w:szCs w:val="20"/>
              </w:rPr>
              <w:t>(</w:t>
            </w:r>
            <w:r w:rsidR="007709F8" w:rsidRPr="007709F8">
              <w:rPr>
                <w:rFonts w:ascii="Arial" w:eastAsia="Times New Roman" w:hAnsi="Arial" w:cs="Arial"/>
                <w:color w:val="000000"/>
                <w:sz w:val="20"/>
                <w:szCs w:val="20"/>
              </w:rPr>
              <w:t>8433</w:t>
            </w:r>
            <w:r w:rsidR="005C0461" w:rsidRPr="007709F8">
              <w:rPr>
                <w:rFonts w:ascii="Arial" w:hAnsi="Arial" w:cs="Arial"/>
                <w:color w:val="1A1A1A"/>
                <w:sz w:val="20"/>
                <w:szCs w:val="20"/>
              </w:rPr>
              <w:t>)</w:t>
            </w:r>
          </w:p>
        </w:tc>
        <w:tc>
          <w:tcPr>
            <w:tcW w:w="1800" w:type="dxa"/>
            <w:vAlign w:val="center"/>
          </w:tcPr>
          <w:p w14:paraId="70AA680F" w14:textId="0A70C7A8"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color w:val="1A1A1A"/>
                <w:sz w:val="20"/>
                <w:szCs w:val="20"/>
              </w:rPr>
              <w:t xml:space="preserve"> </w:t>
            </w:r>
            <w:r w:rsidR="007709F8" w:rsidRPr="007709F8">
              <w:rPr>
                <w:rFonts w:ascii="Arial" w:hAnsi="Arial" w:cs="Arial"/>
                <w:color w:val="1A1A1A"/>
                <w:sz w:val="20"/>
                <w:szCs w:val="20"/>
              </w:rPr>
              <w:t>(</w:t>
            </w:r>
            <w:r w:rsidR="007709F8" w:rsidRPr="007709F8">
              <w:rPr>
                <w:rFonts w:ascii="Arial" w:eastAsia="Times New Roman" w:hAnsi="Arial" w:cs="Arial"/>
                <w:color w:val="000000"/>
                <w:sz w:val="20"/>
                <w:szCs w:val="20"/>
              </w:rPr>
              <w:t>13352</w:t>
            </w:r>
            <w:r w:rsidR="005C0461" w:rsidRPr="007709F8">
              <w:rPr>
                <w:rFonts w:ascii="Arial" w:hAnsi="Arial" w:cs="Arial"/>
                <w:color w:val="1A1A1A"/>
                <w:sz w:val="20"/>
                <w:szCs w:val="20"/>
              </w:rPr>
              <w:t>)</w:t>
            </w:r>
          </w:p>
        </w:tc>
        <w:tc>
          <w:tcPr>
            <w:tcW w:w="1764" w:type="dxa"/>
            <w:vAlign w:val="center"/>
          </w:tcPr>
          <w:p w14:paraId="54670CD2" w14:textId="57DB5B23"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0.081</w:t>
            </w:r>
            <w:r w:rsidR="005C0461" w:rsidRPr="007709F8">
              <w:rPr>
                <w:rFonts w:ascii="Arial" w:hAnsi="Arial" w:cs="Arial"/>
                <w:color w:val="1A1A1A"/>
                <w:sz w:val="20"/>
                <w:szCs w:val="20"/>
              </w:rPr>
              <w:t xml:space="preserve"> (</w:t>
            </w:r>
            <w:r w:rsidR="007709F8" w:rsidRPr="007709F8">
              <w:rPr>
                <w:rFonts w:ascii="Arial" w:eastAsia="Times New Roman" w:hAnsi="Arial" w:cs="Arial"/>
                <w:color w:val="000000"/>
                <w:sz w:val="20"/>
                <w:szCs w:val="20"/>
              </w:rPr>
              <w:t>8938</w:t>
            </w:r>
            <w:r w:rsidR="005C0461" w:rsidRPr="007709F8">
              <w:rPr>
                <w:rFonts w:ascii="Arial" w:hAnsi="Arial" w:cs="Arial"/>
                <w:color w:val="1A1A1A"/>
                <w:sz w:val="20"/>
                <w:szCs w:val="20"/>
              </w:rPr>
              <w:t>)</w:t>
            </w:r>
          </w:p>
        </w:tc>
      </w:tr>
    </w:tbl>
    <w:p w14:paraId="6BCB0635" w14:textId="77777777" w:rsidR="00411615" w:rsidRDefault="00411615" w:rsidP="00694E2B">
      <w:pPr>
        <w:spacing w:line="480" w:lineRule="auto"/>
        <w:rPr>
          <w:rFonts w:ascii="Arial" w:hAnsi="Arial" w:cs="Arial"/>
          <w:b/>
          <w:sz w:val="20"/>
          <w:szCs w:val="20"/>
        </w:rPr>
      </w:pPr>
    </w:p>
    <w:p w14:paraId="66BA16EA" w14:textId="6C0A84A5" w:rsidR="00411615" w:rsidRDefault="00411615" w:rsidP="00694E2B">
      <w:pPr>
        <w:spacing w:line="480" w:lineRule="auto"/>
        <w:rPr>
          <w:rFonts w:ascii="Arial" w:hAnsi="Arial" w:cs="Arial"/>
          <w:b/>
          <w:sz w:val="20"/>
          <w:szCs w:val="20"/>
        </w:rPr>
      </w:pPr>
    </w:p>
    <w:p w14:paraId="0C0DEBFF" w14:textId="77777777" w:rsidR="00411615" w:rsidRDefault="00411615" w:rsidP="00694E2B">
      <w:pPr>
        <w:spacing w:line="480" w:lineRule="auto"/>
        <w:rPr>
          <w:rFonts w:ascii="Arial" w:hAnsi="Arial" w:cs="Arial"/>
          <w:b/>
          <w:sz w:val="20"/>
          <w:szCs w:val="20"/>
        </w:rPr>
      </w:pPr>
    </w:p>
    <w:p w14:paraId="0D235913" w14:textId="7EFCCB7D" w:rsidR="00411615" w:rsidRDefault="00141CE3" w:rsidP="00694E2B">
      <w:pPr>
        <w:spacing w:line="480" w:lineRule="auto"/>
        <w:rPr>
          <w:rFonts w:ascii="Arial" w:hAnsi="Arial" w:cs="Arial"/>
          <w:b/>
          <w:sz w:val="20"/>
          <w:szCs w:val="20"/>
        </w:rPr>
      </w:pPr>
      <w:r>
        <w:rPr>
          <w:rFonts w:ascii="Arial" w:hAnsi="Arial" w:cs="Arial"/>
          <w:b/>
          <w:noProof/>
          <w:sz w:val="20"/>
          <w:szCs w:val="20"/>
        </w:rPr>
        <w:lastRenderedPageBreak/>
        <w:drawing>
          <wp:inline distT="0" distB="0" distL="0" distR="0" wp14:anchorId="43177EA9" wp14:editId="09339D83">
            <wp:extent cx="5943600" cy="495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ulti-plot.png"/>
                    <pic:cNvPicPr/>
                  </pic:nvPicPr>
                  <pic:blipFill>
                    <a:blip r:embed="rId10" cstate="hqprint">
                      <a:extLst>
                        <a:ext uri="{28A0092B-C50C-407E-A947-70E740481C1C}">
                          <a14:useLocalDpi xmlns:a14="http://schemas.microsoft.com/office/drawing/2010/main"/>
                        </a:ext>
                      </a:extLst>
                    </a:blip>
                    <a:stretch>
                      <a:fillRect/>
                    </a:stretch>
                  </pic:blipFill>
                  <pic:spPr>
                    <a:xfrm>
                      <a:off x="0" y="0"/>
                      <a:ext cx="5943600" cy="4953000"/>
                    </a:xfrm>
                    <a:prstGeom prst="rect">
                      <a:avLst/>
                    </a:prstGeom>
                  </pic:spPr>
                </pic:pic>
              </a:graphicData>
            </a:graphic>
          </wp:inline>
        </w:drawing>
      </w:r>
    </w:p>
    <w:p w14:paraId="4A09D900" w14:textId="77777777" w:rsidR="000F6101" w:rsidRDefault="000F6101" w:rsidP="00694E2B">
      <w:pPr>
        <w:spacing w:line="480" w:lineRule="auto"/>
        <w:rPr>
          <w:rFonts w:ascii="Arial" w:hAnsi="Arial" w:cs="Arial"/>
          <w:b/>
          <w:sz w:val="20"/>
          <w:szCs w:val="20"/>
        </w:rPr>
      </w:pPr>
    </w:p>
    <w:p w14:paraId="2B266299" w14:textId="4F7AFEE3" w:rsidR="00C26ADC" w:rsidRPr="000F1386" w:rsidRDefault="00411615" w:rsidP="00694E2B">
      <w:pPr>
        <w:spacing w:line="480" w:lineRule="auto"/>
        <w:rPr>
          <w:rFonts w:ascii="Arial" w:hAnsi="Arial" w:cs="Arial"/>
          <w:sz w:val="20"/>
          <w:szCs w:val="20"/>
        </w:rPr>
      </w:pPr>
      <w:r w:rsidRPr="004430E3">
        <w:rPr>
          <w:rFonts w:ascii="Arial" w:hAnsi="Arial" w:cs="Arial"/>
          <w:b/>
          <w:sz w:val="20"/>
          <w:szCs w:val="20"/>
        </w:rPr>
        <w:t xml:space="preserve">Figure 1. </w:t>
      </w:r>
      <w:r w:rsidR="00743442" w:rsidRPr="004430E3">
        <w:rPr>
          <w:rFonts w:ascii="Arial" w:hAnsi="Arial" w:cs="Arial"/>
          <w:b/>
          <w:sz w:val="20"/>
          <w:szCs w:val="20"/>
        </w:rPr>
        <w:t xml:space="preserve">Patterns of projected ocean </w:t>
      </w:r>
      <w:r w:rsidR="00743442" w:rsidRPr="00CF335A">
        <w:rPr>
          <w:rFonts w:ascii="Arial" w:hAnsi="Arial" w:cs="Arial"/>
          <w:b/>
          <w:sz w:val="20"/>
          <w:szCs w:val="20"/>
        </w:rPr>
        <w:t>warming.</w:t>
      </w:r>
      <w:r w:rsidR="00743442">
        <w:rPr>
          <w:rFonts w:ascii="Arial" w:hAnsi="Arial" w:cs="Arial"/>
          <w:sz w:val="20"/>
          <w:szCs w:val="20"/>
        </w:rPr>
        <w:t xml:space="preserve"> </w:t>
      </w:r>
      <w:r w:rsidR="008B148B">
        <w:rPr>
          <w:rFonts w:ascii="Arial" w:hAnsi="Arial" w:cs="Arial"/>
          <w:sz w:val="20"/>
          <w:szCs w:val="20"/>
        </w:rPr>
        <w:t xml:space="preserve">Rates </w:t>
      </w:r>
      <w:r w:rsidR="00CB7004">
        <w:rPr>
          <w:rFonts w:ascii="Arial" w:hAnsi="Arial" w:cs="Arial"/>
          <w:sz w:val="20"/>
          <w:szCs w:val="20"/>
        </w:rPr>
        <w:t>(</w:t>
      </w:r>
      <w:r w:rsidR="00CB7004" w:rsidRPr="002E783F">
        <w:rPr>
          <w:rFonts w:ascii="Arial" w:hAnsi="Arial" w:cs="Arial"/>
          <w:color w:val="1A1A1A"/>
          <w:sz w:val="20"/>
          <w:szCs w:val="20"/>
        </w:rPr>
        <w:t>°C</w:t>
      </w:r>
      <w:r w:rsidR="008B148B">
        <w:rPr>
          <w:rFonts w:ascii="Arial" w:hAnsi="Arial" w:cs="Arial"/>
          <w:sz w:val="20"/>
          <w:szCs w:val="20"/>
        </w:rPr>
        <w:t>/year) are</w:t>
      </w:r>
      <w:r w:rsidR="00CB7004">
        <w:rPr>
          <w:rFonts w:ascii="Arial" w:hAnsi="Arial" w:cs="Arial"/>
          <w:sz w:val="20"/>
          <w:szCs w:val="20"/>
        </w:rPr>
        <w:t xml:space="preserve"> based on</w:t>
      </w:r>
      <w:r w:rsidRPr="000F1386">
        <w:rPr>
          <w:rFonts w:ascii="Arial" w:hAnsi="Arial" w:cs="Arial"/>
          <w:sz w:val="20"/>
          <w:szCs w:val="20"/>
        </w:rPr>
        <w:t xml:space="preserve"> C</w:t>
      </w:r>
      <w:r w:rsidR="00E77772">
        <w:rPr>
          <w:rFonts w:ascii="Arial" w:hAnsi="Arial" w:cs="Arial"/>
          <w:sz w:val="20"/>
          <w:szCs w:val="20"/>
        </w:rPr>
        <w:t>MI</w:t>
      </w:r>
      <w:r w:rsidR="00C26ADC">
        <w:rPr>
          <w:rFonts w:ascii="Arial" w:hAnsi="Arial" w:cs="Arial"/>
          <w:sz w:val="20"/>
          <w:szCs w:val="20"/>
        </w:rPr>
        <w:t>P</w:t>
      </w:r>
      <w:r w:rsidR="008B148B">
        <w:rPr>
          <w:rFonts w:ascii="Arial" w:hAnsi="Arial" w:cs="Arial"/>
          <w:sz w:val="20"/>
          <w:szCs w:val="20"/>
        </w:rPr>
        <w:t xml:space="preserve">5 ensemble model </w:t>
      </w:r>
      <w:r w:rsidR="00C26ADC">
        <w:rPr>
          <w:rFonts w:ascii="Arial" w:hAnsi="Arial" w:cs="Arial"/>
          <w:sz w:val="20"/>
          <w:szCs w:val="20"/>
        </w:rPr>
        <w:t xml:space="preserve">under </w:t>
      </w:r>
      <w:r w:rsidR="008B148B">
        <w:rPr>
          <w:rFonts w:ascii="Arial" w:hAnsi="Arial" w:cs="Arial"/>
          <w:sz w:val="20"/>
          <w:szCs w:val="20"/>
        </w:rPr>
        <w:t>the RCP 8.5</w:t>
      </w:r>
      <w:r w:rsidR="00C26ADC">
        <w:rPr>
          <w:rFonts w:ascii="Arial" w:hAnsi="Arial" w:cs="Arial"/>
          <w:sz w:val="20"/>
          <w:szCs w:val="20"/>
        </w:rPr>
        <w:t xml:space="preserve"> </w:t>
      </w:r>
      <w:r w:rsidR="00CB7004">
        <w:rPr>
          <w:rFonts w:ascii="Arial" w:hAnsi="Arial" w:cs="Arial"/>
          <w:sz w:val="20"/>
          <w:szCs w:val="20"/>
        </w:rPr>
        <w:t>emissions</w:t>
      </w:r>
      <w:r w:rsidRPr="000F1386">
        <w:rPr>
          <w:rFonts w:ascii="Arial" w:hAnsi="Arial" w:cs="Arial"/>
          <w:sz w:val="20"/>
          <w:szCs w:val="20"/>
        </w:rPr>
        <w:t xml:space="preserve"> scenario</w:t>
      </w:r>
      <w:r w:rsidR="00E77772">
        <w:rPr>
          <w:rFonts w:ascii="Arial" w:hAnsi="Arial" w:cs="Arial"/>
          <w:sz w:val="20"/>
          <w:szCs w:val="20"/>
        </w:rPr>
        <w:t xml:space="preserve"> over </w:t>
      </w:r>
      <w:r w:rsidR="007C6DD6">
        <w:rPr>
          <w:rFonts w:ascii="Arial" w:hAnsi="Arial" w:cs="Arial"/>
          <w:sz w:val="20"/>
          <w:szCs w:val="20"/>
          <w:highlight w:val="yellow"/>
        </w:rPr>
        <w:t>2001-2100?</w:t>
      </w:r>
      <w:r w:rsidRPr="007019AA">
        <w:rPr>
          <w:rFonts w:ascii="Arial" w:hAnsi="Arial" w:cs="Arial"/>
          <w:sz w:val="20"/>
          <w:szCs w:val="20"/>
          <w:highlight w:val="yellow"/>
        </w:rPr>
        <w:t>.</w:t>
      </w:r>
      <w:r w:rsidRPr="000F1386">
        <w:rPr>
          <w:rFonts w:ascii="Arial" w:hAnsi="Arial" w:cs="Arial"/>
          <w:sz w:val="20"/>
          <w:szCs w:val="20"/>
        </w:rPr>
        <w:t xml:space="preserve"> </w:t>
      </w:r>
      <w:r w:rsidR="006A08F2">
        <w:rPr>
          <w:rFonts w:ascii="Arial" w:hAnsi="Arial" w:cs="Arial"/>
          <w:sz w:val="20"/>
          <w:szCs w:val="20"/>
        </w:rPr>
        <w:t xml:space="preserve">Black dots are MPAs used in the study. </w:t>
      </w:r>
    </w:p>
    <w:p w14:paraId="08FE0F7C" w14:textId="77777777" w:rsidR="00884042" w:rsidRDefault="00884042" w:rsidP="00694E2B">
      <w:pPr>
        <w:spacing w:line="480" w:lineRule="auto"/>
        <w:rPr>
          <w:rFonts w:ascii="Arial" w:hAnsi="Arial" w:cs="Arial"/>
          <w:sz w:val="20"/>
          <w:szCs w:val="20"/>
        </w:rPr>
      </w:pPr>
    </w:p>
    <w:p w14:paraId="2AFAEB6E" w14:textId="77777777" w:rsidR="00396E49" w:rsidRDefault="00396E49" w:rsidP="00694E2B">
      <w:pPr>
        <w:spacing w:line="480" w:lineRule="auto"/>
        <w:rPr>
          <w:rFonts w:ascii="Arial" w:hAnsi="Arial" w:cs="Arial"/>
          <w:sz w:val="20"/>
          <w:szCs w:val="20"/>
        </w:rPr>
      </w:pPr>
    </w:p>
    <w:p w14:paraId="5A919299" w14:textId="288520EB" w:rsidR="00BE16F6" w:rsidRPr="00E00D9A" w:rsidRDefault="00396E49" w:rsidP="00694E2B">
      <w:pPr>
        <w:spacing w:line="480" w:lineRule="auto"/>
        <w:rPr>
          <w:rFonts w:ascii="Arial" w:hAnsi="Arial" w:cs="Arial"/>
          <w:sz w:val="20"/>
          <w:szCs w:val="20"/>
        </w:rPr>
      </w:pPr>
      <w:r>
        <w:rPr>
          <w:rFonts w:ascii="Arial" w:hAnsi="Arial" w:cs="Arial"/>
          <w:sz w:val="20"/>
          <w:szCs w:val="20"/>
        </w:rPr>
        <w:br w:type="page"/>
      </w:r>
    </w:p>
    <w:p w14:paraId="1DB1E761" w14:textId="30BC18AF" w:rsidR="00BE16F6" w:rsidRDefault="00851D97" w:rsidP="00851D97">
      <w:pPr>
        <w:spacing w:line="480" w:lineRule="auto"/>
        <w:jc w:val="center"/>
        <w:rPr>
          <w:rFonts w:ascii="Arial" w:hAnsi="Arial" w:cs="Arial"/>
          <w:b/>
          <w:sz w:val="20"/>
          <w:szCs w:val="20"/>
        </w:rPr>
      </w:pPr>
      <w:r>
        <w:rPr>
          <w:rFonts w:ascii="Arial" w:hAnsi="Arial" w:cs="Arial"/>
          <w:b/>
          <w:noProof/>
          <w:sz w:val="20"/>
          <w:szCs w:val="20"/>
        </w:rPr>
        <w:lastRenderedPageBreak/>
        <w:drawing>
          <wp:inline distT="0" distB="0" distL="0" distR="0" wp14:anchorId="3B0BB349" wp14:editId="1FE3F416">
            <wp:extent cx="4831290" cy="4332824"/>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E_Bruno.tif"/>
                    <pic:cNvPicPr/>
                  </pic:nvPicPr>
                  <pic:blipFill>
                    <a:blip r:embed="rId11">
                      <a:extLst>
                        <a:ext uri="{28A0092B-C50C-407E-A947-70E740481C1C}">
                          <a14:useLocalDpi xmlns:a14="http://schemas.microsoft.com/office/drawing/2010/main" val="0"/>
                        </a:ext>
                      </a:extLst>
                    </a:blip>
                    <a:stretch>
                      <a:fillRect/>
                    </a:stretch>
                  </pic:blipFill>
                  <pic:spPr>
                    <a:xfrm>
                      <a:off x="0" y="0"/>
                      <a:ext cx="4832429" cy="4333845"/>
                    </a:xfrm>
                    <a:prstGeom prst="rect">
                      <a:avLst/>
                    </a:prstGeom>
                  </pic:spPr>
                </pic:pic>
              </a:graphicData>
            </a:graphic>
          </wp:inline>
        </w:drawing>
      </w:r>
    </w:p>
    <w:p w14:paraId="23289AC0" w14:textId="77777777" w:rsidR="00C40F6E" w:rsidRDefault="00C40F6E" w:rsidP="00F81F94">
      <w:pPr>
        <w:widowControl w:val="0"/>
        <w:autoSpaceDE w:val="0"/>
        <w:autoSpaceDN w:val="0"/>
        <w:adjustRightInd w:val="0"/>
        <w:spacing w:line="480" w:lineRule="auto"/>
        <w:rPr>
          <w:rFonts w:ascii="Arial" w:hAnsi="Arial" w:cs="Arial"/>
          <w:b/>
          <w:sz w:val="20"/>
          <w:szCs w:val="20"/>
        </w:rPr>
      </w:pPr>
    </w:p>
    <w:p w14:paraId="58BB07B3" w14:textId="53D8097F" w:rsidR="0050482F" w:rsidRDefault="002C4277" w:rsidP="00957E38">
      <w:pPr>
        <w:widowControl w:val="0"/>
        <w:autoSpaceDE w:val="0"/>
        <w:autoSpaceDN w:val="0"/>
        <w:adjustRightInd w:val="0"/>
        <w:spacing w:line="480" w:lineRule="auto"/>
        <w:rPr>
          <w:rFonts w:ascii="Arial" w:hAnsi="Arial" w:cs="Arial"/>
          <w:sz w:val="20"/>
          <w:szCs w:val="20"/>
        </w:rPr>
      </w:pPr>
      <w:r w:rsidRPr="009F5D5F">
        <w:rPr>
          <w:rFonts w:ascii="Arial" w:hAnsi="Arial" w:cs="Arial"/>
          <w:b/>
          <w:sz w:val="20"/>
          <w:szCs w:val="20"/>
        </w:rPr>
        <w:t xml:space="preserve">Figure </w:t>
      </w:r>
      <w:r w:rsidR="0092115C">
        <w:rPr>
          <w:rFonts w:ascii="Arial" w:hAnsi="Arial" w:cs="Arial"/>
          <w:b/>
          <w:sz w:val="20"/>
          <w:szCs w:val="20"/>
        </w:rPr>
        <w:t>2</w:t>
      </w:r>
      <w:r w:rsidRPr="009F5D5F">
        <w:rPr>
          <w:rFonts w:ascii="Arial" w:hAnsi="Arial" w:cs="Arial"/>
          <w:b/>
          <w:sz w:val="20"/>
          <w:szCs w:val="20"/>
        </w:rPr>
        <w:t>.</w:t>
      </w:r>
      <w:r>
        <w:rPr>
          <w:rFonts w:ascii="Arial" w:hAnsi="Arial" w:cs="Arial"/>
          <w:sz w:val="20"/>
          <w:szCs w:val="20"/>
        </w:rPr>
        <w:t xml:space="preserve"> </w:t>
      </w:r>
      <w:r w:rsidR="006A08F2" w:rsidRPr="00F103D3">
        <w:rPr>
          <w:rFonts w:ascii="Arial" w:hAnsi="Arial" w:cs="Arial"/>
          <w:b/>
          <w:sz w:val="20"/>
          <w:szCs w:val="20"/>
        </w:rPr>
        <w:t>Lat</w:t>
      </w:r>
      <w:r w:rsidR="008403E9" w:rsidRPr="00F103D3">
        <w:rPr>
          <w:rFonts w:ascii="Arial" w:hAnsi="Arial" w:cs="Arial"/>
          <w:b/>
          <w:sz w:val="20"/>
          <w:szCs w:val="20"/>
        </w:rPr>
        <w:t xml:space="preserve">itudinal patterns of the year that environmental </w:t>
      </w:r>
      <w:r w:rsidR="00EB091A" w:rsidRPr="00F103D3">
        <w:rPr>
          <w:rFonts w:ascii="Arial" w:hAnsi="Arial" w:cs="Arial"/>
          <w:b/>
          <w:sz w:val="20"/>
          <w:szCs w:val="20"/>
        </w:rPr>
        <w:t xml:space="preserve">conditions </w:t>
      </w:r>
      <w:r w:rsidR="008403E9" w:rsidRPr="00F103D3">
        <w:rPr>
          <w:rFonts w:ascii="Arial" w:hAnsi="Arial" w:cs="Arial"/>
          <w:b/>
          <w:sz w:val="20"/>
          <w:szCs w:val="20"/>
        </w:rPr>
        <w:t xml:space="preserve">will exceed </w:t>
      </w:r>
      <w:r w:rsidR="006A08F2" w:rsidRPr="00F103D3">
        <w:rPr>
          <w:rFonts w:ascii="Arial" w:hAnsi="Arial" w:cs="Arial"/>
          <w:b/>
          <w:sz w:val="20"/>
          <w:szCs w:val="20"/>
        </w:rPr>
        <w:t>predicted threshold</w:t>
      </w:r>
      <w:r w:rsidR="008403E9" w:rsidRPr="00F103D3">
        <w:rPr>
          <w:rFonts w:ascii="Arial" w:hAnsi="Arial" w:cs="Arial"/>
          <w:b/>
          <w:sz w:val="20"/>
          <w:szCs w:val="20"/>
        </w:rPr>
        <w:t>s</w:t>
      </w:r>
      <w:r w:rsidR="006A08F2" w:rsidRPr="00F103D3">
        <w:rPr>
          <w:rFonts w:ascii="Arial" w:hAnsi="Arial" w:cs="Arial"/>
          <w:b/>
          <w:sz w:val="20"/>
          <w:szCs w:val="20"/>
        </w:rPr>
        <w:t>.</w:t>
      </w:r>
      <w:r w:rsidR="006A08F2">
        <w:rPr>
          <w:rFonts w:ascii="Arial" w:hAnsi="Arial" w:cs="Arial"/>
          <w:sz w:val="20"/>
          <w:szCs w:val="20"/>
        </w:rPr>
        <w:t xml:space="preserve"> </w:t>
      </w:r>
      <w:r w:rsidR="00E32F20">
        <w:rPr>
          <w:rFonts w:ascii="Arial" w:hAnsi="Arial" w:cs="Arial"/>
          <w:sz w:val="20"/>
          <w:szCs w:val="20"/>
        </w:rPr>
        <w:t xml:space="preserve">For A &amp; B: </w:t>
      </w:r>
      <w:r w:rsidR="006A08F2">
        <w:rPr>
          <w:rFonts w:ascii="Arial" w:hAnsi="Arial" w:cs="Arial"/>
          <w:sz w:val="20"/>
          <w:szCs w:val="20"/>
        </w:rPr>
        <w:t xml:space="preserve">Blue circles are </w:t>
      </w:r>
      <w:r w:rsidR="00C40F6E">
        <w:rPr>
          <w:rFonts w:ascii="Arial" w:hAnsi="Arial" w:cs="Arial"/>
          <w:sz w:val="20"/>
          <w:szCs w:val="20"/>
        </w:rPr>
        <w:t xml:space="preserve">fully protected </w:t>
      </w:r>
      <w:r w:rsidR="006A08F2">
        <w:rPr>
          <w:rFonts w:ascii="Arial" w:hAnsi="Arial" w:cs="Arial"/>
          <w:sz w:val="20"/>
          <w:szCs w:val="20"/>
        </w:rPr>
        <w:t xml:space="preserve">reserves </w:t>
      </w:r>
      <w:r w:rsidR="008403E9">
        <w:rPr>
          <w:rFonts w:ascii="Arial" w:hAnsi="Arial" w:cs="Arial"/>
          <w:sz w:val="20"/>
          <w:szCs w:val="20"/>
        </w:rPr>
        <w:t>in which</w:t>
      </w:r>
      <w:r w:rsidR="006A08F2">
        <w:rPr>
          <w:rFonts w:ascii="Arial" w:hAnsi="Arial" w:cs="Arial"/>
          <w:sz w:val="20"/>
          <w:szCs w:val="20"/>
        </w:rPr>
        <w:t xml:space="preserve"> </w:t>
      </w:r>
      <w:r w:rsidR="008403E9">
        <w:rPr>
          <w:rFonts w:ascii="Arial" w:hAnsi="Arial" w:cs="Arial"/>
          <w:sz w:val="20"/>
          <w:szCs w:val="20"/>
        </w:rPr>
        <w:t xml:space="preserve">thresholds </w:t>
      </w:r>
      <w:r w:rsidR="006A08F2">
        <w:rPr>
          <w:rFonts w:ascii="Arial" w:hAnsi="Arial" w:cs="Arial"/>
          <w:sz w:val="20"/>
          <w:szCs w:val="20"/>
        </w:rPr>
        <w:t>have</w:t>
      </w:r>
      <w:r w:rsidR="008403E9">
        <w:rPr>
          <w:rFonts w:ascii="Arial" w:hAnsi="Arial" w:cs="Arial"/>
          <w:sz w:val="20"/>
          <w:szCs w:val="20"/>
        </w:rPr>
        <w:t xml:space="preserve"> already been </w:t>
      </w:r>
      <w:r w:rsidR="008403E9" w:rsidRPr="000E3953">
        <w:rPr>
          <w:rFonts w:ascii="Arial" w:hAnsi="Arial" w:cs="Arial"/>
          <w:sz w:val="20"/>
          <w:szCs w:val="20"/>
        </w:rPr>
        <w:t>exceeded (in 2017),</w:t>
      </w:r>
      <w:r w:rsidR="008403E9">
        <w:rPr>
          <w:rFonts w:ascii="Arial" w:hAnsi="Arial" w:cs="Arial"/>
          <w:sz w:val="20"/>
          <w:szCs w:val="20"/>
        </w:rPr>
        <w:t xml:space="preserve"> red circles are reserves that have not</w:t>
      </w:r>
      <w:r w:rsidR="00FC2EC4">
        <w:rPr>
          <w:rFonts w:ascii="Arial" w:hAnsi="Arial" w:cs="Arial"/>
          <w:sz w:val="20"/>
          <w:szCs w:val="20"/>
        </w:rPr>
        <w:t>, and g</w:t>
      </w:r>
      <w:r w:rsidR="008403E9">
        <w:rPr>
          <w:rFonts w:ascii="Arial" w:hAnsi="Arial" w:cs="Arial"/>
          <w:sz w:val="20"/>
          <w:szCs w:val="20"/>
        </w:rPr>
        <w:t>rey circles are grid cells not in a marine reserve</w:t>
      </w:r>
      <w:r w:rsidR="00560D07">
        <w:rPr>
          <w:rFonts w:ascii="Arial" w:hAnsi="Arial" w:cs="Arial"/>
          <w:sz w:val="20"/>
          <w:szCs w:val="20"/>
        </w:rPr>
        <w:t xml:space="preserve">. </w:t>
      </w:r>
      <w:r w:rsidR="00FA28B8">
        <w:rPr>
          <w:rFonts w:ascii="Arial" w:hAnsi="Arial" w:cs="Arial"/>
          <w:sz w:val="20"/>
          <w:szCs w:val="20"/>
        </w:rPr>
        <w:t xml:space="preserve">Black lines are fitted functions from a GAM model that includes a spatial autocorrelation term. </w:t>
      </w:r>
      <w:r w:rsidR="00A16CF5">
        <w:rPr>
          <w:rFonts w:ascii="Arial" w:hAnsi="Arial" w:cs="Arial"/>
          <w:sz w:val="20"/>
          <w:szCs w:val="20"/>
        </w:rPr>
        <w:t xml:space="preserve">  </w:t>
      </w:r>
      <w:r w:rsidR="00FC2EC4">
        <w:rPr>
          <w:rFonts w:ascii="Arial" w:hAnsi="Arial" w:cs="Arial"/>
          <w:sz w:val="20"/>
          <w:szCs w:val="20"/>
        </w:rPr>
        <w:t>C</w:t>
      </w:r>
      <w:r w:rsidR="00560D07">
        <w:rPr>
          <w:rFonts w:ascii="Arial" w:hAnsi="Arial" w:cs="Arial"/>
          <w:sz w:val="20"/>
          <w:szCs w:val="20"/>
        </w:rPr>
        <w:t xml:space="preserve">: </w:t>
      </w:r>
      <w:r w:rsidR="00FE7F73">
        <w:rPr>
          <w:rFonts w:ascii="Arial" w:hAnsi="Arial" w:cs="Arial"/>
          <w:sz w:val="20"/>
          <w:szCs w:val="20"/>
        </w:rPr>
        <w:t xml:space="preserve">The year that the </w:t>
      </w:r>
      <w:r w:rsidR="00696DBF" w:rsidRPr="00767D9E">
        <w:rPr>
          <w:rFonts w:ascii="Arial" w:hAnsi="Arial" w:cs="Arial"/>
          <w:color w:val="1A1A1A"/>
          <w:sz w:val="20"/>
          <w:szCs w:val="20"/>
        </w:rPr>
        <w:t xml:space="preserve">Community Thermal </w:t>
      </w:r>
      <w:r w:rsidR="00696DBF">
        <w:rPr>
          <w:rFonts w:ascii="Arial" w:hAnsi="Arial" w:cs="Arial"/>
          <w:color w:val="1A1A1A"/>
          <w:sz w:val="20"/>
          <w:szCs w:val="20"/>
        </w:rPr>
        <w:t xml:space="preserve">Safety Margins (CTSM) </w:t>
      </w:r>
      <w:r w:rsidR="00FE7F73">
        <w:rPr>
          <w:rFonts w:ascii="Arial" w:hAnsi="Arial" w:cs="Arial"/>
          <w:color w:val="1A1A1A"/>
          <w:sz w:val="20"/>
          <w:szCs w:val="20"/>
        </w:rPr>
        <w:t xml:space="preserve">will be exceeded </w:t>
      </w:r>
      <w:r w:rsidR="002321AA">
        <w:rPr>
          <w:rFonts w:ascii="Arial" w:hAnsi="Arial" w:cs="Arial"/>
          <w:sz w:val="20"/>
          <w:szCs w:val="20"/>
        </w:rPr>
        <w:t xml:space="preserve">for marine ecoregions </w:t>
      </w:r>
      <w:r w:rsidR="00E7594A">
        <w:rPr>
          <w:rFonts w:ascii="Arial" w:hAnsi="Arial" w:cs="Arial"/>
          <w:sz w:val="20"/>
          <w:szCs w:val="20"/>
        </w:rPr>
        <w:t xml:space="preserve">(blue circles) </w:t>
      </w:r>
      <w:r w:rsidR="00806657">
        <w:rPr>
          <w:rFonts w:ascii="Arial" w:hAnsi="Arial" w:cs="Arial"/>
          <w:sz w:val="20"/>
          <w:szCs w:val="20"/>
        </w:rPr>
        <w:t xml:space="preserve">based on </w:t>
      </w:r>
      <w:r w:rsidR="002321AA">
        <w:rPr>
          <w:rFonts w:ascii="Arial" w:hAnsi="Arial" w:cs="Arial"/>
          <w:sz w:val="20"/>
          <w:szCs w:val="20"/>
        </w:rPr>
        <w:t>the p</w:t>
      </w:r>
      <w:r w:rsidR="002321AA" w:rsidRPr="009C088B">
        <w:rPr>
          <w:rFonts w:ascii="Arial" w:hAnsi="Arial" w:cs="Arial"/>
          <w:sz w:val="20"/>
          <w:szCs w:val="20"/>
        </w:rPr>
        <w:t xml:space="preserve">redicted mean warming rate </w:t>
      </w:r>
      <w:r w:rsidR="002321AA">
        <w:rPr>
          <w:rFonts w:ascii="Arial" w:hAnsi="Arial" w:cs="Arial"/>
          <w:sz w:val="20"/>
          <w:szCs w:val="20"/>
        </w:rPr>
        <w:t>(RCP 8.5) for</w:t>
      </w:r>
      <w:r w:rsidR="002321AA" w:rsidRPr="009C088B">
        <w:rPr>
          <w:rFonts w:ascii="Arial" w:hAnsi="Arial" w:cs="Arial"/>
          <w:sz w:val="20"/>
          <w:szCs w:val="20"/>
        </w:rPr>
        <w:t xml:space="preserve"> all </w:t>
      </w:r>
      <w:r w:rsidR="002321AA" w:rsidRPr="002321AA">
        <w:rPr>
          <w:rFonts w:ascii="Arial" w:hAnsi="Arial" w:cs="Arial"/>
          <w:sz w:val="20"/>
          <w:szCs w:val="20"/>
          <w:highlight w:val="yellow"/>
        </w:rPr>
        <w:t>MPAs</w:t>
      </w:r>
      <w:r w:rsidR="002321AA" w:rsidRPr="009C088B">
        <w:rPr>
          <w:rFonts w:ascii="Arial" w:hAnsi="Arial" w:cs="Arial"/>
          <w:sz w:val="20"/>
          <w:szCs w:val="20"/>
        </w:rPr>
        <w:t xml:space="preserve"> in each ecoregion (see values in Table S1). </w:t>
      </w:r>
      <w:r w:rsidR="00696DBF">
        <w:rPr>
          <w:rFonts w:ascii="Arial" w:hAnsi="Arial" w:cs="Arial"/>
          <w:sz w:val="20"/>
          <w:szCs w:val="20"/>
        </w:rPr>
        <w:t xml:space="preserve">The CTSM </w:t>
      </w:r>
      <w:r w:rsidR="002321AA" w:rsidRPr="009C088B">
        <w:rPr>
          <w:rFonts w:ascii="Arial" w:hAnsi="Arial" w:cs="Arial"/>
          <w:sz w:val="20"/>
          <w:szCs w:val="20"/>
        </w:rPr>
        <w:t xml:space="preserve">is the average maximum temperature across the geographical ranges (determined with 2,447 </w:t>
      </w:r>
      <w:r w:rsidR="002321AA" w:rsidRPr="009C088B">
        <w:rPr>
          <w:rFonts w:ascii="Arial" w:hAnsi="Arial" w:cs="Arial"/>
          <w:i/>
          <w:sz w:val="20"/>
          <w:szCs w:val="20"/>
        </w:rPr>
        <w:t>in situ</w:t>
      </w:r>
      <w:r w:rsidR="002321AA" w:rsidRPr="009C088B">
        <w:rPr>
          <w:rFonts w:ascii="Arial" w:hAnsi="Arial" w:cs="Arial"/>
          <w:sz w:val="20"/>
          <w:szCs w:val="20"/>
        </w:rPr>
        <w:t xml:space="preserve"> surve</w:t>
      </w:r>
      <w:r w:rsidR="00696DBF">
        <w:rPr>
          <w:rFonts w:ascii="Arial" w:hAnsi="Arial" w:cs="Arial"/>
          <w:sz w:val="20"/>
          <w:szCs w:val="20"/>
        </w:rPr>
        <w:t>ys by the Reef Life Survey</w:t>
      </w:r>
      <w:r w:rsidR="002321AA" w:rsidRPr="009C088B">
        <w:rPr>
          <w:rFonts w:ascii="Arial" w:hAnsi="Arial" w:cs="Arial"/>
          <w:sz w:val="20"/>
          <w:szCs w:val="20"/>
        </w:rPr>
        <w:t xml:space="preserve"> program</w:t>
      </w:r>
      <w:r w:rsidR="002321AA" w:rsidRPr="000F1386">
        <w:rPr>
          <w:rFonts w:ascii="Arial" w:hAnsi="Arial" w:cs="Arial"/>
          <w:sz w:val="20"/>
          <w:szCs w:val="20"/>
        </w:rPr>
        <w:fldChar w:fldCharType="begin" w:fldLock="1"/>
      </w:r>
      <w:r w:rsidR="001A5080">
        <w:rPr>
          <w:rFonts w:ascii="Arial" w:hAnsi="Arial" w:cs="Arial"/>
          <w:sz w:val="20"/>
          <w:szCs w:val="20"/>
        </w:rPr>
        <w:instrText>ADDIN CSL_CITATION { "citationID" : "2bOjNQmE",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"uris" : [ "http://www.mendeley.com/documents/?uuid=9abdd40c-6324-465f-899b-6a7789688603", "http://zotero.org/users/1013952/items/SJVC6MCX"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002321AA" w:rsidRPr="000F1386">
        <w:rPr>
          <w:rFonts w:ascii="Arial" w:hAnsi="Arial" w:cs="Arial"/>
          <w:sz w:val="20"/>
          <w:szCs w:val="20"/>
        </w:rPr>
        <w:fldChar w:fldCharType="separate"/>
      </w:r>
      <w:r w:rsidR="00D10C96" w:rsidRPr="00D10C96">
        <w:rPr>
          <w:rFonts w:ascii="Arial" w:hAnsi="Arial" w:cs="Arial"/>
          <w:noProof/>
          <w:sz w:val="20"/>
          <w:vertAlign w:val="superscript"/>
        </w:rPr>
        <w:t>4</w:t>
      </w:r>
      <w:r w:rsidR="002321AA" w:rsidRPr="000F1386">
        <w:rPr>
          <w:rFonts w:ascii="Arial" w:hAnsi="Arial" w:cs="Arial"/>
          <w:sz w:val="20"/>
          <w:szCs w:val="20"/>
        </w:rPr>
        <w:fldChar w:fldCharType="end"/>
      </w:r>
      <w:r w:rsidR="002321AA" w:rsidRPr="009C088B">
        <w:rPr>
          <w:rFonts w:ascii="Arial" w:hAnsi="Arial" w:cs="Arial"/>
          <w:sz w:val="20"/>
          <w:szCs w:val="20"/>
        </w:rPr>
        <w:t>) of all species in a community minus the present maximum summertime SST</w:t>
      </w:r>
      <w:r w:rsidR="002321AA">
        <w:rPr>
          <w:rFonts w:ascii="Arial" w:hAnsi="Arial" w:cs="Arial"/>
          <w:sz w:val="20"/>
          <w:szCs w:val="20"/>
        </w:rPr>
        <w:t>; it is an estimate of how far on average community inhabitants are from their thermal maxima</w:t>
      </w:r>
      <w:r w:rsidR="00FC2EC4" w:rsidRPr="000F1386">
        <w:rPr>
          <w:rFonts w:ascii="Arial" w:hAnsi="Arial" w:cs="Arial"/>
          <w:sz w:val="20"/>
          <w:szCs w:val="20"/>
        </w:rPr>
        <w:fldChar w:fldCharType="begin" w:fldLock="1"/>
      </w:r>
      <w:r w:rsidR="001A5080">
        <w:rPr>
          <w:rFonts w:ascii="Arial" w:hAnsi="Arial" w:cs="Arial"/>
          <w:sz w:val="20"/>
          <w:szCs w:val="20"/>
        </w:rPr>
        <w:instrText>ADDIN CSL_CITATION { "citationID" : "2bOjNQmE",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"uris" : [ "http://www.mendeley.com/documents/?uuid=9abdd40c-6324-465f-899b-6a7789688603", "http://zotero.org/users/1013952/items/SJVC6MCX"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00FC2EC4" w:rsidRPr="000F1386">
        <w:rPr>
          <w:rFonts w:ascii="Arial" w:hAnsi="Arial" w:cs="Arial"/>
          <w:sz w:val="20"/>
          <w:szCs w:val="20"/>
        </w:rPr>
        <w:fldChar w:fldCharType="separate"/>
      </w:r>
      <w:r w:rsidR="00D10C96" w:rsidRPr="00D10C96">
        <w:rPr>
          <w:rFonts w:ascii="Arial" w:hAnsi="Arial" w:cs="Arial"/>
          <w:noProof/>
          <w:sz w:val="20"/>
          <w:vertAlign w:val="superscript"/>
        </w:rPr>
        <w:t>4</w:t>
      </w:r>
      <w:r w:rsidR="00FC2EC4" w:rsidRPr="000F1386">
        <w:rPr>
          <w:rFonts w:ascii="Arial" w:hAnsi="Arial" w:cs="Arial"/>
          <w:sz w:val="20"/>
          <w:szCs w:val="20"/>
        </w:rPr>
        <w:fldChar w:fldCharType="end"/>
      </w:r>
      <w:r w:rsidR="00FC2EC4">
        <w:rPr>
          <w:rFonts w:ascii="Arial" w:hAnsi="Arial" w:cs="Arial"/>
          <w:color w:val="1A1A1A"/>
          <w:sz w:val="20"/>
          <w:szCs w:val="20"/>
        </w:rPr>
        <w:t xml:space="preserve">. </w:t>
      </w:r>
      <w:r w:rsidR="00E14D51">
        <w:rPr>
          <w:rFonts w:ascii="Arial" w:hAnsi="Arial" w:cs="Arial"/>
          <w:color w:val="1A1A1A"/>
          <w:sz w:val="20"/>
          <w:szCs w:val="20"/>
        </w:rPr>
        <w:t>T</w:t>
      </w:r>
      <w:r w:rsidR="005E57D9">
        <w:rPr>
          <w:rFonts w:ascii="Arial" w:hAnsi="Arial" w:cs="Arial"/>
          <w:color w:val="1A1A1A"/>
          <w:sz w:val="20"/>
          <w:szCs w:val="20"/>
        </w:rPr>
        <w:t xml:space="preserve">he </w:t>
      </w:r>
      <w:r w:rsidR="00FA28B8">
        <w:rPr>
          <w:rFonts w:ascii="Arial" w:hAnsi="Arial" w:cs="Arial"/>
          <w:color w:val="1A1A1A"/>
          <w:sz w:val="20"/>
          <w:szCs w:val="20"/>
        </w:rPr>
        <w:t xml:space="preserve">geographic pattern for </w:t>
      </w:r>
      <w:r w:rsidR="00E00D9A">
        <w:rPr>
          <w:rFonts w:ascii="Arial" w:hAnsi="Arial" w:cs="Arial"/>
          <w:sz w:val="20"/>
          <w:szCs w:val="20"/>
        </w:rPr>
        <w:t>CTSM emergence (C)</w:t>
      </w:r>
      <w:r w:rsidR="00E14D51">
        <w:rPr>
          <w:rFonts w:ascii="Arial" w:hAnsi="Arial" w:cs="Arial"/>
          <w:color w:val="1A1A1A"/>
          <w:sz w:val="20"/>
          <w:szCs w:val="20"/>
        </w:rPr>
        <w:t xml:space="preserve"> </w:t>
      </w:r>
      <w:r w:rsidR="00FA28B8">
        <w:rPr>
          <w:rFonts w:ascii="Arial" w:hAnsi="Arial" w:cs="Arial"/>
          <w:color w:val="1A1A1A"/>
          <w:sz w:val="20"/>
          <w:szCs w:val="20"/>
        </w:rPr>
        <w:t xml:space="preserve">is largely driven by the inherent differences among latitudes in the </w:t>
      </w:r>
      <w:r w:rsidR="00C32FD3">
        <w:rPr>
          <w:rFonts w:ascii="Arial" w:hAnsi="Arial" w:cs="Arial"/>
          <w:color w:val="1A1A1A"/>
          <w:sz w:val="20"/>
          <w:szCs w:val="20"/>
        </w:rPr>
        <w:t>CTSM</w:t>
      </w:r>
      <w:r w:rsidR="00FA28B8" w:rsidRPr="000F1386">
        <w:rPr>
          <w:rFonts w:ascii="Arial" w:hAnsi="Arial" w:cs="Arial"/>
          <w:sz w:val="20"/>
          <w:szCs w:val="20"/>
        </w:rPr>
        <w:fldChar w:fldCharType="begin" w:fldLock="1"/>
      </w:r>
      <w:r w:rsidR="001A5080">
        <w:rPr>
          <w:rFonts w:ascii="Arial" w:hAnsi="Arial" w:cs="Arial"/>
          <w:sz w:val="20"/>
          <w:szCs w:val="20"/>
        </w:rPr>
        <w:instrText>ADDIN CSL_CITATION { "citationID" : "2bOjNQmE",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"uris" : [ "http://www.mendeley.com/documents/?uuid=9abdd40c-6324-465f-899b-6a7789688603", "http://zotero.org/users/1013952/items/SJVC6MCX"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00FA28B8" w:rsidRPr="000F1386">
        <w:rPr>
          <w:rFonts w:ascii="Arial" w:hAnsi="Arial" w:cs="Arial"/>
          <w:sz w:val="20"/>
          <w:szCs w:val="20"/>
        </w:rPr>
        <w:fldChar w:fldCharType="separate"/>
      </w:r>
      <w:r w:rsidR="00D10C96" w:rsidRPr="00D10C96">
        <w:rPr>
          <w:rFonts w:ascii="Arial" w:hAnsi="Arial" w:cs="Arial"/>
          <w:noProof/>
          <w:sz w:val="20"/>
          <w:vertAlign w:val="superscript"/>
        </w:rPr>
        <w:t>4</w:t>
      </w:r>
      <w:r w:rsidR="00FA28B8" w:rsidRPr="000F1386">
        <w:rPr>
          <w:rFonts w:ascii="Arial" w:hAnsi="Arial" w:cs="Arial"/>
          <w:sz w:val="20"/>
          <w:szCs w:val="20"/>
        </w:rPr>
        <w:fldChar w:fldCharType="end"/>
      </w:r>
      <w:r w:rsidR="001B1EA0">
        <w:rPr>
          <w:rFonts w:ascii="Arial" w:hAnsi="Arial" w:cs="Arial"/>
          <w:sz w:val="20"/>
          <w:szCs w:val="20"/>
        </w:rPr>
        <w:t xml:space="preserve"> (</w:t>
      </w:r>
      <w:r w:rsidR="00C32FD3">
        <w:rPr>
          <w:rFonts w:ascii="Arial" w:hAnsi="Arial" w:cs="Arial"/>
          <w:sz w:val="20"/>
          <w:szCs w:val="20"/>
        </w:rPr>
        <w:t>D</w:t>
      </w:r>
      <w:r w:rsidR="008E6806">
        <w:rPr>
          <w:rFonts w:ascii="Arial" w:hAnsi="Arial" w:cs="Arial"/>
          <w:sz w:val="20"/>
          <w:szCs w:val="20"/>
        </w:rPr>
        <w:t xml:space="preserve">, plotted as </w:t>
      </w:r>
      <w:r w:rsidR="00F13A48" w:rsidRPr="00BF5917">
        <w:rPr>
          <w:rFonts w:ascii="Arial" w:hAnsi="Arial" w:cs="Arial"/>
          <w:color w:val="1A1A1A"/>
          <w:sz w:val="20"/>
          <w:szCs w:val="20"/>
        </w:rPr>
        <w:t>°C</w:t>
      </w:r>
      <w:r w:rsidR="00F81F94">
        <w:rPr>
          <w:rFonts w:ascii="Arial" w:hAnsi="Arial" w:cs="Arial"/>
          <w:sz w:val="20"/>
          <w:szCs w:val="20"/>
        </w:rPr>
        <w:t>)</w:t>
      </w:r>
      <w:r w:rsidR="00D85FB1">
        <w:rPr>
          <w:rFonts w:ascii="Arial" w:hAnsi="Arial" w:cs="Arial"/>
          <w:sz w:val="20"/>
          <w:szCs w:val="20"/>
        </w:rPr>
        <w:t>, which is substantially greater for higher latitude ecoregions</w:t>
      </w:r>
      <w:r w:rsidR="00F921A9">
        <w:rPr>
          <w:rFonts w:ascii="Arial" w:hAnsi="Arial" w:cs="Arial"/>
          <w:sz w:val="20"/>
          <w:szCs w:val="20"/>
        </w:rPr>
        <w:t>.</w:t>
      </w:r>
    </w:p>
    <w:p w14:paraId="479F7FBA" w14:textId="32C385AC" w:rsidR="00485B66" w:rsidRDefault="00485B66" w:rsidP="007B4471">
      <w:pPr>
        <w:rPr>
          <w:rFonts w:ascii="Arial" w:hAnsi="Arial" w:cs="Arial"/>
          <w:b/>
          <w:sz w:val="20"/>
          <w:szCs w:val="20"/>
        </w:rPr>
      </w:pPr>
    </w:p>
    <w:p w14:paraId="29ECA271" w14:textId="67D9834B" w:rsidR="0050482F" w:rsidRDefault="00FD58F6" w:rsidP="00694E2B">
      <w:pPr>
        <w:widowControl w:val="0"/>
        <w:autoSpaceDE w:val="0"/>
        <w:autoSpaceDN w:val="0"/>
        <w:adjustRightInd w:val="0"/>
        <w:spacing w:after="240" w:line="480" w:lineRule="auto"/>
        <w:rPr>
          <w:rFonts w:ascii="Arial" w:hAnsi="Arial" w:cs="Arial"/>
          <w:b/>
          <w:sz w:val="20"/>
          <w:szCs w:val="20"/>
        </w:rPr>
      </w:pPr>
      <w:r w:rsidRPr="005F363D">
        <w:rPr>
          <w:rFonts w:ascii="Arial" w:hAnsi="Arial" w:cs="Arial"/>
          <w:b/>
          <w:noProof/>
          <w:sz w:val="20"/>
          <w:szCs w:val="20"/>
        </w:rPr>
        <w:drawing>
          <wp:inline distT="0" distB="0" distL="0" distR="0" wp14:anchorId="7078B638" wp14:editId="6561D5D5">
            <wp:extent cx="4890135" cy="5529338"/>
            <wp:effectExtent l="0" t="0" r="1206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emap_2050.jpg"/>
                    <pic:cNvPicPr/>
                  </pic:nvPicPr>
                  <pic:blipFill rotWithShape="1">
                    <a:blip r:embed="rId12" cstate="hqprint">
                      <a:extLst>
                        <a:ext uri="{28A0092B-C50C-407E-A947-70E740481C1C}">
                          <a14:useLocalDpi xmlns:a14="http://schemas.microsoft.com/office/drawing/2010/main"/>
                        </a:ext>
                      </a:extLst>
                    </a:blip>
                    <a:srcRect/>
                    <a:stretch/>
                  </pic:blipFill>
                  <pic:spPr bwMode="auto">
                    <a:xfrm>
                      <a:off x="0" y="0"/>
                      <a:ext cx="4892734" cy="5532276"/>
                    </a:xfrm>
                    <a:prstGeom prst="rect">
                      <a:avLst/>
                    </a:prstGeom>
                    <a:ln>
                      <a:noFill/>
                    </a:ln>
                    <a:extLst>
                      <a:ext uri="{53640926-AAD7-44D8-BBD7-CCE9431645EC}">
                        <a14:shadowObscured xmlns:a14="http://schemas.microsoft.com/office/drawing/2010/main"/>
                      </a:ext>
                    </a:extLst>
                  </pic:spPr>
                </pic:pic>
              </a:graphicData>
            </a:graphic>
          </wp:inline>
        </w:drawing>
      </w:r>
    </w:p>
    <w:p w14:paraId="6DF512AB" w14:textId="1784EF9B" w:rsidR="007B4471" w:rsidRPr="003F7627" w:rsidRDefault="0050482F" w:rsidP="00694E2B">
      <w:pPr>
        <w:widowControl w:val="0"/>
        <w:autoSpaceDE w:val="0"/>
        <w:autoSpaceDN w:val="0"/>
        <w:adjustRightInd w:val="0"/>
        <w:spacing w:after="240" w:line="480" w:lineRule="auto"/>
        <w:rPr>
          <w:rFonts w:ascii="Arial" w:hAnsi="Arial" w:cs="Arial"/>
          <w:sz w:val="20"/>
          <w:szCs w:val="20"/>
        </w:rPr>
      </w:pPr>
      <w:r w:rsidRPr="003F7627">
        <w:rPr>
          <w:rFonts w:ascii="Arial" w:hAnsi="Arial" w:cs="Arial"/>
          <w:b/>
          <w:sz w:val="20"/>
          <w:szCs w:val="20"/>
        </w:rPr>
        <w:t xml:space="preserve">Figure 3. Spatial distribution </w:t>
      </w:r>
      <w:r w:rsidR="00A53EED" w:rsidRPr="003F7627">
        <w:rPr>
          <w:rFonts w:ascii="Arial" w:hAnsi="Arial" w:cs="Arial"/>
          <w:b/>
          <w:sz w:val="20"/>
          <w:szCs w:val="20"/>
        </w:rPr>
        <w:t xml:space="preserve">of temporary </w:t>
      </w:r>
      <w:proofErr w:type="spellStart"/>
      <w:r w:rsidR="00A53EED" w:rsidRPr="003F7627">
        <w:rPr>
          <w:rFonts w:ascii="Arial" w:hAnsi="Arial" w:cs="Arial"/>
          <w:b/>
          <w:sz w:val="20"/>
          <w:szCs w:val="20"/>
        </w:rPr>
        <w:t>refugia</w:t>
      </w:r>
      <w:proofErr w:type="spellEnd"/>
      <w:r w:rsidR="00A53EED" w:rsidRPr="003F7627">
        <w:rPr>
          <w:rFonts w:ascii="Arial" w:hAnsi="Arial" w:cs="Arial"/>
          <w:b/>
          <w:sz w:val="20"/>
          <w:szCs w:val="20"/>
        </w:rPr>
        <w:t xml:space="preserve"> fro</w:t>
      </w:r>
      <w:r w:rsidR="00855D2B" w:rsidRPr="003F7627">
        <w:rPr>
          <w:rFonts w:ascii="Arial" w:hAnsi="Arial" w:cs="Arial"/>
          <w:b/>
          <w:sz w:val="20"/>
          <w:szCs w:val="20"/>
        </w:rPr>
        <w:t xml:space="preserve">m climate change in the ocean. </w:t>
      </w:r>
      <w:r w:rsidR="00855D2B" w:rsidRPr="003F7627">
        <w:rPr>
          <w:rFonts w:ascii="Arial" w:hAnsi="Arial" w:cs="Arial"/>
          <w:sz w:val="20"/>
          <w:szCs w:val="20"/>
        </w:rPr>
        <w:t>Areas of the ocean for which SST</w:t>
      </w:r>
      <w:r w:rsidR="003F7627" w:rsidRPr="003F7627">
        <w:rPr>
          <w:rFonts w:ascii="Arial" w:hAnsi="Arial" w:cs="Arial"/>
          <w:sz w:val="20"/>
          <w:szCs w:val="20"/>
        </w:rPr>
        <w:t xml:space="preserve"> (</w:t>
      </w:r>
      <w:r w:rsidR="00D90638">
        <w:rPr>
          <w:rFonts w:ascii="Arial" w:hAnsi="Arial" w:cs="Arial"/>
          <w:sz w:val="20"/>
          <w:szCs w:val="20"/>
        </w:rPr>
        <w:t>orange</w:t>
      </w:r>
      <w:r w:rsidR="003F7627" w:rsidRPr="003F7627">
        <w:rPr>
          <w:rFonts w:ascii="Arial" w:hAnsi="Arial" w:cs="Arial"/>
          <w:sz w:val="20"/>
          <w:szCs w:val="20"/>
        </w:rPr>
        <w:t>)</w:t>
      </w:r>
      <w:r w:rsidR="00855D2B" w:rsidRPr="003F7627">
        <w:rPr>
          <w:rFonts w:ascii="Arial" w:hAnsi="Arial" w:cs="Arial"/>
          <w:sz w:val="20"/>
          <w:szCs w:val="20"/>
        </w:rPr>
        <w:t xml:space="preserve">, oxygen concentration </w:t>
      </w:r>
      <w:r w:rsidR="003F7627" w:rsidRPr="003F7627">
        <w:rPr>
          <w:rFonts w:ascii="Arial" w:hAnsi="Arial" w:cs="Arial"/>
          <w:sz w:val="20"/>
          <w:szCs w:val="20"/>
        </w:rPr>
        <w:t>(</w:t>
      </w:r>
      <w:commentRangeStart w:id="18"/>
      <w:r w:rsidR="00D90638">
        <w:rPr>
          <w:rFonts w:ascii="Arial" w:hAnsi="Arial" w:cs="Arial"/>
          <w:sz w:val="20"/>
          <w:szCs w:val="20"/>
        </w:rPr>
        <w:t>lilac</w:t>
      </w:r>
      <w:commentRangeEnd w:id="18"/>
      <w:r w:rsidR="00D90638">
        <w:rPr>
          <w:rStyle w:val="CommentReference"/>
          <w:rFonts w:asciiTheme="minorHAnsi" w:hAnsiTheme="minorHAnsi" w:cstheme="minorBidi"/>
        </w:rPr>
        <w:commentReference w:id="18"/>
      </w:r>
      <w:r w:rsidR="003F7627" w:rsidRPr="003F7627">
        <w:rPr>
          <w:rFonts w:ascii="Arial" w:hAnsi="Arial" w:cs="Arial"/>
          <w:sz w:val="20"/>
          <w:szCs w:val="20"/>
        </w:rPr>
        <w:t xml:space="preserve">), </w:t>
      </w:r>
      <w:r w:rsidR="00855D2B" w:rsidRPr="003F7627">
        <w:rPr>
          <w:rFonts w:ascii="Arial" w:hAnsi="Arial" w:cs="Arial"/>
          <w:sz w:val="20"/>
          <w:szCs w:val="20"/>
        </w:rPr>
        <w:t xml:space="preserve">and both factors </w:t>
      </w:r>
      <w:r w:rsidR="003F7627" w:rsidRPr="003F7627">
        <w:rPr>
          <w:rFonts w:ascii="Arial" w:hAnsi="Arial" w:cs="Arial"/>
          <w:sz w:val="20"/>
          <w:szCs w:val="20"/>
        </w:rPr>
        <w:t xml:space="preserve">(red) </w:t>
      </w:r>
      <w:r w:rsidR="00855D2B" w:rsidRPr="00C27838">
        <w:rPr>
          <w:rFonts w:ascii="Arial" w:hAnsi="Arial" w:cs="Arial"/>
          <w:sz w:val="20"/>
          <w:szCs w:val="20"/>
        </w:rPr>
        <w:t>emerge</w:t>
      </w:r>
      <w:r w:rsidR="00855D2B" w:rsidRPr="003F7627">
        <w:rPr>
          <w:rFonts w:ascii="Arial" w:hAnsi="Arial" w:cs="Arial"/>
          <w:sz w:val="20"/>
          <w:szCs w:val="20"/>
        </w:rPr>
        <w:t xml:space="preserve"> after 205</w:t>
      </w:r>
      <w:r w:rsidR="003F7627" w:rsidRPr="003F7627">
        <w:rPr>
          <w:rFonts w:ascii="Arial" w:hAnsi="Arial" w:cs="Arial"/>
          <w:sz w:val="20"/>
          <w:szCs w:val="20"/>
        </w:rPr>
        <w:t xml:space="preserve">0 for RCP 8.5 (top panel) and 4.5 (bottom panel). The </w:t>
      </w:r>
      <w:r w:rsidR="007E3E3F">
        <w:rPr>
          <w:rFonts w:ascii="Arial" w:hAnsi="Arial" w:cs="Arial"/>
          <w:sz w:val="20"/>
          <w:szCs w:val="20"/>
        </w:rPr>
        <w:t xml:space="preserve">ocean surface </w:t>
      </w:r>
      <w:r w:rsidR="003F7627" w:rsidRPr="003F7627">
        <w:rPr>
          <w:rFonts w:ascii="Arial" w:hAnsi="Arial" w:cs="Arial"/>
          <w:sz w:val="20"/>
          <w:szCs w:val="20"/>
        </w:rPr>
        <w:t>area</w:t>
      </w:r>
      <w:r w:rsidR="007E3E3F">
        <w:rPr>
          <w:rFonts w:ascii="Arial" w:hAnsi="Arial" w:cs="Arial"/>
          <w:sz w:val="20"/>
          <w:szCs w:val="20"/>
        </w:rPr>
        <w:t xml:space="preserve"> covered</w:t>
      </w:r>
      <w:r w:rsidR="003F7627" w:rsidRPr="003F7627">
        <w:rPr>
          <w:rFonts w:ascii="Arial" w:hAnsi="Arial" w:cs="Arial"/>
          <w:sz w:val="20"/>
          <w:szCs w:val="20"/>
        </w:rPr>
        <w:t xml:space="preserve"> </w:t>
      </w:r>
      <w:r w:rsidR="007E3E3F">
        <w:rPr>
          <w:rFonts w:ascii="Arial" w:hAnsi="Arial" w:cs="Arial"/>
          <w:sz w:val="20"/>
          <w:szCs w:val="20"/>
        </w:rPr>
        <w:t>by</w:t>
      </w:r>
      <w:r w:rsidR="003F7627" w:rsidRPr="003F7627">
        <w:rPr>
          <w:rFonts w:ascii="Arial" w:hAnsi="Arial" w:cs="Arial"/>
          <w:sz w:val="20"/>
          <w:szCs w:val="20"/>
        </w:rPr>
        <w:t xml:space="preserve"> RCP 4.5 multifactor </w:t>
      </w:r>
      <w:proofErr w:type="spellStart"/>
      <w:r w:rsidR="003F7627" w:rsidRPr="003F7627">
        <w:rPr>
          <w:rFonts w:ascii="Arial" w:hAnsi="Arial" w:cs="Arial"/>
          <w:sz w:val="20"/>
          <w:szCs w:val="20"/>
        </w:rPr>
        <w:t>refugia</w:t>
      </w:r>
      <w:proofErr w:type="spellEnd"/>
      <w:r w:rsidR="003F7627" w:rsidRPr="003F7627">
        <w:rPr>
          <w:rFonts w:ascii="Arial" w:hAnsi="Arial" w:cs="Arial"/>
          <w:sz w:val="20"/>
          <w:szCs w:val="20"/>
        </w:rPr>
        <w:t xml:space="preserve"> </w:t>
      </w:r>
      <w:r w:rsidR="003F7627" w:rsidRPr="005F363D">
        <w:rPr>
          <w:rFonts w:ascii="Arial" w:hAnsi="Arial" w:cs="Arial"/>
          <w:sz w:val="20"/>
          <w:szCs w:val="20"/>
          <w:highlight w:val="yellow"/>
        </w:rPr>
        <w:t>(</w:t>
      </w:r>
      <w:r w:rsidR="003F7627" w:rsidRPr="005F363D">
        <w:rPr>
          <w:rFonts w:ascii="Arial" w:eastAsia="Times New Roman" w:hAnsi="Arial" w:cs="Arial"/>
          <w:color w:val="000000"/>
          <w:sz w:val="20"/>
          <w:szCs w:val="20"/>
          <w:highlight w:val="yellow"/>
          <w:shd w:val="clear" w:color="auto" w:fill="FFFFFF"/>
        </w:rPr>
        <w:t>46 x e6 km</w:t>
      </w:r>
      <w:r w:rsidR="003F7627" w:rsidRPr="005F363D">
        <w:rPr>
          <w:rFonts w:ascii="Arial" w:eastAsia="Times New Roman" w:hAnsi="Arial" w:cs="Arial"/>
          <w:color w:val="000000"/>
          <w:sz w:val="20"/>
          <w:szCs w:val="20"/>
          <w:highlight w:val="yellow"/>
          <w:shd w:val="clear" w:color="auto" w:fill="FFFFFF"/>
          <w:vertAlign w:val="superscript"/>
        </w:rPr>
        <w:t>2</w:t>
      </w:r>
      <w:r w:rsidR="00333D2D" w:rsidRPr="00333D2D">
        <w:rPr>
          <w:rFonts w:ascii="Arial" w:eastAsia="Times New Roman" w:hAnsi="Arial" w:cs="Arial"/>
          <w:color w:val="000000"/>
          <w:sz w:val="20"/>
          <w:szCs w:val="20"/>
          <w:shd w:val="clear" w:color="auto" w:fill="FFFFFF"/>
        </w:rPr>
        <w:t xml:space="preserve">; </w:t>
      </w:r>
      <w:r w:rsidR="00CE16DC">
        <w:rPr>
          <w:rFonts w:ascii="Arial" w:eastAsia="Times New Roman" w:hAnsi="Arial" w:cs="Arial"/>
          <w:color w:val="000000"/>
          <w:sz w:val="20"/>
          <w:szCs w:val="20"/>
          <w:shd w:val="clear" w:color="auto" w:fill="FFFFFF"/>
        </w:rPr>
        <w:t xml:space="preserve">red </w:t>
      </w:r>
      <w:r w:rsidR="00333D2D" w:rsidRPr="00333D2D">
        <w:rPr>
          <w:rFonts w:ascii="Arial" w:eastAsia="Times New Roman" w:hAnsi="Arial" w:cs="Arial"/>
          <w:color w:val="000000"/>
          <w:sz w:val="20"/>
          <w:szCs w:val="20"/>
          <w:shd w:val="clear" w:color="auto" w:fill="FFFFFF"/>
        </w:rPr>
        <w:t>area</w:t>
      </w:r>
      <w:r w:rsidR="00CE16DC">
        <w:rPr>
          <w:rFonts w:ascii="Arial" w:eastAsia="Times New Roman" w:hAnsi="Arial" w:cs="Arial"/>
          <w:color w:val="000000"/>
          <w:sz w:val="20"/>
          <w:szCs w:val="20"/>
          <w:shd w:val="clear" w:color="auto" w:fill="FFFFFF"/>
        </w:rPr>
        <w:t>s</w:t>
      </w:r>
      <w:r w:rsidR="00333D2D" w:rsidRPr="00333D2D">
        <w:rPr>
          <w:rFonts w:ascii="Arial" w:eastAsia="Times New Roman" w:hAnsi="Arial" w:cs="Arial"/>
          <w:color w:val="000000"/>
          <w:sz w:val="20"/>
          <w:szCs w:val="20"/>
          <w:shd w:val="clear" w:color="auto" w:fill="FFFFFF"/>
        </w:rPr>
        <w:t>)</w:t>
      </w:r>
      <w:r w:rsidR="003F7627" w:rsidRPr="00333D2D">
        <w:rPr>
          <w:rFonts w:ascii="Arial" w:eastAsia="Times New Roman" w:hAnsi="Arial" w:cs="Arial"/>
          <w:color w:val="000000"/>
          <w:sz w:val="20"/>
          <w:szCs w:val="20"/>
          <w:shd w:val="clear" w:color="auto" w:fill="FFFFFF"/>
        </w:rPr>
        <w:t xml:space="preserve"> is</w:t>
      </w:r>
      <w:r w:rsidR="003F7627" w:rsidRPr="003F7627">
        <w:rPr>
          <w:rFonts w:ascii="Arial" w:eastAsia="Times New Roman" w:hAnsi="Arial" w:cs="Arial"/>
          <w:color w:val="000000"/>
          <w:sz w:val="20"/>
          <w:szCs w:val="20"/>
          <w:shd w:val="clear" w:color="auto" w:fill="FFFFFF"/>
        </w:rPr>
        <w:t xml:space="preserve"> nearly twice the size of that of RCP 8.5 </w:t>
      </w:r>
      <w:r w:rsidR="003F7627" w:rsidRPr="005F363D">
        <w:rPr>
          <w:rFonts w:ascii="Arial" w:eastAsia="Times New Roman" w:hAnsi="Arial" w:cs="Arial"/>
          <w:color w:val="000000"/>
          <w:sz w:val="20"/>
          <w:szCs w:val="20"/>
          <w:highlight w:val="yellow"/>
          <w:shd w:val="clear" w:color="auto" w:fill="FFFFFF"/>
        </w:rPr>
        <w:t>(</w:t>
      </w:r>
      <w:r w:rsidR="00FD58F6">
        <w:rPr>
          <w:rFonts w:ascii="Arial" w:eastAsia="Times New Roman" w:hAnsi="Arial" w:cs="Arial"/>
          <w:color w:val="000000"/>
          <w:sz w:val="20"/>
          <w:szCs w:val="20"/>
          <w:highlight w:val="yellow"/>
          <w:shd w:val="clear" w:color="auto" w:fill="FFFFFF"/>
        </w:rPr>
        <w:t>79</w:t>
      </w:r>
      <w:r w:rsidR="00FD58F6" w:rsidRPr="005F363D">
        <w:rPr>
          <w:rFonts w:ascii="Arial" w:eastAsia="Times New Roman" w:hAnsi="Arial" w:cs="Arial"/>
          <w:color w:val="000000"/>
          <w:sz w:val="20"/>
          <w:szCs w:val="20"/>
          <w:highlight w:val="yellow"/>
          <w:shd w:val="clear" w:color="auto" w:fill="FFFFFF"/>
        </w:rPr>
        <w:t xml:space="preserve"> </w:t>
      </w:r>
      <w:r w:rsidR="003F7627" w:rsidRPr="005F363D">
        <w:rPr>
          <w:rFonts w:ascii="Arial" w:eastAsia="Times New Roman" w:hAnsi="Arial" w:cs="Arial"/>
          <w:color w:val="000000"/>
          <w:sz w:val="20"/>
          <w:szCs w:val="20"/>
          <w:highlight w:val="yellow"/>
          <w:shd w:val="clear" w:color="auto" w:fill="FFFFFF"/>
        </w:rPr>
        <w:t>x e6 km</w:t>
      </w:r>
      <w:r w:rsidR="003F7627" w:rsidRPr="005F363D">
        <w:rPr>
          <w:rFonts w:ascii="Arial" w:eastAsia="Times New Roman" w:hAnsi="Arial" w:cs="Arial"/>
          <w:color w:val="000000"/>
          <w:sz w:val="20"/>
          <w:szCs w:val="20"/>
          <w:highlight w:val="yellow"/>
          <w:shd w:val="clear" w:color="auto" w:fill="FFFFFF"/>
          <w:vertAlign w:val="superscript"/>
        </w:rPr>
        <w:t>2</w:t>
      </w:r>
      <w:r w:rsidR="003F7627" w:rsidRPr="005F363D">
        <w:rPr>
          <w:rFonts w:ascii="Arial" w:eastAsia="Times New Roman" w:hAnsi="Arial" w:cs="Arial"/>
          <w:color w:val="000000"/>
          <w:sz w:val="20"/>
          <w:szCs w:val="20"/>
          <w:highlight w:val="yellow"/>
          <w:shd w:val="clear" w:color="auto" w:fill="FFFFFF"/>
        </w:rPr>
        <w:t>)</w:t>
      </w:r>
      <w:r w:rsidR="003F7627" w:rsidRPr="003F7627">
        <w:rPr>
          <w:rFonts w:ascii="Arial" w:eastAsia="Times New Roman" w:hAnsi="Arial" w:cs="Arial"/>
          <w:color w:val="000000"/>
          <w:sz w:val="20"/>
          <w:szCs w:val="20"/>
          <w:shd w:val="clear" w:color="auto" w:fill="FFFFFF"/>
        </w:rPr>
        <w:t>.</w:t>
      </w:r>
      <w:r w:rsidR="0011617A">
        <w:rPr>
          <w:rFonts w:ascii="Arial" w:eastAsia="Times New Roman" w:hAnsi="Arial" w:cs="Arial"/>
          <w:color w:val="000000"/>
          <w:sz w:val="20"/>
          <w:szCs w:val="20"/>
          <w:shd w:val="clear" w:color="auto" w:fill="FFFFFF"/>
        </w:rPr>
        <w:t xml:space="preserve"> </w:t>
      </w:r>
      <w:r w:rsidR="007E3E3F">
        <w:rPr>
          <w:rFonts w:ascii="Arial" w:eastAsia="Times New Roman" w:hAnsi="Arial" w:cs="Arial"/>
          <w:color w:val="000000"/>
          <w:sz w:val="20"/>
          <w:szCs w:val="20"/>
          <w:shd w:val="clear" w:color="auto" w:fill="FFFFFF"/>
        </w:rPr>
        <w:t xml:space="preserve"> </w:t>
      </w:r>
    </w:p>
    <w:p w14:paraId="5A21CFCD"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1CACA319"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25033AD1" w14:textId="3C25CCD9" w:rsidR="00114786" w:rsidRDefault="001003E3" w:rsidP="00E318CE">
      <w:pPr>
        <w:rPr>
          <w:rFonts w:ascii="Arial" w:hAnsi="Arial" w:cs="Arial"/>
          <w:b/>
          <w:sz w:val="20"/>
          <w:szCs w:val="20"/>
        </w:rPr>
      </w:pPr>
      <w:r>
        <w:rPr>
          <w:rFonts w:ascii="Arial" w:hAnsi="Arial" w:cs="Arial"/>
          <w:b/>
          <w:sz w:val="20"/>
          <w:szCs w:val="20"/>
        </w:rPr>
        <w:br w:type="page"/>
      </w:r>
      <w:commentRangeStart w:id="19"/>
      <w:r w:rsidR="00114786">
        <w:rPr>
          <w:rFonts w:ascii="Arial" w:hAnsi="Arial" w:cs="Arial"/>
          <w:b/>
          <w:sz w:val="20"/>
          <w:szCs w:val="20"/>
        </w:rPr>
        <w:lastRenderedPageBreak/>
        <w:t xml:space="preserve">Methods Text. </w:t>
      </w:r>
      <w:r w:rsidR="00114786">
        <w:rPr>
          <w:rFonts w:ascii="Arial" w:hAnsi="Arial" w:cs="Arial"/>
          <w:sz w:val="20"/>
          <w:szCs w:val="20"/>
        </w:rPr>
        <w:t>xxx</w:t>
      </w:r>
      <w:r w:rsidR="00114786">
        <w:rPr>
          <w:rFonts w:ascii="Arial" w:hAnsi="Arial" w:cs="Arial"/>
          <w:b/>
          <w:sz w:val="20"/>
          <w:szCs w:val="20"/>
        </w:rPr>
        <w:t xml:space="preserve"> </w:t>
      </w:r>
      <w:commentRangeEnd w:id="19"/>
      <w:r w:rsidR="004D1D87">
        <w:rPr>
          <w:rStyle w:val="CommentReference"/>
          <w:rFonts w:asciiTheme="minorHAnsi" w:hAnsiTheme="minorHAnsi" w:cstheme="minorBidi"/>
        </w:rPr>
        <w:commentReference w:id="19"/>
      </w:r>
    </w:p>
    <w:p w14:paraId="12EC1D9C" w14:textId="7754D6DC"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 xml:space="preserve">Sea Surface Temperature (SST) data were </w:t>
      </w:r>
      <w:r w:rsidR="00C201E7">
        <w:rPr>
          <w:rFonts w:ascii="Arial" w:hAnsi="Arial" w:cs="Arial"/>
          <w:sz w:val="20"/>
          <w:szCs w:val="20"/>
        </w:rPr>
        <w:t>collated</w:t>
      </w:r>
      <w:r w:rsidRPr="002848ED">
        <w:rPr>
          <w:rFonts w:ascii="Arial" w:hAnsi="Arial" w:cs="Arial"/>
          <w:sz w:val="20"/>
          <w:szCs w:val="20"/>
        </w:rPr>
        <w:t xml:space="preserve"> from CMIP5 climate ensembles for both RCP4.5 </w:t>
      </w:r>
      <w:commentRangeStart w:id="20"/>
      <w:r w:rsidRPr="002848ED">
        <w:rPr>
          <w:rFonts w:ascii="Arial" w:hAnsi="Arial" w:cs="Arial"/>
          <w:sz w:val="20"/>
          <w:szCs w:val="20"/>
        </w:rPr>
        <w:t>wm</w:t>
      </w:r>
      <w:r w:rsidRPr="002848ED">
        <w:rPr>
          <w:rFonts w:ascii="Arial" w:hAnsi="Arial" w:cs="Arial"/>
          <w:sz w:val="20"/>
          <w:szCs w:val="20"/>
          <w:vertAlign w:val="superscript"/>
        </w:rPr>
        <w:t>-2</w:t>
      </w:r>
      <w:commentRangeEnd w:id="20"/>
      <w:r w:rsidR="00C201E7">
        <w:rPr>
          <w:rStyle w:val="CommentReference"/>
          <w:rFonts w:asciiTheme="minorHAnsi" w:hAnsiTheme="minorHAnsi" w:cstheme="minorBidi"/>
        </w:rPr>
        <w:commentReference w:id="20"/>
      </w:r>
      <w:r w:rsidRPr="002848ED">
        <w:rPr>
          <w:rFonts w:ascii="Arial" w:hAnsi="Arial" w:cs="Arial"/>
          <w:sz w:val="20"/>
          <w:szCs w:val="20"/>
        </w:rPr>
        <w:t xml:space="preserve"> and RCP8.5 wm</w:t>
      </w:r>
      <w:r w:rsidRPr="002848ED">
        <w:rPr>
          <w:rFonts w:ascii="Arial" w:hAnsi="Arial" w:cs="Arial"/>
          <w:sz w:val="20"/>
          <w:szCs w:val="20"/>
          <w:vertAlign w:val="superscript"/>
        </w:rPr>
        <w:t>-2</w:t>
      </w:r>
      <w:r w:rsidRPr="002848ED">
        <w:rPr>
          <w:rFonts w:ascii="Arial" w:hAnsi="Arial" w:cs="Arial"/>
          <w:sz w:val="20"/>
          <w:szCs w:val="20"/>
        </w:rPr>
        <w:t xml:space="preserve"> </w:t>
      </w:r>
      <w:r w:rsidRPr="002848ED">
        <w:rPr>
          <w:rFonts w:ascii="Arial" w:hAnsi="Arial" w:cs="Arial"/>
          <w:sz w:val="20"/>
          <w:szCs w:val="20"/>
          <w:highlight w:val="yellow"/>
        </w:rPr>
        <w:t>(</w:t>
      </w:r>
      <w:r w:rsidRPr="002848ED">
        <w:rPr>
          <w:rFonts w:ascii="Arial" w:hAnsi="Arial" w:cs="Arial"/>
          <w:color w:val="111111"/>
          <w:sz w:val="20"/>
          <w:szCs w:val="20"/>
          <w:highlight w:val="yellow"/>
          <w:shd w:val="clear" w:color="auto" w:fill="FFFFFF"/>
        </w:rPr>
        <w:t>ESM2M or ESM2G? where did this trend data come from</w:t>
      </w:r>
      <w:r w:rsidRPr="002848ED">
        <w:rPr>
          <w:rFonts w:ascii="Arial" w:hAnsi="Arial" w:cs="Arial"/>
          <w:sz w:val="20"/>
          <w:szCs w:val="20"/>
        </w:rPr>
        <w:t xml:space="preserve"> </w:t>
      </w:r>
      <w:r w:rsidRPr="002848ED">
        <w:rPr>
          <w:rFonts w:ascii="Arial" w:hAnsi="Arial" w:cs="Arial"/>
          <w:color w:val="111111"/>
          <w:sz w:val="20"/>
          <w:szCs w:val="20"/>
          <w:highlight w:val="yellow"/>
          <w:shd w:val="clear" w:color="auto" w:fill="FFFFFF"/>
        </w:rPr>
        <w:t>"trend_yearmean_ensemble_tos_RCP85.nc”? It was while we were looking at the downscaled data from Ruben but I can’t find a directory to a site for info - Feb 6</w:t>
      </w:r>
      <w:r w:rsidRPr="002848ED">
        <w:rPr>
          <w:rFonts w:ascii="Arial" w:hAnsi="Arial" w:cs="Arial"/>
          <w:color w:val="111111"/>
          <w:sz w:val="20"/>
          <w:szCs w:val="20"/>
          <w:highlight w:val="yellow"/>
          <w:shd w:val="clear" w:color="auto" w:fill="FFFFFF"/>
          <w:vertAlign w:val="superscript"/>
        </w:rPr>
        <w:t>th</w:t>
      </w:r>
      <w:r w:rsidRPr="002848ED">
        <w:rPr>
          <w:rFonts w:ascii="Arial" w:hAnsi="Arial" w:cs="Arial"/>
          <w:color w:val="111111"/>
          <w:sz w:val="20"/>
          <w:szCs w:val="20"/>
          <w:highlight w:val="yellow"/>
          <w:shd w:val="clear" w:color="auto" w:fill="FFFFFF"/>
        </w:rPr>
        <w:t xml:space="preserve"> – 21</w:t>
      </w:r>
      <w:r w:rsidRPr="002848ED">
        <w:rPr>
          <w:rFonts w:ascii="Arial" w:hAnsi="Arial" w:cs="Arial"/>
          <w:color w:val="111111"/>
          <w:sz w:val="20"/>
          <w:szCs w:val="20"/>
          <w:highlight w:val="yellow"/>
          <w:shd w:val="clear" w:color="auto" w:fill="FFFFFF"/>
          <w:vertAlign w:val="superscript"/>
        </w:rPr>
        <w:t>st</w:t>
      </w:r>
      <w:r w:rsidRPr="002848ED">
        <w:rPr>
          <w:rFonts w:ascii="Arial" w:hAnsi="Arial" w:cs="Arial"/>
          <w:color w:val="111111"/>
          <w:sz w:val="20"/>
          <w:szCs w:val="20"/>
          <w:highlight w:val="yellow"/>
          <w:shd w:val="clear" w:color="auto" w:fill="FFFFFF"/>
        </w:rPr>
        <w:t xml:space="preserve"> email string)</w:t>
      </w:r>
      <w:r w:rsidRPr="002848ED">
        <w:rPr>
          <w:rFonts w:ascii="Arial" w:hAnsi="Arial" w:cs="Arial"/>
          <w:sz w:val="20"/>
          <w:szCs w:val="20"/>
        </w:rPr>
        <w:t xml:space="preserve"> at a spatial resolution of 1x1 degree as well as at a downscaled &lt;5km scale. The 1x1 degree data ranged from </w:t>
      </w:r>
      <w:commentRangeStart w:id="21"/>
      <w:r w:rsidRPr="002848ED">
        <w:rPr>
          <w:rFonts w:ascii="Arial" w:hAnsi="Arial" w:cs="Arial"/>
          <w:sz w:val="20"/>
          <w:szCs w:val="20"/>
        </w:rPr>
        <w:t>90</w:t>
      </w:r>
      <w:r w:rsidRPr="002848ED">
        <w:rPr>
          <w:rFonts w:ascii="Arial" w:hAnsi="Arial" w:cs="Arial"/>
          <w:sz w:val="20"/>
          <w:szCs w:val="20"/>
          <w:vertAlign w:val="superscript"/>
        </w:rPr>
        <w:t>o</w:t>
      </w:r>
      <w:r w:rsidRPr="002848ED">
        <w:rPr>
          <w:rFonts w:ascii="Arial" w:hAnsi="Arial" w:cs="Arial"/>
          <w:sz w:val="20"/>
          <w:szCs w:val="20"/>
        </w:rPr>
        <w:t>N to 90</w:t>
      </w:r>
      <w:r w:rsidRPr="002848ED">
        <w:rPr>
          <w:rFonts w:ascii="Arial" w:hAnsi="Arial" w:cs="Arial"/>
          <w:sz w:val="20"/>
          <w:szCs w:val="20"/>
          <w:vertAlign w:val="superscript"/>
        </w:rPr>
        <w:t>o</w:t>
      </w:r>
      <w:r w:rsidRPr="002848ED">
        <w:rPr>
          <w:rFonts w:ascii="Arial" w:hAnsi="Arial" w:cs="Arial"/>
          <w:sz w:val="20"/>
          <w:szCs w:val="20"/>
        </w:rPr>
        <w:t>S whereas the downscaled data ranged from 45</w:t>
      </w:r>
      <w:r w:rsidRPr="002848ED">
        <w:rPr>
          <w:rFonts w:ascii="Arial" w:hAnsi="Arial" w:cs="Arial"/>
          <w:sz w:val="20"/>
          <w:szCs w:val="20"/>
          <w:vertAlign w:val="superscript"/>
        </w:rPr>
        <w:t>o</w:t>
      </w:r>
      <w:r w:rsidRPr="002848ED">
        <w:rPr>
          <w:rFonts w:ascii="Arial" w:hAnsi="Arial" w:cs="Arial"/>
          <w:sz w:val="20"/>
          <w:szCs w:val="20"/>
        </w:rPr>
        <w:t>N to 45</w:t>
      </w:r>
      <w:r w:rsidRPr="002848ED">
        <w:rPr>
          <w:rFonts w:ascii="Arial" w:hAnsi="Arial" w:cs="Arial"/>
          <w:sz w:val="20"/>
          <w:szCs w:val="20"/>
          <w:vertAlign w:val="superscript"/>
        </w:rPr>
        <w:t>o</w:t>
      </w:r>
      <w:r w:rsidRPr="002848ED">
        <w:rPr>
          <w:rFonts w:ascii="Arial" w:hAnsi="Arial" w:cs="Arial"/>
          <w:sz w:val="20"/>
          <w:szCs w:val="20"/>
        </w:rPr>
        <w:t>S</w:t>
      </w:r>
      <w:commentRangeEnd w:id="21"/>
      <w:r w:rsidR="00C201E7">
        <w:rPr>
          <w:rStyle w:val="CommentReference"/>
          <w:rFonts w:asciiTheme="minorHAnsi" w:hAnsiTheme="minorHAnsi" w:cstheme="minorBidi"/>
        </w:rPr>
        <w:commentReference w:id="21"/>
      </w:r>
      <w:r w:rsidRPr="002848ED">
        <w:rPr>
          <w:rFonts w:ascii="Arial" w:hAnsi="Arial" w:cs="Arial"/>
          <w:sz w:val="20"/>
          <w:szCs w:val="20"/>
        </w:rPr>
        <w:t>. These data were saved as raster files and imported into R Studio (R Core Team 2015) using the R package ‘</w:t>
      </w:r>
      <w:r w:rsidRPr="002848ED">
        <w:rPr>
          <w:rFonts w:ascii="Arial" w:hAnsi="Arial" w:cs="Arial"/>
          <w:i/>
          <w:sz w:val="20"/>
          <w:szCs w:val="20"/>
        </w:rPr>
        <w:t>raster’</w:t>
      </w:r>
      <w:r w:rsidRPr="002848ED">
        <w:rPr>
          <w:rFonts w:ascii="Arial" w:hAnsi="Arial" w:cs="Arial"/>
          <w:sz w:val="20"/>
          <w:szCs w:val="20"/>
        </w:rPr>
        <w:t xml:space="preserve"> (</w:t>
      </w:r>
      <w:proofErr w:type="spellStart"/>
      <w:r w:rsidRPr="002848ED">
        <w:rPr>
          <w:rFonts w:ascii="Arial" w:hAnsi="Arial" w:cs="Arial"/>
          <w:sz w:val="20"/>
          <w:szCs w:val="20"/>
        </w:rPr>
        <w:t>Hijmans</w:t>
      </w:r>
      <w:proofErr w:type="spellEnd"/>
      <w:r w:rsidRPr="002848ED">
        <w:rPr>
          <w:rFonts w:ascii="Arial" w:hAnsi="Arial" w:cs="Arial"/>
          <w:sz w:val="20"/>
          <w:szCs w:val="20"/>
        </w:rPr>
        <w:t xml:space="preserve"> &amp; van </w:t>
      </w:r>
      <w:proofErr w:type="spellStart"/>
      <w:r w:rsidRPr="002848ED">
        <w:rPr>
          <w:rFonts w:ascii="Arial" w:hAnsi="Arial" w:cs="Arial"/>
          <w:sz w:val="20"/>
          <w:szCs w:val="20"/>
        </w:rPr>
        <w:t>Etten</w:t>
      </w:r>
      <w:proofErr w:type="spellEnd"/>
      <w:r w:rsidRPr="002848ED">
        <w:rPr>
          <w:rFonts w:ascii="Arial" w:hAnsi="Arial" w:cs="Arial"/>
          <w:sz w:val="20"/>
          <w:szCs w:val="20"/>
        </w:rPr>
        <w:t xml:space="preserve">, 2014). </w:t>
      </w:r>
    </w:p>
    <w:p w14:paraId="0738AF36" w14:textId="25D0EF20"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 xml:space="preserve">The downscaling procedure for CMIP5 data was done by R. van </w:t>
      </w:r>
      <w:commentRangeStart w:id="22"/>
      <w:proofErr w:type="spellStart"/>
      <w:r w:rsidRPr="002848ED">
        <w:rPr>
          <w:rFonts w:ascii="Arial" w:hAnsi="Arial" w:cs="Arial"/>
          <w:sz w:val="20"/>
          <w:szCs w:val="20"/>
        </w:rPr>
        <w:t>Hooidonk</w:t>
      </w:r>
      <w:commentRangeEnd w:id="22"/>
      <w:proofErr w:type="spellEnd"/>
      <w:r w:rsidR="00C201E7">
        <w:rPr>
          <w:rStyle w:val="CommentReference"/>
          <w:rFonts w:asciiTheme="minorHAnsi" w:hAnsiTheme="minorHAnsi" w:cstheme="minorBidi"/>
        </w:rPr>
        <w:commentReference w:id="22"/>
      </w:r>
      <w:r w:rsidRPr="002848ED">
        <w:rPr>
          <w:rFonts w:ascii="Arial" w:hAnsi="Arial" w:cs="Arial"/>
          <w:sz w:val="20"/>
          <w:szCs w:val="20"/>
        </w:rPr>
        <w:t xml:space="preserve"> </w:t>
      </w:r>
      <w:r w:rsidRPr="002848ED">
        <w:rPr>
          <w:rFonts w:ascii="Arial" w:hAnsi="Arial" w:cs="Arial"/>
          <w:sz w:val="20"/>
          <w:szCs w:val="20"/>
          <w:highlight w:val="yellow"/>
        </w:rPr>
        <w:t>more downscaling info? I’m not sure where to find a summary of his methods in downscaling.</w:t>
      </w:r>
      <w:r w:rsidRPr="002848ED">
        <w:rPr>
          <w:rFonts w:ascii="Arial" w:hAnsi="Arial" w:cs="Arial"/>
          <w:sz w:val="20"/>
          <w:szCs w:val="20"/>
        </w:rPr>
        <w:t xml:space="preserve"> Because </w:t>
      </w:r>
      <w:r w:rsidR="00C201E7">
        <w:rPr>
          <w:rFonts w:ascii="Arial" w:hAnsi="Arial" w:cs="Arial"/>
          <w:sz w:val="20"/>
          <w:szCs w:val="20"/>
        </w:rPr>
        <w:t xml:space="preserve">of </w:t>
      </w:r>
      <w:r w:rsidRPr="002848ED">
        <w:rPr>
          <w:rFonts w:ascii="Arial" w:hAnsi="Arial" w:cs="Arial"/>
          <w:sz w:val="20"/>
          <w:szCs w:val="20"/>
        </w:rPr>
        <w:t xml:space="preserve">the geographic restriction of the downscaled data, it was used to validate the use of 1x1 degree resolution data for the analysis. This was done by comparing extracted values at the MPA coordinates between the two datasets within the overlapping geographic extent and testing for bias along a latitudinal gradient. </w:t>
      </w:r>
      <w:r w:rsidR="00C201E7">
        <w:rPr>
          <w:rFonts w:ascii="Arial" w:hAnsi="Arial" w:cs="Arial"/>
          <w:sz w:val="20"/>
          <w:szCs w:val="20"/>
        </w:rPr>
        <w:t>And…..did it work?</w:t>
      </w:r>
    </w:p>
    <w:p w14:paraId="24A64D50" w14:textId="635B8F13"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 xml:space="preserve">The future climate scenarios </w:t>
      </w:r>
      <w:r w:rsidR="00C201E7">
        <w:rPr>
          <w:rFonts w:ascii="Arial" w:hAnsi="Arial" w:cs="Arial"/>
          <w:sz w:val="20"/>
          <w:szCs w:val="20"/>
        </w:rPr>
        <w:t>(</w:t>
      </w:r>
      <w:r w:rsidRPr="002848ED">
        <w:rPr>
          <w:rFonts w:ascii="Arial" w:hAnsi="Arial" w:cs="Arial"/>
          <w:sz w:val="20"/>
          <w:szCs w:val="20"/>
        </w:rPr>
        <w:t>RCP4.5 and RCP8.5</w:t>
      </w:r>
      <w:r w:rsidR="00C201E7">
        <w:rPr>
          <w:rFonts w:ascii="Arial" w:hAnsi="Arial" w:cs="Arial"/>
          <w:sz w:val="20"/>
          <w:szCs w:val="20"/>
        </w:rPr>
        <w:t>)</w:t>
      </w:r>
      <w:r w:rsidRPr="002848ED">
        <w:rPr>
          <w:rFonts w:ascii="Arial" w:hAnsi="Arial" w:cs="Arial"/>
          <w:sz w:val="20"/>
          <w:szCs w:val="20"/>
        </w:rPr>
        <w:t xml:space="preserve"> were </w:t>
      </w:r>
      <w:commentRangeStart w:id="23"/>
      <w:r w:rsidRPr="002848ED">
        <w:rPr>
          <w:rFonts w:ascii="Arial" w:hAnsi="Arial" w:cs="Arial"/>
          <w:sz w:val="20"/>
          <w:szCs w:val="20"/>
        </w:rPr>
        <w:t xml:space="preserve">collected as both the </w:t>
      </w:r>
      <w:commentRangeEnd w:id="23"/>
      <w:r w:rsidR="00C201E7">
        <w:rPr>
          <w:rStyle w:val="CommentReference"/>
          <w:rFonts w:asciiTheme="minorHAnsi" w:hAnsiTheme="minorHAnsi" w:cstheme="minorBidi"/>
        </w:rPr>
        <w:commentReference w:id="23"/>
      </w:r>
      <w:commentRangeStart w:id="24"/>
      <w:r w:rsidRPr="002848ED">
        <w:rPr>
          <w:rFonts w:ascii="Arial" w:hAnsi="Arial" w:cs="Arial"/>
          <w:sz w:val="20"/>
          <w:szCs w:val="20"/>
        </w:rPr>
        <w:t xml:space="preserve">mean and maximum </w:t>
      </w:r>
      <w:commentRangeEnd w:id="24"/>
      <w:r w:rsidR="00C201E7">
        <w:rPr>
          <w:rStyle w:val="CommentReference"/>
          <w:rFonts w:asciiTheme="minorHAnsi" w:hAnsiTheme="minorHAnsi" w:cstheme="minorBidi"/>
        </w:rPr>
        <w:commentReference w:id="24"/>
      </w:r>
      <w:r w:rsidRPr="002848ED">
        <w:rPr>
          <w:rFonts w:ascii="Arial" w:hAnsi="Arial" w:cs="Arial"/>
          <w:sz w:val="20"/>
          <w:szCs w:val="20"/>
        </w:rPr>
        <w:t xml:space="preserve">rate of change between current temperatures (2006) and predicted 2100 temperatures. </w:t>
      </w:r>
    </w:p>
    <w:p w14:paraId="1AF0AD5D" w14:textId="2D82ED5B"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 xml:space="preserve">Coordinates and information for Marine </w:t>
      </w:r>
      <w:r w:rsidR="00C201E7">
        <w:rPr>
          <w:rFonts w:ascii="Arial" w:hAnsi="Arial" w:cs="Arial"/>
          <w:sz w:val="20"/>
          <w:szCs w:val="20"/>
        </w:rPr>
        <w:t>P</w:t>
      </w:r>
      <w:r w:rsidRPr="002848ED">
        <w:rPr>
          <w:rFonts w:ascii="Arial" w:hAnsi="Arial" w:cs="Arial"/>
          <w:sz w:val="20"/>
          <w:szCs w:val="20"/>
        </w:rPr>
        <w:t xml:space="preserve">rotected </w:t>
      </w:r>
      <w:r w:rsidR="00C201E7">
        <w:rPr>
          <w:rFonts w:ascii="Arial" w:hAnsi="Arial" w:cs="Arial"/>
          <w:sz w:val="20"/>
          <w:szCs w:val="20"/>
        </w:rPr>
        <w:t>A</w:t>
      </w:r>
      <w:r w:rsidRPr="002848ED">
        <w:rPr>
          <w:rFonts w:ascii="Arial" w:hAnsi="Arial" w:cs="Arial"/>
          <w:sz w:val="20"/>
          <w:szCs w:val="20"/>
        </w:rPr>
        <w:t xml:space="preserve">reas (MPAs) </w:t>
      </w:r>
      <w:r w:rsidR="00C201E7">
        <w:rPr>
          <w:rFonts w:ascii="Arial" w:hAnsi="Arial" w:cs="Arial"/>
          <w:sz w:val="20"/>
          <w:szCs w:val="20"/>
        </w:rPr>
        <w:t>in the world’s oceans</w:t>
      </w:r>
      <w:r w:rsidRPr="002848ED">
        <w:rPr>
          <w:rFonts w:ascii="Arial" w:hAnsi="Arial" w:cs="Arial"/>
          <w:sz w:val="20"/>
          <w:szCs w:val="20"/>
        </w:rPr>
        <w:t xml:space="preserve"> were gathered from</w:t>
      </w:r>
      <w:r w:rsidRPr="002848ED">
        <w:rPr>
          <w:rFonts w:ascii="Arial" w:hAnsi="Arial" w:cs="Arial"/>
          <w:sz w:val="20"/>
          <w:szCs w:val="20"/>
          <w:highlight w:val="yellow"/>
        </w:rPr>
        <w:t>?</w:t>
      </w:r>
      <w:r w:rsidRPr="002848ED">
        <w:rPr>
          <w:rFonts w:ascii="Arial" w:hAnsi="Arial" w:cs="Arial"/>
          <w:sz w:val="20"/>
          <w:szCs w:val="20"/>
        </w:rPr>
        <w:t>. Climatic data were extracted from the raster cell closest to the centroid of the spatial polygon for each MPA, and the distance between the raster value and centroid was measured. A downscaled SST raster from Bio-ORACLE (</w:t>
      </w:r>
      <w:proofErr w:type="spellStart"/>
      <w:r w:rsidRPr="002848ED">
        <w:rPr>
          <w:rFonts w:ascii="Arial" w:hAnsi="Arial" w:cs="Arial"/>
          <w:sz w:val="20"/>
          <w:szCs w:val="20"/>
        </w:rPr>
        <w:t>tyberghein</w:t>
      </w:r>
      <w:proofErr w:type="spellEnd"/>
      <w:r w:rsidRPr="002848ED">
        <w:rPr>
          <w:rFonts w:ascii="Arial" w:hAnsi="Arial" w:cs="Arial"/>
          <w:sz w:val="20"/>
          <w:szCs w:val="20"/>
        </w:rPr>
        <w:t xml:space="preserve"> et al. 2012) was used as a land mask for the CMIP5 ensemble data to filter out unwanted MPA coordinates. To prevent the analysis from including both freshwater MPAs, such as ones in the </w:t>
      </w:r>
      <w:r w:rsidR="00C201E7">
        <w:rPr>
          <w:rFonts w:ascii="Arial" w:hAnsi="Arial" w:cs="Arial"/>
          <w:sz w:val="20"/>
          <w:szCs w:val="20"/>
        </w:rPr>
        <w:t>G</w:t>
      </w:r>
      <w:r w:rsidRPr="002848ED">
        <w:rPr>
          <w:rFonts w:ascii="Arial" w:hAnsi="Arial" w:cs="Arial"/>
          <w:sz w:val="20"/>
          <w:szCs w:val="20"/>
        </w:rPr>
        <w:t xml:space="preserve">reat </w:t>
      </w:r>
      <w:r w:rsidR="00C201E7">
        <w:rPr>
          <w:rFonts w:ascii="Arial" w:hAnsi="Arial" w:cs="Arial"/>
          <w:sz w:val="20"/>
          <w:szCs w:val="20"/>
        </w:rPr>
        <w:t>L</w:t>
      </w:r>
      <w:r w:rsidRPr="002848ED">
        <w:rPr>
          <w:rFonts w:ascii="Arial" w:hAnsi="Arial" w:cs="Arial"/>
          <w:sz w:val="20"/>
          <w:szCs w:val="20"/>
        </w:rPr>
        <w:t>akes, and MPAs with incorrectly labelled coordinates, extracted cells greater than 50 km away from the MPA centroid were removed from the analysis.</w:t>
      </w:r>
    </w:p>
    <w:p w14:paraId="1E377E36" w14:textId="6F198CE3"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The extracted temperature data were then stratified into four groups</w:t>
      </w:r>
      <w:r w:rsidR="00711DDA">
        <w:rPr>
          <w:rFonts w:ascii="Arial" w:hAnsi="Arial" w:cs="Arial"/>
          <w:sz w:val="20"/>
          <w:szCs w:val="20"/>
        </w:rPr>
        <w:t>:</w:t>
      </w:r>
      <w:r w:rsidRPr="002848ED">
        <w:rPr>
          <w:rFonts w:ascii="Arial" w:hAnsi="Arial" w:cs="Arial"/>
          <w:sz w:val="20"/>
          <w:szCs w:val="20"/>
        </w:rPr>
        <w:t xml:space="preserve"> 1) polar, ranging from 66.5° to 90° latitude (</w:t>
      </w:r>
      <w:commentRangeStart w:id="25"/>
      <w:r w:rsidRPr="002848ED">
        <w:rPr>
          <w:rFonts w:ascii="Arial" w:hAnsi="Arial" w:cs="Arial"/>
          <w:sz w:val="20"/>
          <w:szCs w:val="20"/>
        </w:rPr>
        <w:t>n=</w:t>
      </w:r>
      <w:commentRangeEnd w:id="25"/>
      <w:r w:rsidR="0089107E">
        <w:rPr>
          <w:rStyle w:val="CommentReference"/>
          <w:rFonts w:asciiTheme="minorHAnsi" w:hAnsiTheme="minorHAnsi" w:cstheme="minorBidi"/>
        </w:rPr>
        <w:commentReference w:id="25"/>
      </w:r>
      <w:r w:rsidRPr="002848ED">
        <w:rPr>
          <w:rFonts w:ascii="Arial" w:hAnsi="Arial" w:cs="Arial"/>
          <w:sz w:val="20"/>
          <w:szCs w:val="20"/>
        </w:rPr>
        <w:t>166); 2) temperate, ranging from 40° to 66.5° latitude (n=2738); 3) subtropical, ranging from 23.5° to 40° latitude (n=2738); and tropical ranging from -23.5</w:t>
      </w:r>
      <w:r w:rsidR="0089107E">
        <w:rPr>
          <w:rFonts w:ascii="Arial" w:hAnsi="Arial" w:cs="Arial"/>
          <w:sz w:val="20"/>
          <w:szCs w:val="20"/>
        </w:rPr>
        <w:t xml:space="preserve"> </w:t>
      </w:r>
      <w:proofErr w:type="spellStart"/>
      <w:r w:rsidRPr="002848ED">
        <w:rPr>
          <w:rFonts w:ascii="Arial" w:hAnsi="Arial" w:cs="Arial"/>
          <w:sz w:val="20"/>
          <w:szCs w:val="20"/>
          <w:vertAlign w:val="superscript"/>
        </w:rPr>
        <w:t>o</w:t>
      </w:r>
      <w:r w:rsidRPr="002848ED">
        <w:rPr>
          <w:rFonts w:ascii="Arial" w:hAnsi="Arial" w:cs="Arial"/>
          <w:sz w:val="20"/>
          <w:szCs w:val="20"/>
        </w:rPr>
        <w:t>S</w:t>
      </w:r>
      <w:proofErr w:type="spellEnd"/>
      <w:r w:rsidRPr="002848ED">
        <w:rPr>
          <w:rFonts w:ascii="Arial" w:hAnsi="Arial" w:cs="Arial"/>
          <w:sz w:val="20"/>
          <w:szCs w:val="20"/>
        </w:rPr>
        <w:t xml:space="preserve"> to 23.5</w:t>
      </w:r>
      <w:r w:rsidR="0089107E">
        <w:rPr>
          <w:rFonts w:ascii="Arial" w:hAnsi="Arial" w:cs="Arial"/>
          <w:sz w:val="20"/>
          <w:szCs w:val="20"/>
        </w:rPr>
        <w:t xml:space="preserve"> </w:t>
      </w:r>
      <w:proofErr w:type="spellStart"/>
      <w:r w:rsidRPr="002848ED">
        <w:rPr>
          <w:rFonts w:ascii="Arial" w:hAnsi="Arial" w:cs="Arial"/>
          <w:sz w:val="20"/>
          <w:szCs w:val="20"/>
          <w:vertAlign w:val="superscript"/>
        </w:rPr>
        <w:t>o</w:t>
      </w:r>
      <w:r w:rsidRPr="002848ED">
        <w:rPr>
          <w:rFonts w:ascii="Arial" w:hAnsi="Arial" w:cs="Arial"/>
          <w:sz w:val="20"/>
          <w:szCs w:val="20"/>
        </w:rPr>
        <w:t>N</w:t>
      </w:r>
      <w:proofErr w:type="spellEnd"/>
      <w:r w:rsidRPr="002848ED">
        <w:rPr>
          <w:rFonts w:ascii="Arial" w:hAnsi="Arial" w:cs="Arial"/>
          <w:sz w:val="20"/>
          <w:szCs w:val="20"/>
        </w:rPr>
        <w:t xml:space="preserve"> across the equator (n=2458). All analyses were also run as a global composition of MPAs (n=8236) as well as the small</w:t>
      </w:r>
      <w:r w:rsidR="0089107E">
        <w:rPr>
          <w:rFonts w:ascii="Arial" w:hAnsi="Arial" w:cs="Arial"/>
          <w:sz w:val="20"/>
          <w:szCs w:val="20"/>
        </w:rPr>
        <w:t>er</w:t>
      </w:r>
      <w:r w:rsidRPr="002848ED">
        <w:rPr>
          <w:rFonts w:ascii="Arial" w:hAnsi="Arial" w:cs="Arial"/>
          <w:sz w:val="20"/>
          <w:szCs w:val="20"/>
        </w:rPr>
        <w:t xml:space="preserve"> subset of no-take reserves (n=309). These groups were analyzed for both RCP 8.5 and RCP 4.5 climate scenarios. The rate </w:t>
      </w:r>
      <w:commentRangeStart w:id="26"/>
      <w:r w:rsidRPr="002848ED">
        <w:rPr>
          <w:rFonts w:ascii="Arial" w:hAnsi="Arial" w:cs="Arial"/>
          <w:sz w:val="20"/>
          <w:szCs w:val="20"/>
        </w:rPr>
        <w:t>of</w:t>
      </w:r>
      <w:commentRangeEnd w:id="26"/>
      <w:r w:rsidR="0089107E">
        <w:rPr>
          <w:rStyle w:val="CommentReference"/>
          <w:rFonts w:asciiTheme="minorHAnsi" w:hAnsiTheme="minorHAnsi" w:cstheme="minorBidi"/>
        </w:rPr>
        <w:commentReference w:id="26"/>
      </w:r>
      <w:r w:rsidRPr="002848ED">
        <w:rPr>
          <w:rFonts w:ascii="Arial" w:hAnsi="Arial" w:cs="Arial"/>
          <w:sz w:val="20"/>
          <w:szCs w:val="20"/>
        </w:rPr>
        <w:t xml:space="preserve"> change in SST at the sites of MPAs was compared to the background rate of change. This comparison was done </w:t>
      </w:r>
      <w:r w:rsidR="0089107E">
        <w:rPr>
          <w:rFonts w:ascii="Arial" w:hAnsi="Arial" w:cs="Arial"/>
          <w:sz w:val="20"/>
          <w:szCs w:val="20"/>
        </w:rPr>
        <w:t>for</w:t>
      </w:r>
      <w:r w:rsidRPr="002848ED">
        <w:rPr>
          <w:rFonts w:ascii="Arial" w:hAnsi="Arial" w:cs="Arial"/>
          <w:sz w:val="20"/>
          <w:szCs w:val="20"/>
        </w:rPr>
        <w:t xml:space="preserve"> each of the four geographic strata and globally. </w:t>
      </w:r>
    </w:p>
    <w:p w14:paraId="51F1A4A6" w14:textId="77777777" w:rsidR="002848ED" w:rsidRPr="002848ED" w:rsidRDefault="002848ED" w:rsidP="00284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Arial" w:eastAsia="Times New Roman" w:hAnsi="Arial" w:cs="Arial"/>
          <w:color w:val="000000"/>
          <w:sz w:val="20"/>
          <w:szCs w:val="20"/>
        </w:rPr>
      </w:pPr>
    </w:p>
    <w:p w14:paraId="3E4655A3" w14:textId="77777777" w:rsidR="002848ED" w:rsidRPr="002848ED" w:rsidRDefault="002848ED" w:rsidP="00284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Arial" w:eastAsia="Times New Roman" w:hAnsi="Arial" w:cs="Arial"/>
          <w:color w:val="000000"/>
          <w:sz w:val="20"/>
          <w:szCs w:val="20"/>
        </w:rPr>
      </w:pPr>
    </w:p>
    <w:p w14:paraId="2B50262F" w14:textId="77777777" w:rsidR="002848ED" w:rsidRPr="002848ED" w:rsidRDefault="002848ED" w:rsidP="002848ED">
      <w:pPr>
        <w:ind w:left="360" w:hanging="360"/>
        <w:rPr>
          <w:rFonts w:ascii="Arial" w:hAnsi="Arial" w:cs="Arial"/>
          <w:sz w:val="20"/>
          <w:szCs w:val="20"/>
        </w:rPr>
      </w:pPr>
      <w:r w:rsidRPr="002848ED">
        <w:rPr>
          <w:rFonts w:ascii="Arial" w:hAnsi="Arial" w:cs="Arial"/>
          <w:sz w:val="20"/>
          <w:szCs w:val="20"/>
        </w:rPr>
        <w:t>R Core Team (2015). R: A language and environment for statistical computing. R Foundation for Statistical Computing, Vienna, Austria. URL https://www.R-project.org/.</w:t>
      </w:r>
    </w:p>
    <w:p w14:paraId="3CD595FE" w14:textId="77777777" w:rsidR="002848ED" w:rsidRPr="002848ED" w:rsidRDefault="002848ED" w:rsidP="002848ED">
      <w:pPr>
        <w:ind w:left="360" w:hanging="360"/>
        <w:rPr>
          <w:rFonts w:ascii="Arial" w:hAnsi="Arial" w:cs="Arial"/>
          <w:sz w:val="20"/>
          <w:szCs w:val="20"/>
        </w:rPr>
      </w:pPr>
      <w:r w:rsidRPr="002848ED">
        <w:rPr>
          <w:rFonts w:ascii="Arial" w:hAnsi="Arial" w:cs="Arial"/>
          <w:sz w:val="20"/>
          <w:szCs w:val="20"/>
        </w:rPr>
        <w:t xml:space="preserve">Robert J. </w:t>
      </w:r>
      <w:proofErr w:type="spellStart"/>
      <w:r w:rsidRPr="002848ED">
        <w:rPr>
          <w:rFonts w:ascii="Arial" w:hAnsi="Arial" w:cs="Arial"/>
          <w:sz w:val="20"/>
          <w:szCs w:val="20"/>
        </w:rPr>
        <w:t>Hijmans</w:t>
      </w:r>
      <w:proofErr w:type="spellEnd"/>
      <w:r w:rsidRPr="002848ED">
        <w:rPr>
          <w:rFonts w:ascii="Arial" w:hAnsi="Arial" w:cs="Arial"/>
          <w:sz w:val="20"/>
          <w:szCs w:val="20"/>
        </w:rPr>
        <w:t xml:space="preserve"> (2015). raster: Geographic Data Analysis and Modeling. R package version 2.4-20.  http://CRAN.R-project.org/package=raster</w:t>
      </w:r>
    </w:p>
    <w:p w14:paraId="68E7FE99" w14:textId="77777777" w:rsidR="002848ED" w:rsidRPr="002848ED" w:rsidRDefault="002848ED" w:rsidP="002848ED">
      <w:pPr>
        <w:ind w:left="360" w:hanging="360"/>
        <w:jc w:val="both"/>
        <w:rPr>
          <w:rFonts w:ascii="Arial" w:hAnsi="Arial" w:cs="Arial"/>
          <w:sz w:val="20"/>
          <w:szCs w:val="20"/>
        </w:rPr>
      </w:pPr>
      <w:proofErr w:type="spellStart"/>
      <w:r w:rsidRPr="002848ED">
        <w:rPr>
          <w:rFonts w:ascii="Arial" w:hAnsi="Arial" w:cs="Arial"/>
          <w:sz w:val="20"/>
          <w:szCs w:val="20"/>
        </w:rPr>
        <w:t>Tyberghein</w:t>
      </w:r>
      <w:proofErr w:type="spellEnd"/>
      <w:r w:rsidRPr="002848ED">
        <w:rPr>
          <w:rFonts w:ascii="Arial" w:hAnsi="Arial" w:cs="Arial"/>
          <w:sz w:val="20"/>
          <w:szCs w:val="20"/>
        </w:rPr>
        <w:t xml:space="preserve"> L, </w:t>
      </w:r>
      <w:proofErr w:type="spellStart"/>
      <w:r w:rsidRPr="002848ED">
        <w:rPr>
          <w:rFonts w:ascii="Arial" w:hAnsi="Arial" w:cs="Arial"/>
          <w:sz w:val="20"/>
          <w:szCs w:val="20"/>
        </w:rPr>
        <w:t>Verbruggen</w:t>
      </w:r>
      <w:proofErr w:type="spellEnd"/>
      <w:r w:rsidRPr="002848ED">
        <w:rPr>
          <w:rFonts w:ascii="Arial" w:hAnsi="Arial" w:cs="Arial"/>
          <w:sz w:val="20"/>
          <w:szCs w:val="20"/>
        </w:rPr>
        <w:t xml:space="preserve"> H, Pauly K, </w:t>
      </w:r>
      <w:proofErr w:type="spellStart"/>
      <w:r w:rsidRPr="002848ED">
        <w:rPr>
          <w:rFonts w:ascii="Arial" w:hAnsi="Arial" w:cs="Arial"/>
          <w:sz w:val="20"/>
          <w:szCs w:val="20"/>
        </w:rPr>
        <w:t>Troupin</w:t>
      </w:r>
      <w:proofErr w:type="spellEnd"/>
      <w:r w:rsidRPr="002848ED">
        <w:rPr>
          <w:rFonts w:ascii="Arial" w:hAnsi="Arial" w:cs="Arial"/>
          <w:sz w:val="20"/>
          <w:szCs w:val="20"/>
        </w:rPr>
        <w:t xml:space="preserve"> C, </w:t>
      </w:r>
      <w:proofErr w:type="spellStart"/>
      <w:r w:rsidRPr="002848ED">
        <w:rPr>
          <w:rFonts w:ascii="Arial" w:hAnsi="Arial" w:cs="Arial"/>
          <w:sz w:val="20"/>
          <w:szCs w:val="20"/>
        </w:rPr>
        <w:t>Mineur</w:t>
      </w:r>
      <w:proofErr w:type="spellEnd"/>
      <w:r w:rsidRPr="002848ED">
        <w:rPr>
          <w:rFonts w:ascii="Arial" w:hAnsi="Arial" w:cs="Arial"/>
          <w:sz w:val="20"/>
          <w:szCs w:val="20"/>
        </w:rPr>
        <w:t xml:space="preserve"> F, De </w:t>
      </w:r>
      <w:proofErr w:type="spellStart"/>
      <w:r w:rsidRPr="002848ED">
        <w:rPr>
          <w:rFonts w:ascii="Arial" w:hAnsi="Arial" w:cs="Arial"/>
          <w:sz w:val="20"/>
          <w:szCs w:val="20"/>
        </w:rPr>
        <w:t>Clerck</w:t>
      </w:r>
      <w:proofErr w:type="spellEnd"/>
      <w:r w:rsidRPr="002848ED">
        <w:rPr>
          <w:rFonts w:ascii="Arial" w:hAnsi="Arial" w:cs="Arial"/>
          <w:sz w:val="20"/>
          <w:szCs w:val="20"/>
        </w:rPr>
        <w:t xml:space="preserve"> O (2012) Bio-ORACLE: a global environmental dataset for marine species distribution modelling. Global Ecology and Biogeography, 21, 272–281.</w:t>
      </w:r>
    </w:p>
    <w:p w14:paraId="271F1ECE" w14:textId="77777777" w:rsidR="002848ED" w:rsidRPr="002848ED" w:rsidRDefault="002848ED" w:rsidP="002848ED">
      <w:pPr>
        <w:ind w:left="360" w:hanging="360"/>
        <w:rPr>
          <w:rFonts w:ascii="Arial" w:hAnsi="Arial" w:cs="Arial"/>
          <w:color w:val="FF0000"/>
          <w:sz w:val="20"/>
          <w:szCs w:val="20"/>
        </w:rPr>
      </w:pPr>
      <w:r w:rsidRPr="002848ED">
        <w:rPr>
          <w:rFonts w:ascii="Arial" w:hAnsi="Arial" w:cs="Arial"/>
          <w:color w:val="FF0000"/>
          <w:sz w:val="20"/>
          <w:szCs w:val="20"/>
        </w:rPr>
        <w:t>If you are running short on references the raster package citation can typically be removed with the removal of using the R package ‘</w:t>
      </w:r>
      <w:r w:rsidRPr="002848ED">
        <w:rPr>
          <w:rFonts w:ascii="Arial" w:hAnsi="Arial" w:cs="Arial"/>
          <w:i/>
          <w:color w:val="FF0000"/>
          <w:sz w:val="20"/>
          <w:szCs w:val="20"/>
        </w:rPr>
        <w:t>raster’</w:t>
      </w:r>
      <w:r w:rsidRPr="002848ED">
        <w:rPr>
          <w:rFonts w:ascii="Arial" w:hAnsi="Arial" w:cs="Arial"/>
          <w:color w:val="FF0000"/>
          <w:sz w:val="20"/>
          <w:szCs w:val="20"/>
        </w:rPr>
        <w:t xml:space="preserve"> (</w:t>
      </w:r>
      <w:proofErr w:type="spellStart"/>
      <w:r w:rsidRPr="002848ED">
        <w:rPr>
          <w:rFonts w:ascii="Arial" w:hAnsi="Arial" w:cs="Arial"/>
          <w:color w:val="FF0000"/>
          <w:sz w:val="20"/>
          <w:szCs w:val="20"/>
        </w:rPr>
        <w:t>Hijmans</w:t>
      </w:r>
      <w:proofErr w:type="spellEnd"/>
      <w:r w:rsidRPr="002848ED">
        <w:rPr>
          <w:rFonts w:ascii="Arial" w:hAnsi="Arial" w:cs="Arial"/>
          <w:color w:val="FF0000"/>
          <w:sz w:val="20"/>
          <w:szCs w:val="20"/>
        </w:rPr>
        <w:t xml:space="preserve"> &amp; van </w:t>
      </w:r>
      <w:proofErr w:type="spellStart"/>
      <w:r w:rsidRPr="002848ED">
        <w:rPr>
          <w:rFonts w:ascii="Arial" w:hAnsi="Arial" w:cs="Arial"/>
          <w:color w:val="FF0000"/>
          <w:sz w:val="20"/>
          <w:szCs w:val="20"/>
        </w:rPr>
        <w:t>Etten</w:t>
      </w:r>
      <w:proofErr w:type="spellEnd"/>
      <w:r w:rsidRPr="002848ED">
        <w:rPr>
          <w:rFonts w:ascii="Arial" w:hAnsi="Arial" w:cs="Arial"/>
          <w:color w:val="FF0000"/>
          <w:sz w:val="20"/>
          <w:szCs w:val="20"/>
        </w:rPr>
        <w:t xml:space="preserve">, 2014) without being </w:t>
      </w:r>
      <w:proofErr w:type="spellStart"/>
      <w:r w:rsidRPr="002848ED">
        <w:rPr>
          <w:rFonts w:ascii="Arial" w:hAnsi="Arial" w:cs="Arial"/>
          <w:color w:val="FF0000"/>
          <w:sz w:val="20"/>
          <w:szCs w:val="20"/>
        </w:rPr>
        <w:t>innacurate</w:t>
      </w:r>
      <w:proofErr w:type="spellEnd"/>
      <w:r w:rsidRPr="002848ED">
        <w:rPr>
          <w:rFonts w:ascii="Arial" w:hAnsi="Arial" w:cs="Arial"/>
          <w:color w:val="FF0000"/>
          <w:sz w:val="20"/>
          <w:szCs w:val="20"/>
        </w:rPr>
        <w:t xml:space="preserve">. You can possibly remove the CRAN citation and referencing that you did work in R as well, but maybe in sups if you include your code. </w:t>
      </w:r>
    </w:p>
    <w:p w14:paraId="6FED9BE6" w14:textId="77777777" w:rsidR="002848ED" w:rsidRPr="002848ED" w:rsidRDefault="002848ED" w:rsidP="002848ED">
      <w:pPr>
        <w:jc w:val="both"/>
        <w:rPr>
          <w:rFonts w:ascii="Arial" w:hAnsi="Arial" w:cs="Arial"/>
          <w:color w:val="FF0000"/>
          <w:sz w:val="20"/>
          <w:szCs w:val="20"/>
        </w:rPr>
      </w:pPr>
      <w:r w:rsidRPr="002848ED">
        <w:rPr>
          <w:rFonts w:ascii="Arial" w:hAnsi="Arial" w:cs="Arial"/>
          <w:color w:val="FF0000"/>
          <w:sz w:val="20"/>
          <w:szCs w:val="20"/>
        </w:rPr>
        <w:t xml:space="preserve">Also a comment on “The exception is Polar MPAs, for which the rate is far lower than the forecasted background rate of polar oceans.” – this is probably fine because you don’t actually run a statistical test, but you may get comments about autocorrelation in these comparisons. I think a good rebuttal or a reason not to include autocorrelation is that one of highlights of this experiment is that many MPS’s are </w:t>
      </w:r>
      <w:proofErr w:type="spellStart"/>
      <w:r w:rsidRPr="002848ED">
        <w:rPr>
          <w:rFonts w:ascii="Arial" w:hAnsi="Arial" w:cs="Arial"/>
          <w:color w:val="FF0000"/>
          <w:sz w:val="20"/>
          <w:szCs w:val="20"/>
        </w:rPr>
        <w:t>autocorrelated</w:t>
      </w:r>
      <w:proofErr w:type="spellEnd"/>
      <w:r w:rsidRPr="002848ED">
        <w:rPr>
          <w:rFonts w:ascii="Arial" w:hAnsi="Arial" w:cs="Arial"/>
          <w:color w:val="FF0000"/>
          <w:sz w:val="20"/>
          <w:szCs w:val="20"/>
        </w:rPr>
        <w:t xml:space="preserve"> because of the biases that go into choosing their locations and we don’t want to ignore that bias.</w:t>
      </w:r>
    </w:p>
    <w:p w14:paraId="0982C94F" w14:textId="77777777" w:rsidR="002848ED" w:rsidRPr="002848ED" w:rsidRDefault="002848ED" w:rsidP="002848ED">
      <w:pPr>
        <w:jc w:val="both"/>
        <w:rPr>
          <w:rFonts w:ascii="Arial" w:hAnsi="Arial" w:cs="Arial"/>
          <w:color w:val="FF0000"/>
          <w:sz w:val="20"/>
          <w:szCs w:val="20"/>
        </w:rPr>
      </w:pPr>
      <w:r w:rsidRPr="002848ED">
        <w:rPr>
          <w:rFonts w:ascii="Arial" w:hAnsi="Arial" w:cs="Arial"/>
          <w:color w:val="FF0000"/>
          <w:sz w:val="20"/>
          <w:szCs w:val="20"/>
        </w:rPr>
        <w:t>Another comment on using all cells in the region, I think it should be annotated “N=44012” instead of “n=44012” because it is the complete population of cells, not just a sample.</w:t>
      </w:r>
    </w:p>
    <w:p w14:paraId="22D6768D" w14:textId="77777777" w:rsidR="00114786" w:rsidRPr="002848ED" w:rsidRDefault="00114786" w:rsidP="001003E3">
      <w:pPr>
        <w:spacing w:line="480" w:lineRule="auto"/>
        <w:rPr>
          <w:rFonts w:ascii="Arial" w:hAnsi="Arial" w:cs="Arial"/>
          <w:b/>
          <w:sz w:val="20"/>
          <w:szCs w:val="20"/>
        </w:rPr>
      </w:pPr>
    </w:p>
    <w:p w14:paraId="7A6F2CC0" w14:textId="77777777" w:rsidR="00114786" w:rsidRPr="002848ED" w:rsidRDefault="00114786">
      <w:pPr>
        <w:rPr>
          <w:rFonts w:ascii="Arial" w:hAnsi="Arial" w:cs="Arial"/>
          <w:b/>
          <w:sz w:val="20"/>
          <w:szCs w:val="20"/>
        </w:rPr>
      </w:pPr>
      <w:r w:rsidRPr="002848ED">
        <w:rPr>
          <w:rFonts w:ascii="Arial" w:hAnsi="Arial" w:cs="Arial"/>
          <w:b/>
          <w:sz w:val="20"/>
          <w:szCs w:val="20"/>
        </w:rPr>
        <w:br w:type="page"/>
      </w:r>
    </w:p>
    <w:p w14:paraId="7A6870E3" w14:textId="04EC553A" w:rsidR="00345A87" w:rsidRPr="001003E3" w:rsidRDefault="00345A87" w:rsidP="001003E3">
      <w:pPr>
        <w:spacing w:line="480" w:lineRule="auto"/>
        <w:rPr>
          <w:rFonts w:ascii="Arial" w:hAnsi="Arial" w:cs="Arial"/>
          <w:sz w:val="20"/>
          <w:szCs w:val="20"/>
        </w:rPr>
      </w:pPr>
      <w:r>
        <w:rPr>
          <w:rFonts w:ascii="Arial" w:hAnsi="Arial" w:cs="Arial"/>
          <w:b/>
          <w:sz w:val="20"/>
          <w:szCs w:val="20"/>
        </w:rPr>
        <w:lastRenderedPageBreak/>
        <w:t xml:space="preserve">Table S1. </w:t>
      </w:r>
      <w:r w:rsidR="001003E3" w:rsidRPr="001003E3">
        <w:rPr>
          <w:rFonts w:ascii="Arial" w:hAnsi="Arial" w:cs="Arial"/>
          <w:sz w:val="20"/>
          <w:szCs w:val="20"/>
        </w:rPr>
        <w:t>Mean</w:t>
      </w:r>
      <w:r w:rsidR="001003E3">
        <w:rPr>
          <w:rFonts w:ascii="Arial" w:hAnsi="Arial" w:cs="Arial"/>
          <w:b/>
          <w:sz w:val="20"/>
          <w:szCs w:val="20"/>
        </w:rPr>
        <w:t xml:space="preserve"> </w:t>
      </w:r>
      <w:r w:rsidR="001003E3">
        <w:rPr>
          <w:rFonts w:ascii="Arial" w:hAnsi="Arial" w:cs="Arial"/>
          <w:sz w:val="20"/>
          <w:szCs w:val="20"/>
        </w:rPr>
        <w:t xml:space="preserve">projected warming </w:t>
      </w:r>
      <w:r w:rsidR="001003E3" w:rsidRPr="00BF5917">
        <w:rPr>
          <w:rFonts w:ascii="Arial" w:hAnsi="Arial" w:cs="Arial"/>
          <w:sz w:val="20"/>
          <w:szCs w:val="20"/>
        </w:rPr>
        <w:t xml:space="preserve">rates </w:t>
      </w:r>
      <w:r w:rsidR="001003E3">
        <w:rPr>
          <w:rFonts w:ascii="Arial" w:hAnsi="Arial" w:cs="Arial"/>
          <w:sz w:val="20"/>
          <w:szCs w:val="20"/>
        </w:rPr>
        <w:t>(SST</w:t>
      </w:r>
      <w:r w:rsidR="001003E3" w:rsidRPr="00BF5917">
        <w:rPr>
          <w:rFonts w:ascii="Arial" w:hAnsi="Arial" w:cs="Arial"/>
          <w:sz w:val="20"/>
          <w:szCs w:val="20"/>
        </w:rPr>
        <w:t xml:space="preserve"> </w:t>
      </w:r>
      <w:r w:rsidR="001003E3" w:rsidRPr="00BF5917">
        <w:rPr>
          <w:rFonts w:ascii="Arial" w:hAnsi="Arial" w:cs="Arial"/>
          <w:color w:val="1A1A1A"/>
          <w:sz w:val="20"/>
          <w:szCs w:val="20"/>
        </w:rPr>
        <w:t xml:space="preserve">°C </w:t>
      </w:r>
      <w:r w:rsidR="001003E3">
        <w:rPr>
          <w:rFonts w:ascii="Arial" w:hAnsi="Arial" w:cs="Arial"/>
          <w:color w:val="1A1A1A"/>
          <w:sz w:val="20"/>
          <w:szCs w:val="20"/>
        </w:rPr>
        <w:t xml:space="preserve">/ year) </w:t>
      </w:r>
      <w:r w:rsidR="001003E3">
        <w:rPr>
          <w:rFonts w:ascii="Arial" w:hAnsi="Arial" w:cs="Arial"/>
          <w:sz w:val="20"/>
          <w:szCs w:val="20"/>
        </w:rPr>
        <w:t xml:space="preserve">of MPAs in different marine ecoregions under </w:t>
      </w:r>
      <w:r w:rsidR="008939BD">
        <w:rPr>
          <w:rFonts w:ascii="Arial" w:hAnsi="Arial" w:cs="Arial"/>
          <w:sz w:val="20"/>
          <w:szCs w:val="20"/>
        </w:rPr>
        <w:t xml:space="preserve">the </w:t>
      </w:r>
      <w:r w:rsidR="001003E3">
        <w:rPr>
          <w:rFonts w:ascii="Arial" w:hAnsi="Arial" w:cs="Arial"/>
          <w:sz w:val="20"/>
          <w:szCs w:val="20"/>
        </w:rPr>
        <w:t>RCP 8.5</w:t>
      </w:r>
      <w:r w:rsidR="008939BD">
        <w:rPr>
          <w:rFonts w:ascii="Arial" w:hAnsi="Arial" w:cs="Arial"/>
          <w:sz w:val="20"/>
          <w:szCs w:val="20"/>
        </w:rPr>
        <w:t xml:space="preserve"> scenario</w:t>
      </w:r>
      <w:r w:rsidR="002663EB">
        <w:rPr>
          <w:rFonts w:ascii="Arial" w:hAnsi="Arial" w:cs="Arial"/>
          <w:sz w:val="20"/>
          <w:szCs w:val="20"/>
        </w:rPr>
        <w:t>,</w:t>
      </w:r>
      <w:r w:rsidR="001003E3">
        <w:rPr>
          <w:rFonts w:ascii="Arial" w:hAnsi="Arial" w:cs="Arial"/>
          <w:sz w:val="20"/>
          <w:szCs w:val="20"/>
        </w:rPr>
        <w:t xml:space="preserve"> based on </w:t>
      </w:r>
      <w:r w:rsidR="001003E3" w:rsidRPr="00FA419F">
        <w:rPr>
          <w:rFonts w:ascii="Arial" w:hAnsi="Arial" w:cs="Arial"/>
          <w:sz w:val="20"/>
          <w:szCs w:val="20"/>
        </w:rPr>
        <w:t xml:space="preserve">CMIP5 </w:t>
      </w:r>
      <w:r w:rsidR="001003E3">
        <w:rPr>
          <w:rFonts w:ascii="Arial" w:hAnsi="Arial" w:cs="Arial"/>
          <w:sz w:val="20"/>
          <w:szCs w:val="20"/>
        </w:rPr>
        <w:t xml:space="preserve">simulation </w:t>
      </w:r>
      <w:r w:rsidR="001003E3" w:rsidRPr="0005090E">
        <w:rPr>
          <w:rFonts w:ascii="Arial" w:hAnsi="Arial" w:cs="Arial"/>
          <w:sz w:val="20"/>
          <w:szCs w:val="20"/>
          <w:highlight w:val="yellow"/>
        </w:rPr>
        <w:t>ensembles</w:t>
      </w:r>
      <w:r w:rsidR="001003E3" w:rsidRPr="00BF5917">
        <w:rPr>
          <w:rFonts w:ascii="Arial" w:hAnsi="Arial" w:cs="Arial"/>
          <w:sz w:val="20"/>
          <w:szCs w:val="20"/>
        </w:rPr>
        <w:t>.</w:t>
      </w:r>
      <w:r w:rsidR="001003E3">
        <w:rPr>
          <w:rFonts w:ascii="Arial" w:hAnsi="Arial" w:cs="Arial"/>
          <w:sz w:val="20"/>
          <w:szCs w:val="20"/>
        </w:rPr>
        <w:t xml:space="preserve"> N=number of MPAs per ecoregion.    </w:t>
      </w:r>
    </w:p>
    <w:tbl>
      <w:tblPr>
        <w:tblStyle w:val="PlainTable11"/>
        <w:tblW w:w="5868" w:type="dxa"/>
        <w:tblLayout w:type="fixed"/>
        <w:tblLook w:val="04A0" w:firstRow="1" w:lastRow="0" w:firstColumn="1" w:lastColumn="0" w:noHBand="0" w:noVBand="1"/>
      </w:tblPr>
      <w:tblGrid>
        <w:gridCol w:w="4248"/>
        <w:gridCol w:w="900"/>
        <w:gridCol w:w="720"/>
      </w:tblGrid>
      <w:tr w:rsidR="001003E3" w14:paraId="774963DB" w14:textId="77777777" w:rsidTr="001003E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DDBA81" w14:textId="3B63C5A0" w:rsidR="001003E3" w:rsidRPr="001003E3" w:rsidRDefault="001003E3">
            <w:pPr>
              <w:rPr>
                <w:rFonts w:ascii="Arial" w:eastAsia="Times New Roman" w:hAnsi="Arial" w:cs="Arial"/>
                <w:color w:val="000000"/>
                <w:sz w:val="18"/>
                <w:szCs w:val="18"/>
              </w:rPr>
            </w:pPr>
            <w:r w:rsidRPr="001003E3">
              <w:rPr>
                <w:rFonts w:ascii="Arial" w:eastAsia="Times New Roman" w:hAnsi="Arial" w:cs="Arial"/>
                <w:color w:val="000000"/>
                <w:sz w:val="18"/>
                <w:szCs w:val="18"/>
              </w:rPr>
              <w:t>Ecoregion</w:t>
            </w:r>
          </w:p>
        </w:tc>
        <w:tc>
          <w:tcPr>
            <w:tcW w:w="900" w:type="dxa"/>
            <w:noWrap/>
            <w:vAlign w:val="center"/>
            <w:hideMark/>
          </w:tcPr>
          <w:p w14:paraId="2848CA72" w14:textId="6833FF9B"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Rate</w:t>
            </w:r>
          </w:p>
        </w:tc>
        <w:tc>
          <w:tcPr>
            <w:tcW w:w="720" w:type="dxa"/>
            <w:noWrap/>
            <w:vAlign w:val="center"/>
            <w:hideMark/>
          </w:tcPr>
          <w:p w14:paraId="0B8B3A54" w14:textId="4BE4E8CE"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N</w:t>
            </w:r>
          </w:p>
        </w:tc>
      </w:tr>
      <w:tr w:rsidR="001003E3" w14:paraId="7C3A5AD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88C35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Adriatic Sea</w:t>
            </w:r>
          </w:p>
        </w:tc>
        <w:tc>
          <w:tcPr>
            <w:tcW w:w="900" w:type="dxa"/>
            <w:noWrap/>
            <w:vAlign w:val="center"/>
            <w:hideMark/>
          </w:tcPr>
          <w:p w14:paraId="7ABBBBE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0F243CB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91772C2"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5BC2846"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Bassian</w:t>
            </w:r>
            <w:proofErr w:type="spellEnd"/>
          </w:p>
        </w:tc>
        <w:tc>
          <w:tcPr>
            <w:tcW w:w="900" w:type="dxa"/>
            <w:noWrap/>
            <w:vAlign w:val="center"/>
            <w:hideMark/>
          </w:tcPr>
          <w:p w14:paraId="7E61DF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0BCAAB3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17</w:t>
            </w:r>
          </w:p>
        </w:tc>
      </w:tr>
      <w:tr w:rsidR="001003E3" w14:paraId="59C4691F"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A808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Bismarck Sea</w:t>
            </w:r>
          </w:p>
        </w:tc>
        <w:tc>
          <w:tcPr>
            <w:tcW w:w="900" w:type="dxa"/>
            <w:noWrap/>
            <w:vAlign w:val="center"/>
            <w:hideMark/>
          </w:tcPr>
          <w:p w14:paraId="29408A7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C0BBFA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415F0D11"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01A2F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Bounty and Antipodes Islands</w:t>
            </w:r>
          </w:p>
        </w:tc>
        <w:tc>
          <w:tcPr>
            <w:tcW w:w="900" w:type="dxa"/>
            <w:noWrap/>
            <w:vAlign w:val="center"/>
            <w:hideMark/>
          </w:tcPr>
          <w:p w14:paraId="5CD62D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1F8B62E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7CE67A2"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6851F6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Campbell Island</w:t>
            </w:r>
          </w:p>
        </w:tc>
        <w:tc>
          <w:tcPr>
            <w:tcW w:w="900" w:type="dxa"/>
            <w:noWrap/>
            <w:vAlign w:val="center"/>
            <w:hideMark/>
          </w:tcPr>
          <w:p w14:paraId="6C120D7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0.023</w:t>
            </w:r>
          </w:p>
        </w:tc>
        <w:tc>
          <w:tcPr>
            <w:tcW w:w="720" w:type="dxa"/>
            <w:noWrap/>
            <w:vAlign w:val="center"/>
            <w:hideMark/>
          </w:tcPr>
          <w:p w14:paraId="0B9BEC8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0504367"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46ABB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Cape Howe</w:t>
            </w:r>
          </w:p>
        </w:tc>
        <w:tc>
          <w:tcPr>
            <w:tcW w:w="900" w:type="dxa"/>
            <w:noWrap/>
            <w:vAlign w:val="center"/>
            <w:hideMark/>
          </w:tcPr>
          <w:p w14:paraId="4DAAA4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674F7B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5B93641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36C66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Carolinian</w:t>
            </w:r>
          </w:p>
        </w:tc>
        <w:tc>
          <w:tcPr>
            <w:tcW w:w="900" w:type="dxa"/>
            <w:noWrap/>
            <w:vAlign w:val="center"/>
            <w:hideMark/>
          </w:tcPr>
          <w:p w14:paraId="1A65F3D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447A50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50A82AD"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073E96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Central New Zealand</w:t>
            </w:r>
          </w:p>
        </w:tc>
        <w:tc>
          <w:tcPr>
            <w:tcW w:w="900" w:type="dxa"/>
            <w:noWrap/>
            <w:vAlign w:val="center"/>
            <w:hideMark/>
          </w:tcPr>
          <w:p w14:paraId="39CDD1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27EA5D5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AEB161"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442506"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Chagos</w:t>
            </w:r>
            <w:proofErr w:type="spellEnd"/>
          </w:p>
        </w:tc>
        <w:tc>
          <w:tcPr>
            <w:tcW w:w="900" w:type="dxa"/>
            <w:noWrap/>
            <w:vAlign w:val="center"/>
            <w:hideMark/>
          </w:tcPr>
          <w:p w14:paraId="544D52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3571A40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6D278C"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FD7B45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Coral Sea</w:t>
            </w:r>
          </w:p>
        </w:tc>
        <w:tc>
          <w:tcPr>
            <w:tcW w:w="900" w:type="dxa"/>
            <w:noWrap/>
            <w:vAlign w:val="center"/>
            <w:hideMark/>
          </w:tcPr>
          <w:p w14:paraId="512E99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03C6245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1A782B8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D930F0E"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Cortezian</w:t>
            </w:r>
            <w:proofErr w:type="spellEnd"/>
          </w:p>
        </w:tc>
        <w:tc>
          <w:tcPr>
            <w:tcW w:w="900" w:type="dxa"/>
            <w:noWrap/>
            <w:vAlign w:val="center"/>
            <w:hideMark/>
          </w:tcPr>
          <w:p w14:paraId="3DB58D3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8F643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2F3C0B7"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F2AF58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 Caroline Islands</w:t>
            </w:r>
          </w:p>
        </w:tc>
        <w:tc>
          <w:tcPr>
            <w:tcW w:w="900" w:type="dxa"/>
            <w:noWrap/>
            <w:vAlign w:val="center"/>
            <w:hideMark/>
          </w:tcPr>
          <w:p w14:paraId="7E19C57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3DB9FB8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493B1CD3"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C34EF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 Island</w:t>
            </w:r>
          </w:p>
        </w:tc>
        <w:tc>
          <w:tcPr>
            <w:tcW w:w="900" w:type="dxa"/>
            <w:noWrap/>
            <w:vAlign w:val="center"/>
            <w:hideMark/>
          </w:tcPr>
          <w:p w14:paraId="15CDD12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3DE10E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6D6E3A5"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BCD994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Caribbean</w:t>
            </w:r>
          </w:p>
        </w:tc>
        <w:tc>
          <w:tcPr>
            <w:tcW w:w="900" w:type="dxa"/>
            <w:noWrap/>
            <w:vAlign w:val="center"/>
            <w:hideMark/>
          </w:tcPr>
          <w:p w14:paraId="197D1AD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6F7BAE3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5E414592"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CE81A5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Galapagos Islands</w:t>
            </w:r>
          </w:p>
        </w:tc>
        <w:tc>
          <w:tcPr>
            <w:tcW w:w="900" w:type="dxa"/>
            <w:noWrap/>
            <w:vAlign w:val="center"/>
            <w:hideMark/>
          </w:tcPr>
          <w:p w14:paraId="5F48518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46B95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B6A582E"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16E103"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Exmouth</w:t>
            </w:r>
            <w:proofErr w:type="spellEnd"/>
            <w:r w:rsidRPr="001003E3">
              <w:rPr>
                <w:rFonts w:ascii="Arial" w:eastAsia="Times New Roman" w:hAnsi="Arial" w:cs="Arial"/>
                <w:b w:val="0"/>
                <w:color w:val="000000"/>
                <w:sz w:val="18"/>
                <w:szCs w:val="18"/>
              </w:rPr>
              <w:t xml:space="preserve"> to Broome</w:t>
            </w:r>
          </w:p>
        </w:tc>
        <w:tc>
          <w:tcPr>
            <w:tcW w:w="900" w:type="dxa"/>
            <w:noWrap/>
            <w:vAlign w:val="center"/>
            <w:hideMark/>
          </w:tcPr>
          <w:p w14:paraId="4DC2E3F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48AF62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4A7DD241"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C5867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 xml:space="preserve">Fernando de </w:t>
            </w:r>
            <w:proofErr w:type="spellStart"/>
            <w:r w:rsidRPr="001003E3">
              <w:rPr>
                <w:rFonts w:ascii="Arial" w:eastAsia="Times New Roman" w:hAnsi="Arial" w:cs="Arial"/>
                <w:b w:val="0"/>
                <w:color w:val="000000"/>
                <w:sz w:val="18"/>
                <w:szCs w:val="18"/>
              </w:rPr>
              <w:t>Naronha</w:t>
            </w:r>
            <w:proofErr w:type="spellEnd"/>
            <w:r w:rsidRPr="001003E3">
              <w:rPr>
                <w:rFonts w:ascii="Arial" w:eastAsia="Times New Roman" w:hAnsi="Arial" w:cs="Arial"/>
                <w:b w:val="0"/>
                <w:color w:val="000000"/>
                <w:sz w:val="18"/>
                <w:szCs w:val="18"/>
              </w:rPr>
              <w:t xml:space="preserve"> and Atoll das </w:t>
            </w:r>
            <w:proofErr w:type="spellStart"/>
            <w:r w:rsidRPr="001003E3">
              <w:rPr>
                <w:rFonts w:ascii="Arial" w:eastAsia="Times New Roman" w:hAnsi="Arial" w:cs="Arial"/>
                <w:b w:val="0"/>
                <w:color w:val="000000"/>
                <w:sz w:val="18"/>
                <w:szCs w:val="18"/>
              </w:rPr>
              <w:t>Rocas</w:t>
            </w:r>
            <w:proofErr w:type="spellEnd"/>
          </w:p>
        </w:tc>
        <w:tc>
          <w:tcPr>
            <w:tcW w:w="900" w:type="dxa"/>
            <w:noWrap/>
            <w:vAlign w:val="center"/>
            <w:hideMark/>
          </w:tcPr>
          <w:p w14:paraId="79C3A3E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61746CC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F4ED8B5"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F7D7C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Fiji Islands</w:t>
            </w:r>
          </w:p>
        </w:tc>
        <w:tc>
          <w:tcPr>
            <w:tcW w:w="900" w:type="dxa"/>
            <w:noWrap/>
            <w:vAlign w:val="center"/>
            <w:hideMark/>
          </w:tcPr>
          <w:p w14:paraId="5A1E217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50F7D9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0AF254D8"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DC83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Floridian</w:t>
            </w:r>
          </w:p>
        </w:tc>
        <w:tc>
          <w:tcPr>
            <w:tcW w:w="900" w:type="dxa"/>
            <w:noWrap/>
            <w:vAlign w:val="center"/>
            <w:hideMark/>
          </w:tcPr>
          <w:p w14:paraId="0CB9267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360578A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CF48B30"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DADA27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 Australian Bight</w:t>
            </w:r>
          </w:p>
        </w:tc>
        <w:tc>
          <w:tcPr>
            <w:tcW w:w="900" w:type="dxa"/>
            <w:noWrap/>
            <w:vAlign w:val="center"/>
            <w:hideMark/>
          </w:tcPr>
          <w:p w14:paraId="593E40F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450059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ACF66B"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8C95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Greater Antilles</w:t>
            </w:r>
          </w:p>
        </w:tc>
        <w:tc>
          <w:tcPr>
            <w:tcW w:w="900" w:type="dxa"/>
            <w:noWrap/>
            <w:vAlign w:val="center"/>
            <w:hideMark/>
          </w:tcPr>
          <w:p w14:paraId="185F2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14DEA6A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26</w:t>
            </w:r>
          </w:p>
        </w:tc>
      </w:tr>
      <w:tr w:rsidR="001003E3" w14:paraId="45212150"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7629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Gulf of Maine/Bay of Fundy</w:t>
            </w:r>
          </w:p>
        </w:tc>
        <w:tc>
          <w:tcPr>
            <w:tcW w:w="900" w:type="dxa"/>
            <w:noWrap/>
            <w:vAlign w:val="center"/>
            <w:hideMark/>
          </w:tcPr>
          <w:p w14:paraId="1A309F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5659911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EEEA0CA"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307C5B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Hawaii</w:t>
            </w:r>
          </w:p>
        </w:tc>
        <w:tc>
          <w:tcPr>
            <w:tcW w:w="900" w:type="dxa"/>
            <w:noWrap/>
            <w:vAlign w:val="center"/>
            <w:hideMark/>
          </w:tcPr>
          <w:p w14:paraId="7C39CF0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50C84AE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16</w:t>
            </w:r>
          </w:p>
        </w:tc>
      </w:tr>
      <w:tr w:rsidR="001003E3" w14:paraId="2BE62DE4"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B3E8D"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Houtman</w:t>
            </w:r>
            <w:proofErr w:type="spellEnd"/>
          </w:p>
        </w:tc>
        <w:tc>
          <w:tcPr>
            <w:tcW w:w="900" w:type="dxa"/>
            <w:noWrap/>
            <w:vAlign w:val="center"/>
            <w:hideMark/>
          </w:tcPr>
          <w:p w14:paraId="45BB60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40738C9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821DFC5"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87B48EA"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Leeuwin</w:t>
            </w:r>
            <w:proofErr w:type="spellEnd"/>
          </w:p>
        </w:tc>
        <w:tc>
          <w:tcPr>
            <w:tcW w:w="900" w:type="dxa"/>
            <w:noWrap/>
            <w:vAlign w:val="center"/>
            <w:hideMark/>
          </w:tcPr>
          <w:p w14:paraId="6CA8FE9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A3CC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0D59AA"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6928B1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Line Islands</w:t>
            </w:r>
          </w:p>
        </w:tc>
        <w:tc>
          <w:tcPr>
            <w:tcW w:w="900" w:type="dxa"/>
            <w:noWrap/>
            <w:vAlign w:val="center"/>
            <w:hideMark/>
          </w:tcPr>
          <w:p w14:paraId="7EEEDB6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C62F2E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428B03F5"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35AF1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Lord Howe and Norfolk Islands</w:t>
            </w:r>
          </w:p>
        </w:tc>
        <w:tc>
          <w:tcPr>
            <w:tcW w:w="900" w:type="dxa"/>
            <w:noWrap/>
            <w:vAlign w:val="center"/>
            <w:hideMark/>
          </w:tcPr>
          <w:p w14:paraId="788BDC2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0.025</w:t>
            </w:r>
          </w:p>
        </w:tc>
        <w:tc>
          <w:tcPr>
            <w:tcW w:w="720" w:type="dxa"/>
            <w:noWrap/>
            <w:vAlign w:val="center"/>
            <w:hideMark/>
          </w:tcPr>
          <w:p w14:paraId="28899E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046297DB"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239DE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Macquarie Island</w:t>
            </w:r>
          </w:p>
        </w:tc>
        <w:tc>
          <w:tcPr>
            <w:tcW w:w="900" w:type="dxa"/>
            <w:noWrap/>
            <w:vAlign w:val="center"/>
            <w:hideMark/>
          </w:tcPr>
          <w:p w14:paraId="736C8C5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2650CA0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1483C35B"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6859F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Manning-Hawkesbury</w:t>
            </w:r>
          </w:p>
        </w:tc>
        <w:tc>
          <w:tcPr>
            <w:tcW w:w="900" w:type="dxa"/>
            <w:noWrap/>
            <w:vAlign w:val="center"/>
            <w:hideMark/>
          </w:tcPr>
          <w:p w14:paraId="1F50356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631E17C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46AD1E5F"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DEA302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Mariana Islands</w:t>
            </w:r>
          </w:p>
        </w:tc>
        <w:tc>
          <w:tcPr>
            <w:tcW w:w="900" w:type="dxa"/>
            <w:noWrap/>
            <w:vAlign w:val="center"/>
            <w:hideMark/>
          </w:tcPr>
          <w:p w14:paraId="3C464DE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7027EC9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0E29E4E6"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730C88"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Marshall Islands</w:t>
            </w:r>
          </w:p>
        </w:tc>
        <w:tc>
          <w:tcPr>
            <w:tcW w:w="900" w:type="dxa"/>
            <w:noWrap/>
            <w:vAlign w:val="center"/>
            <w:hideMark/>
          </w:tcPr>
          <w:p w14:paraId="2AB4BE6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2FA7A11"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4E37423"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83F15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Natal</w:t>
            </w:r>
          </w:p>
        </w:tc>
        <w:tc>
          <w:tcPr>
            <w:tcW w:w="900" w:type="dxa"/>
            <w:noWrap/>
            <w:vAlign w:val="center"/>
            <w:hideMark/>
          </w:tcPr>
          <w:p w14:paraId="2734804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429711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7386F80"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4EB503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Ningaloo</w:t>
            </w:r>
          </w:p>
        </w:tc>
        <w:tc>
          <w:tcPr>
            <w:tcW w:w="900" w:type="dxa"/>
            <w:noWrap/>
            <w:vAlign w:val="center"/>
            <w:hideMark/>
          </w:tcPr>
          <w:p w14:paraId="5270036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2E3E4DB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FF6F0FC"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B1A4B4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California</w:t>
            </w:r>
          </w:p>
        </w:tc>
        <w:tc>
          <w:tcPr>
            <w:tcW w:w="900" w:type="dxa"/>
            <w:noWrap/>
            <w:vAlign w:val="center"/>
            <w:hideMark/>
          </w:tcPr>
          <w:p w14:paraId="7AC7C5F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5D01FA9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42</w:t>
            </w:r>
          </w:p>
        </w:tc>
      </w:tr>
      <w:tr w:rsidR="001003E3" w14:paraId="374FCE5E"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F87B8A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Gulf of Mexico</w:t>
            </w:r>
          </w:p>
        </w:tc>
        <w:tc>
          <w:tcPr>
            <w:tcW w:w="900" w:type="dxa"/>
            <w:noWrap/>
            <w:vAlign w:val="center"/>
            <w:hideMark/>
          </w:tcPr>
          <w:p w14:paraId="04C2E47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43C352E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CFF77D3"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BACC8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lastRenderedPageBreak/>
              <w:t>Oregon, Washington, Vancouver Coast and Shelf</w:t>
            </w:r>
          </w:p>
        </w:tc>
        <w:tc>
          <w:tcPr>
            <w:tcW w:w="900" w:type="dxa"/>
            <w:noWrap/>
            <w:vAlign w:val="center"/>
            <w:hideMark/>
          </w:tcPr>
          <w:p w14:paraId="7E8D689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0.037</w:t>
            </w:r>
          </w:p>
        </w:tc>
        <w:tc>
          <w:tcPr>
            <w:tcW w:w="720" w:type="dxa"/>
            <w:noWrap/>
            <w:vAlign w:val="center"/>
            <w:hideMark/>
          </w:tcPr>
          <w:p w14:paraId="11F19C2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12</w:t>
            </w:r>
          </w:p>
        </w:tc>
      </w:tr>
      <w:tr w:rsidR="001003E3" w14:paraId="172B226E"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A4D1AF"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Papua</w:t>
            </w:r>
          </w:p>
        </w:tc>
        <w:tc>
          <w:tcPr>
            <w:tcW w:w="900" w:type="dxa"/>
            <w:noWrap/>
            <w:vAlign w:val="center"/>
            <w:hideMark/>
          </w:tcPr>
          <w:p w14:paraId="210D267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089F28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B13C3F8"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D49E9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Phoenix/Tokelau/Northern Cook Islands</w:t>
            </w:r>
          </w:p>
        </w:tc>
        <w:tc>
          <w:tcPr>
            <w:tcW w:w="900" w:type="dxa"/>
            <w:noWrap/>
            <w:vAlign w:val="center"/>
            <w:hideMark/>
          </w:tcPr>
          <w:p w14:paraId="33D3FAE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664CCAF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50D7FE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051D13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Prince Edward Islands</w:t>
            </w:r>
          </w:p>
        </w:tc>
        <w:tc>
          <w:tcPr>
            <w:tcW w:w="900" w:type="dxa"/>
            <w:noWrap/>
            <w:vAlign w:val="center"/>
            <w:hideMark/>
          </w:tcPr>
          <w:p w14:paraId="4DD325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384B1FBE"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3C11415"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1F0D6D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Puget Trough/Georgia Basin</w:t>
            </w:r>
          </w:p>
        </w:tc>
        <w:tc>
          <w:tcPr>
            <w:tcW w:w="900" w:type="dxa"/>
            <w:noWrap/>
            <w:vAlign w:val="center"/>
            <w:hideMark/>
          </w:tcPr>
          <w:p w14:paraId="6F6F2E6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1755058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13</w:t>
            </w:r>
          </w:p>
        </w:tc>
      </w:tr>
      <w:tr w:rsidR="001003E3" w14:paraId="432B5105"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12C4A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Saharan Upwelling</w:t>
            </w:r>
          </w:p>
        </w:tc>
        <w:tc>
          <w:tcPr>
            <w:tcW w:w="900" w:type="dxa"/>
            <w:noWrap/>
            <w:vAlign w:val="center"/>
            <w:hideMark/>
          </w:tcPr>
          <w:p w14:paraId="6B41B77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5328114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6767D81"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CFF532"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Sahelian</w:t>
            </w:r>
            <w:proofErr w:type="spellEnd"/>
            <w:r w:rsidRPr="001003E3">
              <w:rPr>
                <w:rFonts w:ascii="Arial" w:eastAsia="Times New Roman" w:hAnsi="Arial" w:cs="Arial"/>
                <w:b w:val="0"/>
                <w:color w:val="000000"/>
                <w:sz w:val="18"/>
                <w:szCs w:val="18"/>
              </w:rPr>
              <w:t xml:space="preserve"> Upwelling</w:t>
            </w:r>
          </w:p>
        </w:tc>
        <w:tc>
          <w:tcPr>
            <w:tcW w:w="900" w:type="dxa"/>
            <w:noWrap/>
            <w:vAlign w:val="center"/>
            <w:hideMark/>
          </w:tcPr>
          <w:p w14:paraId="17FE6AD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16556E5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307115"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B9BAC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Samoa Islands</w:t>
            </w:r>
          </w:p>
        </w:tc>
        <w:tc>
          <w:tcPr>
            <w:tcW w:w="900" w:type="dxa"/>
            <w:noWrap/>
            <w:vAlign w:val="center"/>
            <w:hideMark/>
          </w:tcPr>
          <w:p w14:paraId="723EE98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29222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3FD5DCA6"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6F2D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Seychelles</w:t>
            </w:r>
          </w:p>
        </w:tc>
        <w:tc>
          <w:tcPr>
            <w:tcW w:w="900" w:type="dxa"/>
            <w:noWrap/>
            <w:vAlign w:val="center"/>
            <w:hideMark/>
          </w:tcPr>
          <w:p w14:paraId="102930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173DFB1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FCBD7B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A7E907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Shark Bay</w:t>
            </w:r>
          </w:p>
        </w:tc>
        <w:tc>
          <w:tcPr>
            <w:tcW w:w="900" w:type="dxa"/>
            <w:noWrap/>
            <w:vAlign w:val="center"/>
            <w:hideMark/>
          </w:tcPr>
          <w:p w14:paraId="3479F07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50BC68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AF6B650"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1FB44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Solomon Sea</w:t>
            </w:r>
          </w:p>
        </w:tc>
        <w:tc>
          <w:tcPr>
            <w:tcW w:w="900" w:type="dxa"/>
            <w:noWrap/>
            <w:vAlign w:val="center"/>
            <w:hideMark/>
          </w:tcPr>
          <w:p w14:paraId="2D53697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7401250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0C30686"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5BD18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Australian Gulfs</w:t>
            </w:r>
          </w:p>
        </w:tc>
        <w:tc>
          <w:tcPr>
            <w:tcW w:w="900" w:type="dxa"/>
            <w:noWrap/>
            <w:vAlign w:val="center"/>
            <w:hideMark/>
          </w:tcPr>
          <w:p w14:paraId="1264561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E4825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70C0B4C7"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4DDF42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European Atlantic Shelf</w:t>
            </w:r>
          </w:p>
        </w:tc>
        <w:tc>
          <w:tcPr>
            <w:tcW w:w="900" w:type="dxa"/>
            <w:noWrap/>
            <w:vAlign w:val="center"/>
            <w:hideMark/>
          </w:tcPr>
          <w:p w14:paraId="01EB91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45412F4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D5EEAEB"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BE427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Orkney Islands</w:t>
            </w:r>
          </w:p>
        </w:tc>
        <w:tc>
          <w:tcPr>
            <w:tcW w:w="900" w:type="dxa"/>
            <w:noWrap/>
            <w:vAlign w:val="center"/>
            <w:hideMark/>
          </w:tcPr>
          <w:p w14:paraId="6AC3F20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0.057</w:t>
            </w:r>
          </w:p>
        </w:tc>
        <w:tc>
          <w:tcPr>
            <w:tcW w:w="720" w:type="dxa"/>
            <w:noWrap/>
            <w:vAlign w:val="center"/>
            <w:hideMark/>
          </w:tcPr>
          <w:p w14:paraId="7A2A21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4D807B5"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D671D8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California Bight</w:t>
            </w:r>
          </w:p>
        </w:tc>
        <w:tc>
          <w:tcPr>
            <w:tcW w:w="900" w:type="dxa"/>
            <w:noWrap/>
            <w:vAlign w:val="center"/>
            <w:hideMark/>
          </w:tcPr>
          <w:p w14:paraId="77E57E7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A30952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20</w:t>
            </w:r>
          </w:p>
        </w:tc>
      </w:tr>
      <w:tr w:rsidR="001003E3" w14:paraId="0CF34D61"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ACB09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Cook/Austral Islands</w:t>
            </w:r>
          </w:p>
        </w:tc>
        <w:tc>
          <w:tcPr>
            <w:tcW w:w="900" w:type="dxa"/>
            <w:noWrap/>
            <w:vAlign w:val="center"/>
            <w:hideMark/>
          </w:tcPr>
          <w:p w14:paraId="61FEE12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0A0F6D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521FD7EA"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EC2CC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Gulf of Mexico</w:t>
            </w:r>
          </w:p>
        </w:tc>
        <w:tc>
          <w:tcPr>
            <w:tcW w:w="900" w:type="dxa"/>
            <w:noWrap/>
            <w:vAlign w:val="center"/>
            <w:hideMark/>
          </w:tcPr>
          <w:p w14:paraId="3B7F6E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2C09BA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80EF7A"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AAB171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Tweed-Moreton</w:t>
            </w:r>
          </w:p>
        </w:tc>
        <w:tc>
          <w:tcPr>
            <w:tcW w:w="900" w:type="dxa"/>
            <w:noWrap/>
            <w:vAlign w:val="center"/>
            <w:hideMark/>
          </w:tcPr>
          <w:p w14:paraId="00A149C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0.026</w:t>
            </w:r>
          </w:p>
        </w:tc>
        <w:tc>
          <w:tcPr>
            <w:tcW w:w="720" w:type="dxa"/>
            <w:noWrap/>
            <w:vAlign w:val="center"/>
            <w:hideMark/>
          </w:tcPr>
          <w:p w14:paraId="46977C1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6</w:t>
            </w:r>
          </w:p>
        </w:tc>
      </w:tr>
      <w:tr w:rsidR="001003E3" w14:paraId="36F6EA8B"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6FEE3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Virginian</w:t>
            </w:r>
          </w:p>
        </w:tc>
        <w:tc>
          <w:tcPr>
            <w:tcW w:w="900" w:type="dxa"/>
            <w:noWrap/>
            <w:vAlign w:val="center"/>
            <w:hideMark/>
          </w:tcPr>
          <w:p w14:paraId="1611A39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DBDD7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7D951EEB"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90B6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and Northern Madagascar</w:t>
            </w:r>
          </w:p>
        </w:tc>
        <w:tc>
          <w:tcPr>
            <w:tcW w:w="900" w:type="dxa"/>
            <w:noWrap/>
            <w:vAlign w:val="center"/>
            <w:hideMark/>
          </w:tcPr>
          <w:p w14:paraId="7FC3B9A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12B67A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919C68E"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D0100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 xml:space="preserve">Western </w:t>
            </w:r>
            <w:proofErr w:type="spellStart"/>
            <w:r w:rsidRPr="001003E3">
              <w:rPr>
                <w:rFonts w:ascii="Arial" w:eastAsia="Times New Roman" w:hAnsi="Arial" w:cs="Arial"/>
                <w:b w:val="0"/>
                <w:color w:val="000000"/>
                <w:sz w:val="18"/>
                <w:szCs w:val="18"/>
              </w:rPr>
              <w:t>Bassian</w:t>
            </w:r>
            <w:proofErr w:type="spellEnd"/>
          </w:p>
        </w:tc>
        <w:tc>
          <w:tcPr>
            <w:tcW w:w="900" w:type="dxa"/>
            <w:noWrap/>
            <w:vAlign w:val="center"/>
            <w:hideMark/>
          </w:tcPr>
          <w:p w14:paraId="350319A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2FB2DD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68B734B1"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E2F35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Caribbean</w:t>
            </w:r>
          </w:p>
        </w:tc>
        <w:tc>
          <w:tcPr>
            <w:tcW w:w="900" w:type="dxa"/>
            <w:noWrap/>
            <w:vAlign w:val="center"/>
            <w:hideMark/>
          </w:tcPr>
          <w:p w14:paraId="699DAAC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60AD057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21DCC630"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6D46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Mediterranean</w:t>
            </w:r>
          </w:p>
        </w:tc>
        <w:tc>
          <w:tcPr>
            <w:tcW w:w="900" w:type="dxa"/>
            <w:noWrap/>
            <w:vAlign w:val="center"/>
            <w:hideMark/>
          </w:tcPr>
          <w:p w14:paraId="162F470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2EC39FF8"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11</w:t>
            </w:r>
          </w:p>
        </w:tc>
      </w:tr>
      <w:tr w:rsidR="001003E3" w14:paraId="14B47722"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DABD1C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Sumatra</w:t>
            </w:r>
          </w:p>
        </w:tc>
        <w:tc>
          <w:tcPr>
            <w:tcW w:w="900" w:type="dxa"/>
            <w:noWrap/>
            <w:vAlign w:val="center"/>
            <w:hideMark/>
          </w:tcPr>
          <w:p w14:paraId="339C0E9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04E9B43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bl>
    <w:p w14:paraId="3C9F9493" w14:textId="77777777" w:rsidR="00345A87" w:rsidRDefault="00345A87" w:rsidP="00694E2B">
      <w:pPr>
        <w:widowControl w:val="0"/>
        <w:autoSpaceDE w:val="0"/>
        <w:autoSpaceDN w:val="0"/>
        <w:adjustRightInd w:val="0"/>
        <w:spacing w:after="240" w:line="480" w:lineRule="auto"/>
        <w:rPr>
          <w:rFonts w:ascii="Arial" w:hAnsi="Arial" w:cs="Arial"/>
          <w:b/>
          <w:color w:val="1A1A1A"/>
          <w:sz w:val="20"/>
          <w:szCs w:val="20"/>
        </w:rPr>
      </w:pPr>
    </w:p>
    <w:p w14:paraId="5743CE5A"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5F504901"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4CB2AD57" w14:textId="56D103CC" w:rsidR="00467173" w:rsidRDefault="00AA1081" w:rsidP="00851D97">
      <w:pPr>
        <w:rPr>
          <w:rFonts w:ascii="Arial" w:hAnsi="Arial" w:cs="Arial"/>
          <w:b/>
          <w:sz w:val="20"/>
          <w:szCs w:val="20"/>
        </w:rPr>
      </w:pPr>
      <w:r>
        <w:rPr>
          <w:rFonts w:ascii="Arial" w:hAnsi="Arial" w:cs="Arial"/>
          <w:b/>
          <w:sz w:val="20"/>
          <w:szCs w:val="20"/>
        </w:rPr>
        <w:br w:type="page"/>
      </w:r>
    </w:p>
    <w:p w14:paraId="2CF59AA6" w14:textId="36606FFC" w:rsidR="00081F54" w:rsidRDefault="00081F54" w:rsidP="00081F54">
      <w:pPr>
        <w:spacing w:line="480" w:lineRule="auto"/>
        <w:rPr>
          <w:rFonts w:ascii="Arial" w:hAnsi="Arial" w:cs="Arial"/>
          <w:sz w:val="20"/>
          <w:szCs w:val="20"/>
        </w:rPr>
      </w:pPr>
      <w:r w:rsidRPr="00884042">
        <w:rPr>
          <w:rFonts w:ascii="Arial" w:hAnsi="Arial" w:cs="Arial"/>
          <w:b/>
          <w:sz w:val="20"/>
          <w:szCs w:val="20"/>
        </w:rPr>
        <w:lastRenderedPageBreak/>
        <w:t xml:space="preserve">Table </w:t>
      </w:r>
      <w:r>
        <w:rPr>
          <w:rFonts w:ascii="Arial" w:hAnsi="Arial" w:cs="Arial"/>
          <w:b/>
          <w:sz w:val="20"/>
          <w:szCs w:val="20"/>
        </w:rPr>
        <w:t>S2</w:t>
      </w:r>
      <w:r w:rsidRPr="00884042">
        <w:rPr>
          <w:rFonts w:ascii="Arial" w:hAnsi="Arial" w:cs="Arial"/>
          <w:b/>
          <w:sz w:val="20"/>
          <w:szCs w:val="20"/>
        </w:rPr>
        <w:t>.</w:t>
      </w:r>
      <w:r>
        <w:rPr>
          <w:rFonts w:ascii="Arial" w:hAnsi="Arial" w:cs="Arial"/>
          <w:sz w:val="20"/>
          <w:szCs w:val="20"/>
        </w:rPr>
        <w:t xml:space="preserve"> Comparison of projected </w:t>
      </w:r>
      <w:r w:rsidRPr="00BF5917">
        <w:rPr>
          <w:rFonts w:ascii="Arial" w:hAnsi="Arial" w:cs="Arial"/>
          <w:sz w:val="20"/>
          <w:szCs w:val="20"/>
        </w:rPr>
        <w:t xml:space="preserve">rates of </w:t>
      </w:r>
      <w:r>
        <w:rPr>
          <w:rFonts w:ascii="Arial" w:hAnsi="Arial" w:cs="Arial"/>
          <w:sz w:val="20"/>
          <w:szCs w:val="20"/>
        </w:rPr>
        <w:t xml:space="preserve">increase of </w:t>
      </w:r>
      <w:r w:rsidRPr="00BF5917">
        <w:rPr>
          <w:rFonts w:ascii="Arial" w:hAnsi="Arial" w:cs="Arial"/>
          <w:sz w:val="20"/>
          <w:szCs w:val="20"/>
        </w:rPr>
        <w:t>ocean temperature (</w:t>
      </w:r>
      <w:commentRangeStart w:id="27"/>
      <w:r w:rsidRPr="00BF5917">
        <w:rPr>
          <w:rFonts w:ascii="Arial" w:hAnsi="Arial" w:cs="Arial"/>
          <w:sz w:val="20"/>
          <w:szCs w:val="20"/>
        </w:rPr>
        <w:t>mean</w:t>
      </w:r>
      <w:commentRangeEnd w:id="27"/>
      <w:r>
        <w:rPr>
          <w:rStyle w:val="CommentReference"/>
          <w:rFonts w:asciiTheme="minorHAnsi" w:hAnsiTheme="minorHAnsi" w:cstheme="minorBidi"/>
        </w:rPr>
        <w:commentReference w:id="27"/>
      </w:r>
      <w:r>
        <w:rPr>
          <w:rFonts w:ascii="Arial" w:hAnsi="Arial" w:cs="Arial"/>
          <w:sz w:val="20"/>
          <w:szCs w:val="20"/>
        </w:rPr>
        <w:t xml:space="preserve"> SST</w:t>
      </w:r>
      <w:r w:rsidRPr="00BF5917">
        <w:rPr>
          <w:rFonts w:ascii="Arial" w:hAnsi="Arial" w:cs="Arial"/>
          <w:sz w:val="20"/>
          <w:szCs w:val="20"/>
        </w:rPr>
        <w:t xml:space="preserve"> </w:t>
      </w:r>
      <w:r w:rsidRPr="00BF5917">
        <w:rPr>
          <w:rFonts w:ascii="Arial" w:hAnsi="Arial" w:cs="Arial"/>
          <w:color w:val="1A1A1A"/>
          <w:sz w:val="20"/>
          <w:szCs w:val="20"/>
        </w:rPr>
        <w:t xml:space="preserve">°C </w:t>
      </w:r>
      <w:r>
        <w:rPr>
          <w:rFonts w:ascii="Arial" w:hAnsi="Arial" w:cs="Arial"/>
          <w:color w:val="1A1A1A"/>
          <w:sz w:val="20"/>
          <w:szCs w:val="20"/>
        </w:rPr>
        <w:t xml:space="preserve">/ year </w:t>
      </w:r>
      <w:r w:rsidRPr="00BF5917">
        <w:rPr>
          <w:rFonts w:ascii="Arial" w:hAnsi="Arial" w:cs="Arial"/>
          <w:color w:val="1A1A1A"/>
          <w:sz w:val="20"/>
          <w:szCs w:val="20"/>
        </w:rPr>
        <w:sym w:font="Symbol" w:char="F0B1"/>
      </w:r>
      <w:r w:rsidRPr="00BF5917">
        <w:rPr>
          <w:rFonts w:ascii="Arial" w:hAnsi="Arial" w:cs="Arial"/>
          <w:color w:val="1A1A1A"/>
          <w:sz w:val="20"/>
          <w:szCs w:val="20"/>
        </w:rPr>
        <w:t xml:space="preserve"> 1 SD) </w:t>
      </w:r>
      <w:r w:rsidR="000D30F0">
        <w:rPr>
          <w:rFonts w:ascii="Arial" w:hAnsi="Arial" w:cs="Arial"/>
          <w:color w:val="1A1A1A"/>
          <w:sz w:val="20"/>
          <w:szCs w:val="20"/>
        </w:rPr>
        <w:t>in</w:t>
      </w:r>
      <w:r w:rsidRPr="00BF5917">
        <w:rPr>
          <w:rFonts w:ascii="Arial" w:hAnsi="Arial" w:cs="Arial"/>
          <w:color w:val="1A1A1A"/>
          <w:sz w:val="20"/>
          <w:szCs w:val="20"/>
        </w:rPr>
        <w:t xml:space="preserve"> </w:t>
      </w:r>
      <w:r w:rsidR="000C22A0" w:rsidRPr="000C22A0">
        <w:rPr>
          <w:rFonts w:ascii="Arial" w:hAnsi="Arial" w:cs="Arial"/>
          <w:color w:val="1A1A1A"/>
          <w:sz w:val="20"/>
          <w:szCs w:val="20"/>
        </w:rPr>
        <w:t>5196</w:t>
      </w:r>
      <w:r w:rsidR="000C22A0">
        <w:rPr>
          <w:rFonts w:ascii="Arial" w:hAnsi="Arial" w:cs="Arial"/>
          <w:color w:val="1A1A1A"/>
          <w:sz w:val="20"/>
          <w:szCs w:val="20"/>
        </w:rPr>
        <w:t xml:space="preserve"> </w:t>
      </w:r>
      <w:r w:rsidR="0039575B">
        <w:rPr>
          <w:rFonts w:ascii="Arial" w:hAnsi="Arial" w:cs="Arial"/>
          <w:sz w:val="18"/>
          <w:szCs w:val="18"/>
        </w:rPr>
        <w:t xml:space="preserve">tropical </w:t>
      </w:r>
      <w:r w:rsidR="000C22A0">
        <w:rPr>
          <w:rFonts w:ascii="Arial" w:hAnsi="Arial" w:cs="Arial"/>
          <w:sz w:val="18"/>
          <w:szCs w:val="18"/>
        </w:rPr>
        <w:t xml:space="preserve">and subtropical </w:t>
      </w:r>
      <w:r w:rsidR="0039575B">
        <w:rPr>
          <w:rFonts w:ascii="Arial" w:hAnsi="Arial" w:cs="Arial"/>
          <w:color w:val="1A1A1A"/>
          <w:sz w:val="20"/>
          <w:szCs w:val="20"/>
        </w:rPr>
        <w:t>Marine Protected Areas</w:t>
      </w:r>
      <w:r w:rsidRPr="00BF5917">
        <w:rPr>
          <w:rFonts w:ascii="Arial" w:hAnsi="Arial" w:cs="Arial"/>
          <w:color w:val="1A1A1A"/>
          <w:sz w:val="20"/>
          <w:szCs w:val="20"/>
        </w:rPr>
        <w:t xml:space="preserve"> </w:t>
      </w:r>
      <w:r>
        <w:rPr>
          <w:rFonts w:ascii="Arial" w:hAnsi="Arial" w:cs="Arial"/>
          <w:sz w:val="20"/>
          <w:szCs w:val="20"/>
        </w:rPr>
        <w:t xml:space="preserve">for two different emission scenarios (RCP 8.5 and 4.5) based on </w:t>
      </w:r>
      <w:r w:rsidR="000D30F0">
        <w:rPr>
          <w:rFonts w:ascii="Arial" w:hAnsi="Arial" w:cs="Arial"/>
          <w:sz w:val="20"/>
          <w:szCs w:val="20"/>
        </w:rPr>
        <w:t xml:space="preserve">the </w:t>
      </w:r>
      <w:r w:rsidR="000D30F0" w:rsidRPr="00096B77">
        <w:rPr>
          <w:rFonts w:ascii="Arial" w:hAnsi="Arial" w:cs="Arial"/>
          <w:sz w:val="20"/>
          <w:szCs w:val="20"/>
          <w:highlight w:val="yellow"/>
        </w:rPr>
        <w:t xml:space="preserve">large-grain native </w:t>
      </w:r>
      <w:r w:rsidRPr="00096B77">
        <w:rPr>
          <w:rFonts w:ascii="Arial" w:hAnsi="Arial" w:cs="Arial"/>
          <w:sz w:val="20"/>
          <w:szCs w:val="20"/>
          <w:highlight w:val="yellow"/>
        </w:rPr>
        <w:t>CMIP5 simulation ensembles</w:t>
      </w:r>
      <w:r w:rsidR="000D30F0" w:rsidRPr="00096B77">
        <w:rPr>
          <w:rFonts w:ascii="Arial" w:hAnsi="Arial" w:cs="Arial"/>
          <w:sz w:val="20"/>
          <w:szCs w:val="20"/>
          <w:highlight w:val="yellow"/>
        </w:rPr>
        <w:t xml:space="preserve"> and downscaled ensembles</w:t>
      </w:r>
      <w:r w:rsidRPr="00BF5917">
        <w:rPr>
          <w:rFonts w:ascii="Arial" w:hAnsi="Arial" w:cs="Arial"/>
          <w:sz w:val="20"/>
          <w:szCs w:val="20"/>
        </w:rPr>
        <w:t>.</w:t>
      </w:r>
      <w:r>
        <w:rPr>
          <w:rFonts w:ascii="Arial" w:hAnsi="Arial" w:cs="Arial"/>
          <w:sz w:val="20"/>
          <w:szCs w:val="20"/>
        </w:rPr>
        <w:t xml:space="preserve"> </w:t>
      </w:r>
      <w:r w:rsidR="005B53A2">
        <w:rPr>
          <w:rFonts w:ascii="Arial" w:hAnsi="Arial" w:cs="Arial"/>
          <w:sz w:val="20"/>
          <w:szCs w:val="20"/>
        </w:rPr>
        <w:t xml:space="preserve">  </w:t>
      </w:r>
    </w:p>
    <w:p w14:paraId="72F21BB3" w14:textId="77777777" w:rsidR="00DF7AE8" w:rsidRPr="00EA6C52" w:rsidRDefault="00DF7AE8" w:rsidP="00081F54">
      <w:pPr>
        <w:spacing w:line="480" w:lineRule="auto"/>
        <w:rPr>
          <w:rFonts w:ascii="Arial" w:hAnsi="Arial" w:cs="Arial"/>
          <w:sz w:val="20"/>
          <w:szCs w:val="20"/>
        </w:rPr>
      </w:pPr>
    </w:p>
    <w:tbl>
      <w:tblPr>
        <w:tblStyle w:val="LightShading"/>
        <w:tblW w:w="6120" w:type="dxa"/>
        <w:tblLayout w:type="fixed"/>
        <w:tblLook w:val="04A0" w:firstRow="1" w:lastRow="0" w:firstColumn="1" w:lastColumn="0" w:noHBand="0" w:noVBand="1"/>
      </w:tblPr>
      <w:tblGrid>
        <w:gridCol w:w="1170"/>
        <w:gridCol w:w="2430"/>
        <w:gridCol w:w="2520"/>
      </w:tblGrid>
      <w:tr w:rsidR="00872895" w:rsidRPr="00884042" w14:paraId="226F5CB0" w14:textId="77777777" w:rsidTr="0087289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170" w:type="dxa"/>
            <w:vAlign w:val="center"/>
          </w:tcPr>
          <w:p w14:paraId="79C9BCFC" w14:textId="79583CEA" w:rsidR="005B53A2" w:rsidRPr="00BD75A5" w:rsidRDefault="005B53A2" w:rsidP="00872895">
            <w:pPr>
              <w:jc w:val="both"/>
              <w:rPr>
                <w:rFonts w:ascii="Arial" w:hAnsi="Arial" w:cs="Arial"/>
                <w:sz w:val="18"/>
                <w:szCs w:val="18"/>
              </w:rPr>
            </w:pPr>
            <w:r w:rsidRPr="00BD75A5">
              <w:rPr>
                <w:rFonts w:ascii="Arial" w:hAnsi="Arial" w:cs="Arial"/>
                <w:sz w:val="18"/>
                <w:szCs w:val="18"/>
              </w:rPr>
              <w:t>Model</w:t>
            </w:r>
          </w:p>
        </w:tc>
        <w:tc>
          <w:tcPr>
            <w:tcW w:w="2430" w:type="dxa"/>
            <w:vAlign w:val="center"/>
          </w:tcPr>
          <w:p w14:paraId="1E70135A" w14:textId="54E63D2D" w:rsidR="005B53A2" w:rsidRPr="00BD75A5" w:rsidRDefault="005B53A2" w:rsidP="00872895">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Native model</w:t>
            </w:r>
          </w:p>
        </w:tc>
        <w:tc>
          <w:tcPr>
            <w:tcW w:w="2520" w:type="dxa"/>
            <w:vAlign w:val="center"/>
          </w:tcPr>
          <w:p w14:paraId="28FBD64E" w14:textId="4C500450" w:rsidR="005B53A2" w:rsidRPr="00BD75A5" w:rsidRDefault="005B53A2" w:rsidP="00872895">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Downscaled model</w:t>
            </w:r>
          </w:p>
        </w:tc>
      </w:tr>
      <w:tr w:rsidR="00872895" w14:paraId="7CAD6F78" w14:textId="77777777" w:rsidTr="0087289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vAlign w:val="center"/>
          </w:tcPr>
          <w:p w14:paraId="2EBD1AA8" w14:textId="77777777" w:rsidR="005B53A2" w:rsidRPr="00BD75A5" w:rsidRDefault="005B53A2" w:rsidP="00872895">
            <w:pPr>
              <w:jc w:val="both"/>
              <w:rPr>
                <w:rFonts w:ascii="Arial" w:hAnsi="Arial" w:cs="Arial"/>
                <w:sz w:val="18"/>
                <w:szCs w:val="18"/>
              </w:rPr>
            </w:pPr>
            <w:r w:rsidRPr="00BD75A5">
              <w:rPr>
                <w:rFonts w:ascii="Arial" w:hAnsi="Arial" w:cs="Arial"/>
                <w:sz w:val="18"/>
                <w:szCs w:val="18"/>
              </w:rPr>
              <w:t>8.5</w:t>
            </w:r>
          </w:p>
        </w:tc>
        <w:tc>
          <w:tcPr>
            <w:tcW w:w="2430" w:type="dxa"/>
            <w:vAlign w:val="center"/>
          </w:tcPr>
          <w:p w14:paraId="64FCB2ED" w14:textId="5558FAB3" w:rsidR="005B53A2" w:rsidRPr="00BD75A5" w:rsidRDefault="005B53A2" w:rsidP="00426710">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426710">
              <w:rPr>
                <w:rFonts w:ascii="Arial" w:hAnsi="Arial" w:cs="Arial"/>
                <w:sz w:val="18"/>
                <w:szCs w:val="18"/>
              </w:rPr>
              <w:t>3</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w:t>
            </w:r>
            <w:r w:rsidR="00426710">
              <w:rPr>
                <w:rFonts w:ascii="Arial" w:hAnsi="Arial" w:cs="Arial"/>
                <w:color w:val="1A1A1A"/>
                <w:sz w:val="18"/>
                <w:szCs w:val="18"/>
              </w:rPr>
              <w:t>4</w:t>
            </w:r>
          </w:p>
        </w:tc>
        <w:tc>
          <w:tcPr>
            <w:tcW w:w="2520" w:type="dxa"/>
            <w:vAlign w:val="center"/>
          </w:tcPr>
          <w:p w14:paraId="4D69125A" w14:textId="47DE3F2C" w:rsidR="005B53A2" w:rsidRPr="00BD75A5" w:rsidRDefault="005B53A2" w:rsidP="00130236">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130236">
              <w:rPr>
                <w:rFonts w:ascii="Arial" w:hAnsi="Arial" w:cs="Arial"/>
                <w:sz w:val="18"/>
                <w:szCs w:val="18"/>
              </w:rPr>
              <w:t>28</w:t>
            </w:r>
            <w:r w:rsidRPr="00BD75A5">
              <w:rPr>
                <w:rFonts w:ascii="Arial" w:hAnsi="Arial" w:cs="Arial"/>
                <w:color w:val="1A1A1A"/>
                <w:sz w:val="18"/>
                <w:szCs w:val="18"/>
              </w:rPr>
              <w:sym w:font="Symbol" w:char="F0B1"/>
            </w:r>
            <w:r w:rsidRPr="00BD75A5">
              <w:rPr>
                <w:rFonts w:ascii="Arial" w:hAnsi="Arial" w:cs="Arial"/>
                <w:color w:val="1A1A1A"/>
                <w:sz w:val="18"/>
                <w:szCs w:val="18"/>
              </w:rPr>
              <w:t>0.0</w:t>
            </w:r>
            <w:r w:rsidR="00130236">
              <w:rPr>
                <w:rFonts w:ascii="Arial" w:hAnsi="Arial" w:cs="Arial"/>
                <w:color w:val="1A1A1A"/>
                <w:sz w:val="18"/>
                <w:szCs w:val="18"/>
              </w:rPr>
              <w:t>5</w:t>
            </w:r>
          </w:p>
        </w:tc>
      </w:tr>
      <w:tr w:rsidR="00872895" w14:paraId="250773C9" w14:textId="77777777" w:rsidTr="00872895">
        <w:trPr>
          <w:trHeight w:val="576"/>
        </w:trPr>
        <w:tc>
          <w:tcPr>
            <w:cnfStyle w:val="001000000000" w:firstRow="0" w:lastRow="0" w:firstColumn="1" w:lastColumn="0" w:oddVBand="0" w:evenVBand="0" w:oddHBand="0" w:evenHBand="0" w:firstRowFirstColumn="0" w:firstRowLastColumn="0" w:lastRowFirstColumn="0" w:lastRowLastColumn="0"/>
            <w:tcW w:w="1170" w:type="dxa"/>
            <w:vAlign w:val="center"/>
          </w:tcPr>
          <w:p w14:paraId="4E12E256" w14:textId="77777777" w:rsidR="005B53A2" w:rsidRPr="00BD75A5" w:rsidRDefault="005B53A2" w:rsidP="00872895">
            <w:pPr>
              <w:jc w:val="both"/>
              <w:rPr>
                <w:rFonts w:ascii="Arial" w:hAnsi="Arial" w:cs="Arial"/>
                <w:sz w:val="18"/>
                <w:szCs w:val="18"/>
              </w:rPr>
            </w:pPr>
            <w:r w:rsidRPr="00BD75A5">
              <w:rPr>
                <w:rFonts w:ascii="Arial" w:hAnsi="Arial" w:cs="Arial"/>
                <w:sz w:val="18"/>
                <w:szCs w:val="18"/>
              </w:rPr>
              <w:t>4.5</w:t>
            </w:r>
          </w:p>
        </w:tc>
        <w:tc>
          <w:tcPr>
            <w:tcW w:w="2430" w:type="dxa"/>
            <w:vAlign w:val="center"/>
          </w:tcPr>
          <w:p w14:paraId="4F44A8AA" w14:textId="77777777" w:rsidR="005B53A2" w:rsidRPr="00BD75A5" w:rsidRDefault="005B53A2" w:rsidP="0087289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2520" w:type="dxa"/>
            <w:vAlign w:val="center"/>
          </w:tcPr>
          <w:p w14:paraId="180769B0" w14:textId="4238EA16" w:rsidR="005B53A2" w:rsidRPr="00BD75A5" w:rsidRDefault="00CC3637" w:rsidP="0087289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r>
    </w:tbl>
    <w:p w14:paraId="79BEE276" w14:textId="77777777" w:rsidR="00476461" w:rsidRDefault="00476461" w:rsidP="005F4BF9">
      <w:pPr>
        <w:rPr>
          <w:rFonts w:ascii="Arial" w:hAnsi="Arial" w:cs="Arial"/>
          <w:b/>
          <w:sz w:val="20"/>
          <w:szCs w:val="20"/>
        </w:rPr>
      </w:pPr>
    </w:p>
    <w:p w14:paraId="3B40C3CC" w14:textId="77777777" w:rsidR="000C22A0" w:rsidRDefault="000C22A0" w:rsidP="00EA6C52">
      <w:pPr>
        <w:spacing w:line="480" w:lineRule="auto"/>
        <w:rPr>
          <w:rFonts w:ascii="Arial" w:hAnsi="Arial" w:cs="Arial"/>
          <w:b/>
          <w:sz w:val="20"/>
          <w:szCs w:val="20"/>
        </w:rPr>
      </w:pPr>
    </w:p>
    <w:p w14:paraId="5253F895" w14:textId="4C4B420B" w:rsidR="00081F54" w:rsidRDefault="00081F54" w:rsidP="005F4BF9">
      <w:pPr>
        <w:rPr>
          <w:rFonts w:ascii="Arial" w:hAnsi="Arial" w:cs="Arial"/>
          <w:b/>
          <w:sz w:val="20"/>
          <w:szCs w:val="20"/>
        </w:rPr>
      </w:pPr>
      <w:r>
        <w:rPr>
          <w:rFonts w:ascii="Arial" w:hAnsi="Arial" w:cs="Arial"/>
          <w:b/>
          <w:sz w:val="20"/>
          <w:szCs w:val="20"/>
        </w:rPr>
        <w:br w:type="page"/>
      </w:r>
    </w:p>
    <w:p w14:paraId="54911643" w14:textId="77777777" w:rsidR="00EA6C52" w:rsidRDefault="00EA6C52" w:rsidP="005F4BF9">
      <w:pPr>
        <w:rPr>
          <w:rFonts w:ascii="Arial" w:hAnsi="Arial" w:cs="Arial"/>
          <w:b/>
          <w:sz w:val="20"/>
          <w:szCs w:val="20"/>
        </w:rPr>
      </w:pPr>
    </w:p>
    <w:p w14:paraId="72503835" w14:textId="77777777" w:rsidR="00130236" w:rsidRDefault="00130236">
      <w:pPr>
        <w:rPr>
          <w:rFonts w:ascii="Arial" w:hAnsi="Arial" w:cs="Arial"/>
          <w:b/>
          <w:sz w:val="20"/>
          <w:szCs w:val="20"/>
        </w:rPr>
      </w:pPr>
    </w:p>
    <w:p w14:paraId="6A8E1F51" w14:textId="77777777" w:rsidR="00AA1081" w:rsidRDefault="00AA1081">
      <w:pPr>
        <w:rPr>
          <w:rFonts w:ascii="Arial" w:hAnsi="Arial" w:cs="Arial"/>
          <w:b/>
          <w:sz w:val="20"/>
          <w:szCs w:val="20"/>
        </w:rPr>
      </w:pPr>
    </w:p>
    <w:p w14:paraId="1B35112F" w14:textId="77777777" w:rsidR="00851D97" w:rsidRDefault="00851D97">
      <w:pPr>
        <w:rPr>
          <w:rFonts w:ascii="Arial" w:hAnsi="Arial" w:cs="Arial"/>
          <w:b/>
          <w:sz w:val="20"/>
          <w:szCs w:val="20"/>
        </w:rPr>
      </w:pPr>
    </w:p>
    <w:p w14:paraId="411226B3" w14:textId="77777777" w:rsidR="00851D97" w:rsidRDefault="00851D97">
      <w:pPr>
        <w:rPr>
          <w:rFonts w:ascii="Arial" w:hAnsi="Arial" w:cs="Arial"/>
          <w:b/>
          <w:sz w:val="20"/>
          <w:szCs w:val="20"/>
        </w:rPr>
      </w:pPr>
    </w:p>
    <w:p w14:paraId="59D5D636" w14:textId="77777777" w:rsidR="00851D97" w:rsidRDefault="00851D97">
      <w:pPr>
        <w:rPr>
          <w:rFonts w:ascii="Arial" w:hAnsi="Arial" w:cs="Arial"/>
          <w:b/>
          <w:sz w:val="20"/>
          <w:szCs w:val="20"/>
        </w:rPr>
      </w:pPr>
    </w:p>
    <w:p w14:paraId="3A005CCC" w14:textId="05284AFE" w:rsidR="00B07280" w:rsidRDefault="00617991" w:rsidP="00617991">
      <w:pPr>
        <w:widowControl w:val="0"/>
        <w:spacing w:line="480" w:lineRule="auto"/>
        <w:jc w:val="center"/>
        <w:rPr>
          <w:rFonts w:ascii="Arial" w:hAnsi="Arial" w:cs="Arial"/>
          <w:b/>
          <w:sz w:val="20"/>
          <w:szCs w:val="20"/>
        </w:rPr>
      </w:pPr>
      <w:r>
        <w:rPr>
          <w:rFonts w:ascii="Arial" w:hAnsi="Arial" w:cs="Arial"/>
          <w:b/>
          <w:noProof/>
          <w:sz w:val="20"/>
          <w:szCs w:val="20"/>
        </w:rPr>
        <w:drawing>
          <wp:inline distT="0" distB="0" distL="0" distR="0" wp14:anchorId="0C0A4E7D" wp14:editId="107D190A">
            <wp:extent cx="4661535" cy="3010483"/>
            <wp:effectExtent l="0" t="0" r="0" b="12700"/>
            <wp:docPr id="6" name="Picture 6" descr="../../../../../Desktop/Screen%20Shot%202017-08-05%20at%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5%20at%208.5"/>
                    <pic:cNvPicPr>
                      <a:picLocks noChangeAspect="1" noChangeArrowheads="1"/>
                    </pic:cNvPicPr>
                  </pic:nvPicPr>
                  <pic:blipFill rotWithShape="1">
                    <a:blip r:embed="rId13">
                      <a:extLst>
                        <a:ext uri="{28A0092B-C50C-407E-A947-70E740481C1C}">
                          <a14:useLocalDpi xmlns:a14="http://schemas.microsoft.com/office/drawing/2010/main" val="0"/>
                        </a:ext>
                      </a:extLst>
                    </a:blip>
                    <a:srcRect l="1984" t="1429" r="495" b="1412"/>
                    <a:stretch/>
                  </pic:blipFill>
                  <pic:spPr bwMode="auto">
                    <a:xfrm>
                      <a:off x="0" y="0"/>
                      <a:ext cx="4670829" cy="3016485"/>
                    </a:xfrm>
                    <a:prstGeom prst="rect">
                      <a:avLst/>
                    </a:prstGeom>
                    <a:noFill/>
                    <a:ln>
                      <a:noFill/>
                    </a:ln>
                    <a:extLst>
                      <a:ext uri="{53640926-AAD7-44D8-BBD7-CCE9431645EC}">
                        <a14:shadowObscured xmlns:a14="http://schemas.microsoft.com/office/drawing/2010/main"/>
                      </a:ext>
                    </a:extLst>
                  </pic:spPr>
                </pic:pic>
              </a:graphicData>
            </a:graphic>
          </wp:inline>
        </w:drawing>
      </w:r>
    </w:p>
    <w:p w14:paraId="2307C33D" w14:textId="77777777" w:rsidR="00B07280" w:rsidRDefault="00B07280" w:rsidP="0088034E">
      <w:pPr>
        <w:widowControl w:val="0"/>
        <w:spacing w:line="480" w:lineRule="auto"/>
        <w:rPr>
          <w:rFonts w:ascii="Arial" w:hAnsi="Arial" w:cs="Arial"/>
          <w:b/>
          <w:sz w:val="20"/>
          <w:szCs w:val="20"/>
        </w:rPr>
      </w:pPr>
    </w:p>
    <w:p w14:paraId="5122869C" w14:textId="08BDC318" w:rsidR="0088034E" w:rsidRDefault="0088034E" w:rsidP="0088034E">
      <w:pPr>
        <w:widowControl w:val="0"/>
        <w:spacing w:line="480" w:lineRule="auto"/>
        <w:rPr>
          <w:rFonts w:ascii="Arial" w:hAnsi="Arial" w:cs="Arial"/>
          <w:b/>
          <w:sz w:val="20"/>
          <w:szCs w:val="20"/>
        </w:rPr>
      </w:pPr>
      <w:r>
        <w:rPr>
          <w:rFonts w:ascii="Arial" w:hAnsi="Arial" w:cs="Arial"/>
          <w:b/>
          <w:sz w:val="20"/>
          <w:szCs w:val="20"/>
        </w:rPr>
        <w:t>Figure S</w:t>
      </w:r>
      <w:r w:rsidR="00DF7AE8">
        <w:rPr>
          <w:rFonts w:ascii="Arial" w:hAnsi="Arial" w:cs="Arial"/>
          <w:b/>
          <w:sz w:val="20"/>
          <w:szCs w:val="20"/>
        </w:rPr>
        <w:t>1</w:t>
      </w:r>
      <w:r>
        <w:rPr>
          <w:rFonts w:ascii="Arial" w:hAnsi="Arial" w:cs="Arial"/>
          <w:b/>
          <w:sz w:val="20"/>
          <w:szCs w:val="20"/>
        </w:rPr>
        <w:t xml:space="preserve">. </w:t>
      </w:r>
      <w:r w:rsidRPr="007D3CE5">
        <w:rPr>
          <w:rFonts w:ascii="Arial" w:hAnsi="Arial" w:cs="Arial"/>
          <w:sz w:val="20"/>
          <w:szCs w:val="20"/>
        </w:rPr>
        <w:t xml:space="preserve">Relationship between </w:t>
      </w:r>
      <w:r w:rsidR="007D3CE5" w:rsidRPr="007D3CE5">
        <w:rPr>
          <w:rFonts w:ascii="Arial" w:hAnsi="Arial" w:cs="Arial"/>
          <w:sz w:val="20"/>
          <w:szCs w:val="20"/>
        </w:rPr>
        <w:t xml:space="preserve">the projected warming rate of marine ecoregions </w:t>
      </w:r>
      <w:r w:rsidR="00B07280">
        <w:rPr>
          <w:rFonts w:ascii="Arial" w:hAnsi="Arial" w:cs="Arial"/>
          <w:sz w:val="20"/>
          <w:szCs w:val="20"/>
        </w:rPr>
        <w:t xml:space="preserve">under RCP 8.5 (which is based on the average warming rate of MPAs in a given ecoregion) </w:t>
      </w:r>
      <w:r w:rsidR="007D3CE5" w:rsidRPr="007D3CE5">
        <w:rPr>
          <w:rFonts w:ascii="Arial" w:hAnsi="Arial" w:cs="Arial"/>
          <w:sz w:val="20"/>
          <w:szCs w:val="20"/>
        </w:rPr>
        <w:t>and the number of MPAs</w:t>
      </w:r>
      <w:r w:rsidR="007D3CE5">
        <w:rPr>
          <w:rFonts w:ascii="Arial" w:hAnsi="Arial" w:cs="Arial"/>
          <w:sz w:val="20"/>
          <w:szCs w:val="20"/>
        </w:rPr>
        <w:t xml:space="preserve"> in each ecoregion. </w:t>
      </w:r>
      <w:r w:rsidR="00B07280">
        <w:rPr>
          <w:rFonts w:ascii="Arial" w:hAnsi="Arial" w:cs="Arial"/>
          <w:sz w:val="20"/>
          <w:szCs w:val="20"/>
        </w:rPr>
        <w:t>P=0.32 (linear regression)</w:t>
      </w:r>
    </w:p>
    <w:p w14:paraId="5FBA2F60" w14:textId="06481DD9" w:rsidR="00081F54" w:rsidRDefault="00081F54">
      <w:pPr>
        <w:rPr>
          <w:rFonts w:ascii="Arial" w:hAnsi="Arial" w:cs="Arial"/>
          <w:b/>
          <w:sz w:val="20"/>
          <w:szCs w:val="20"/>
        </w:rPr>
      </w:pPr>
      <w:r>
        <w:rPr>
          <w:rFonts w:ascii="Arial" w:hAnsi="Arial" w:cs="Arial"/>
          <w:b/>
          <w:sz w:val="20"/>
          <w:szCs w:val="20"/>
        </w:rPr>
        <w:br w:type="page"/>
      </w:r>
    </w:p>
    <w:p w14:paraId="17ADCBA7" w14:textId="77777777" w:rsidR="00851D97" w:rsidRDefault="00851D97">
      <w:pPr>
        <w:rPr>
          <w:rFonts w:ascii="Arial" w:hAnsi="Arial" w:cs="Arial"/>
          <w:b/>
          <w:sz w:val="20"/>
          <w:szCs w:val="20"/>
        </w:rPr>
      </w:pPr>
    </w:p>
    <w:p w14:paraId="3CFC4236" w14:textId="77777777" w:rsidR="00851D97" w:rsidRDefault="00851D97">
      <w:pPr>
        <w:rPr>
          <w:rFonts w:ascii="Arial" w:hAnsi="Arial" w:cs="Arial"/>
          <w:b/>
          <w:sz w:val="20"/>
          <w:szCs w:val="20"/>
        </w:rPr>
      </w:pPr>
    </w:p>
    <w:p w14:paraId="181E344C" w14:textId="77777777" w:rsidR="00262131" w:rsidRDefault="00262131" w:rsidP="00467173">
      <w:pPr>
        <w:widowControl w:val="0"/>
        <w:spacing w:line="480" w:lineRule="auto"/>
        <w:rPr>
          <w:rFonts w:ascii="Arial" w:hAnsi="Arial" w:cs="Arial"/>
          <w:b/>
          <w:sz w:val="20"/>
          <w:szCs w:val="20"/>
        </w:rPr>
      </w:pPr>
    </w:p>
    <w:p w14:paraId="63130209" w14:textId="77777777" w:rsidR="00D93037" w:rsidRDefault="00D93037" w:rsidP="00467173">
      <w:pPr>
        <w:widowControl w:val="0"/>
        <w:spacing w:line="480" w:lineRule="auto"/>
        <w:rPr>
          <w:rFonts w:ascii="Arial" w:hAnsi="Arial" w:cs="Arial"/>
          <w:b/>
          <w:sz w:val="20"/>
          <w:szCs w:val="20"/>
        </w:rPr>
      </w:pPr>
    </w:p>
    <w:p w14:paraId="049E1993" w14:textId="77777777" w:rsidR="00D93037" w:rsidRDefault="00D93037" w:rsidP="00467173">
      <w:pPr>
        <w:widowControl w:val="0"/>
        <w:spacing w:line="480" w:lineRule="auto"/>
        <w:rPr>
          <w:rFonts w:ascii="Arial" w:hAnsi="Arial" w:cs="Arial"/>
          <w:b/>
          <w:sz w:val="20"/>
          <w:szCs w:val="20"/>
        </w:rPr>
      </w:pPr>
    </w:p>
    <w:p w14:paraId="27B0DCFC" w14:textId="77777777" w:rsidR="00603D33" w:rsidRDefault="00603D33" w:rsidP="00467173">
      <w:pPr>
        <w:widowControl w:val="0"/>
        <w:spacing w:line="480" w:lineRule="auto"/>
        <w:rPr>
          <w:rFonts w:ascii="Arial" w:hAnsi="Arial" w:cs="Arial"/>
          <w:b/>
          <w:sz w:val="20"/>
          <w:szCs w:val="20"/>
        </w:rPr>
      </w:pPr>
    </w:p>
    <w:p w14:paraId="76266550" w14:textId="77777777" w:rsidR="00603D33" w:rsidRDefault="00603D33" w:rsidP="00467173">
      <w:pPr>
        <w:widowControl w:val="0"/>
        <w:spacing w:line="480" w:lineRule="auto"/>
        <w:rPr>
          <w:rFonts w:ascii="Arial" w:hAnsi="Arial" w:cs="Arial"/>
          <w:b/>
          <w:sz w:val="20"/>
          <w:szCs w:val="20"/>
        </w:rPr>
      </w:pPr>
    </w:p>
    <w:p w14:paraId="095B5DAE" w14:textId="77777777" w:rsidR="00603D33" w:rsidRDefault="00603D33" w:rsidP="00467173">
      <w:pPr>
        <w:widowControl w:val="0"/>
        <w:spacing w:line="480" w:lineRule="auto"/>
        <w:rPr>
          <w:rFonts w:ascii="Arial" w:hAnsi="Arial" w:cs="Arial"/>
          <w:b/>
          <w:sz w:val="20"/>
          <w:szCs w:val="20"/>
        </w:rPr>
      </w:pPr>
    </w:p>
    <w:p w14:paraId="5616E009" w14:textId="77777777" w:rsidR="00262131" w:rsidRPr="0074521D" w:rsidRDefault="00262131" w:rsidP="00467173">
      <w:pPr>
        <w:widowControl w:val="0"/>
        <w:spacing w:line="480" w:lineRule="auto"/>
        <w:rPr>
          <w:rFonts w:ascii="Arial" w:hAnsi="Arial" w:cs="Arial"/>
          <w:b/>
          <w:sz w:val="20"/>
          <w:szCs w:val="20"/>
        </w:rPr>
      </w:pPr>
    </w:p>
    <w:p w14:paraId="5BBB2F53" w14:textId="39CCFC60" w:rsidR="00467173" w:rsidRPr="0074521D" w:rsidRDefault="00467173" w:rsidP="00467173">
      <w:pPr>
        <w:widowControl w:val="0"/>
        <w:spacing w:line="480" w:lineRule="auto"/>
        <w:rPr>
          <w:rFonts w:ascii="Arial" w:hAnsi="Arial" w:cs="Arial"/>
          <w:b/>
          <w:sz w:val="20"/>
          <w:szCs w:val="20"/>
        </w:rPr>
      </w:pPr>
      <w:r w:rsidRPr="0074521D">
        <w:rPr>
          <w:rFonts w:ascii="Arial" w:hAnsi="Arial" w:cs="Arial"/>
          <w:b/>
          <w:sz w:val="20"/>
          <w:szCs w:val="20"/>
        </w:rPr>
        <w:t>Figure S</w:t>
      </w:r>
      <w:r w:rsidR="00DF7AE8">
        <w:rPr>
          <w:rFonts w:ascii="Arial" w:hAnsi="Arial" w:cs="Arial"/>
          <w:b/>
          <w:sz w:val="20"/>
          <w:szCs w:val="20"/>
        </w:rPr>
        <w:t>2</w:t>
      </w:r>
      <w:r w:rsidRPr="0074521D">
        <w:rPr>
          <w:rFonts w:ascii="Arial" w:hAnsi="Arial" w:cs="Arial"/>
          <w:b/>
          <w:sz w:val="20"/>
          <w:szCs w:val="20"/>
        </w:rPr>
        <w:t>.</w:t>
      </w:r>
      <w:r w:rsidR="00C13E85" w:rsidRPr="0074521D">
        <w:rPr>
          <w:rFonts w:ascii="Arial" w:hAnsi="Arial" w:cs="Arial"/>
          <w:b/>
          <w:sz w:val="20"/>
          <w:szCs w:val="20"/>
        </w:rPr>
        <w:t xml:space="preserve"> Spatial distribution of temporary </w:t>
      </w:r>
      <w:proofErr w:type="spellStart"/>
      <w:r w:rsidR="00C13E85" w:rsidRPr="0074521D">
        <w:rPr>
          <w:rFonts w:ascii="Arial" w:hAnsi="Arial" w:cs="Arial"/>
          <w:b/>
          <w:sz w:val="20"/>
          <w:szCs w:val="20"/>
        </w:rPr>
        <w:t>refugia</w:t>
      </w:r>
      <w:proofErr w:type="spellEnd"/>
      <w:r w:rsidR="00C13E85" w:rsidRPr="0074521D">
        <w:rPr>
          <w:rFonts w:ascii="Arial" w:hAnsi="Arial" w:cs="Arial"/>
          <w:b/>
          <w:sz w:val="20"/>
          <w:szCs w:val="20"/>
        </w:rPr>
        <w:t xml:space="preserve"> from climate change and current coverage of Marine Protected Areas. </w:t>
      </w:r>
      <w:r w:rsidR="00C13E85" w:rsidRPr="0074521D">
        <w:rPr>
          <w:rFonts w:ascii="Arial" w:hAnsi="Arial" w:cs="Arial"/>
          <w:sz w:val="20"/>
          <w:szCs w:val="20"/>
        </w:rPr>
        <w:t>Areas of the ocean for which SST (orange), oxygen concentration (</w:t>
      </w:r>
      <w:commentRangeStart w:id="28"/>
      <w:r w:rsidR="00C13E85" w:rsidRPr="0074521D">
        <w:rPr>
          <w:rFonts w:ascii="Arial" w:hAnsi="Arial" w:cs="Arial"/>
          <w:sz w:val="20"/>
          <w:szCs w:val="20"/>
        </w:rPr>
        <w:t>lilac</w:t>
      </w:r>
      <w:commentRangeEnd w:id="28"/>
      <w:r w:rsidR="00C13E85" w:rsidRPr="0074521D">
        <w:rPr>
          <w:rStyle w:val="CommentReference"/>
          <w:rFonts w:ascii="Arial" w:hAnsi="Arial" w:cs="Arial"/>
          <w:sz w:val="20"/>
          <w:szCs w:val="20"/>
        </w:rPr>
        <w:commentReference w:id="28"/>
      </w:r>
      <w:r w:rsidR="00C13E85" w:rsidRPr="0074521D">
        <w:rPr>
          <w:rFonts w:ascii="Arial" w:hAnsi="Arial" w:cs="Arial"/>
          <w:sz w:val="20"/>
          <w:szCs w:val="20"/>
        </w:rPr>
        <w:t xml:space="preserve">), and both factors (red) emerge after 2050 for RCP 8.5. </w:t>
      </w:r>
      <w:r w:rsidR="0074521D">
        <w:rPr>
          <w:rFonts w:ascii="Arial" w:hAnsi="Arial" w:cs="Arial"/>
          <w:sz w:val="20"/>
          <w:szCs w:val="20"/>
        </w:rPr>
        <w:t xml:space="preserve">Grey areas are MPAs. Using the </w:t>
      </w:r>
      <w:r w:rsidRPr="0074521D">
        <w:rPr>
          <w:rFonts w:ascii="Arial" w:eastAsia="Times New Roman" w:hAnsi="Arial" w:cs="Arial"/>
          <w:iCs/>
          <w:color w:val="000000"/>
          <w:sz w:val="20"/>
          <w:szCs w:val="20"/>
          <w:shd w:val="clear" w:color="auto" w:fill="FFFFFF"/>
        </w:rPr>
        <w:t xml:space="preserve">41 largest MPAs (others were far smaller than the 1x1-degree grid size of the CMIP5 model output), under RCP8.5 conditions ~ 2.5% of MPA surface area falls within the multifactor </w:t>
      </w:r>
      <w:proofErr w:type="spellStart"/>
      <w:r w:rsidRPr="0074521D">
        <w:rPr>
          <w:rFonts w:ascii="Arial" w:eastAsia="Times New Roman" w:hAnsi="Arial" w:cs="Arial"/>
          <w:iCs/>
          <w:color w:val="000000"/>
          <w:sz w:val="20"/>
          <w:szCs w:val="20"/>
          <w:shd w:val="clear" w:color="auto" w:fill="FFFFFF"/>
        </w:rPr>
        <w:t>refugia</w:t>
      </w:r>
      <w:proofErr w:type="spellEnd"/>
      <w:r w:rsidRPr="0074521D">
        <w:rPr>
          <w:rFonts w:ascii="Arial" w:eastAsia="Times New Roman" w:hAnsi="Arial" w:cs="Arial"/>
          <w:iCs/>
          <w:color w:val="000000"/>
          <w:sz w:val="20"/>
          <w:szCs w:val="20"/>
          <w:shd w:val="clear" w:color="auto" w:fill="FFFFFF"/>
        </w:rPr>
        <w:t xml:space="preserve">.  For RCP4.5, ~ 16.5% of MPA surface area falls within the multifactor </w:t>
      </w:r>
      <w:proofErr w:type="spellStart"/>
      <w:r w:rsidRPr="0074521D">
        <w:rPr>
          <w:rFonts w:ascii="Arial" w:eastAsia="Times New Roman" w:hAnsi="Arial" w:cs="Arial"/>
          <w:iCs/>
          <w:color w:val="000000"/>
          <w:sz w:val="20"/>
          <w:szCs w:val="20"/>
          <w:shd w:val="clear" w:color="auto" w:fill="FFFFFF"/>
        </w:rPr>
        <w:t>refugia</w:t>
      </w:r>
      <w:proofErr w:type="spellEnd"/>
      <w:r w:rsidRPr="0074521D">
        <w:rPr>
          <w:rFonts w:ascii="Arial" w:eastAsia="Times New Roman" w:hAnsi="Arial" w:cs="Arial"/>
          <w:iCs/>
          <w:color w:val="000000"/>
          <w:sz w:val="20"/>
          <w:szCs w:val="20"/>
          <w:shd w:val="clear" w:color="auto" w:fill="FFFFFF"/>
        </w:rPr>
        <w:t xml:space="preserve">.  </w:t>
      </w:r>
    </w:p>
    <w:p w14:paraId="260DA44D" w14:textId="4AB732C7" w:rsidR="00A55A58" w:rsidRDefault="00A55A58">
      <w:pPr>
        <w:rPr>
          <w:rFonts w:ascii="Arial" w:hAnsi="Arial" w:cs="Arial"/>
          <w:b/>
          <w:color w:val="1A1A1A"/>
          <w:sz w:val="20"/>
          <w:szCs w:val="20"/>
        </w:rPr>
      </w:pPr>
      <w:r>
        <w:rPr>
          <w:rFonts w:ascii="Arial" w:hAnsi="Arial" w:cs="Arial"/>
          <w:b/>
          <w:color w:val="1A1A1A"/>
          <w:sz w:val="20"/>
          <w:szCs w:val="20"/>
        </w:rPr>
        <w:br w:type="page"/>
      </w:r>
    </w:p>
    <w:p w14:paraId="318F090B" w14:textId="77777777" w:rsidR="00A55A58" w:rsidRDefault="00A55A58" w:rsidP="00A55A58">
      <w:pPr>
        <w:spacing w:line="480" w:lineRule="auto"/>
        <w:rPr>
          <w:rFonts w:ascii="Arial" w:hAnsi="Arial" w:cs="Arial"/>
          <w:b/>
          <w:sz w:val="20"/>
          <w:szCs w:val="20"/>
        </w:rPr>
      </w:pPr>
    </w:p>
    <w:p w14:paraId="575AB3E6" w14:textId="5333FFC8" w:rsidR="00A55A58" w:rsidRPr="00EA6C52" w:rsidRDefault="00A55A58" w:rsidP="00A55A58">
      <w:pPr>
        <w:spacing w:line="480" w:lineRule="auto"/>
        <w:rPr>
          <w:rFonts w:ascii="Arial" w:hAnsi="Arial" w:cs="Arial"/>
          <w:sz w:val="20"/>
          <w:szCs w:val="20"/>
        </w:rPr>
      </w:pPr>
      <w:r w:rsidRPr="00793D3A">
        <w:rPr>
          <w:rFonts w:ascii="Arial" w:hAnsi="Arial" w:cs="Arial"/>
          <w:b/>
          <w:sz w:val="20"/>
          <w:szCs w:val="20"/>
        </w:rPr>
        <w:t>Figure S</w:t>
      </w:r>
      <w:r w:rsidR="00DF7AE8">
        <w:rPr>
          <w:rFonts w:ascii="Arial" w:hAnsi="Arial" w:cs="Arial"/>
          <w:b/>
          <w:sz w:val="20"/>
          <w:szCs w:val="20"/>
        </w:rPr>
        <w:t>3</w:t>
      </w:r>
      <w:r w:rsidRPr="00793D3A">
        <w:rPr>
          <w:rFonts w:ascii="Arial" w:hAnsi="Arial" w:cs="Arial"/>
          <w:b/>
          <w:sz w:val="20"/>
          <w:szCs w:val="20"/>
        </w:rPr>
        <w:t>.</w:t>
      </w:r>
      <w:r w:rsidRPr="00793D3A">
        <w:rPr>
          <w:rFonts w:ascii="Arial" w:hAnsi="Arial" w:cs="Arial"/>
          <w:sz w:val="20"/>
          <w:szCs w:val="20"/>
        </w:rPr>
        <w:t xml:space="preserve"> Frequency histograms comparing projected warming rates (X-axis is </w:t>
      </w:r>
      <w:commentRangeStart w:id="29"/>
      <w:r w:rsidRPr="00793D3A">
        <w:rPr>
          <w:rFonts w:ascii="Arial" w:hAnsi="Arial" w:cs="Arial"/>
          <w:sz w:val="20"/>
          <w:szCs w:val="20"/>
        </w:rPr>
        <w:t>mean</w:t>
      </w:r>
      <w:commentRangeEnd w:id="29"/>
      <w:r w:rsidRPr="00793D3A">
        <w:rPr>
          <w:rStyle w:val="CommentReference"/>
          <w:rFonts w:asciiTheme="minorHAnsi" w:hAnsiTheme="minorHAnsi" w:cstheme="minorBidi"/>
          <w:sz w:val="20"/>
          <w:szCs w:val="20"/>
        </w:rPr>
        <w:commentReference w:id="29"/>
      </w:r>
      <w:r w:rsidRPr="00793D3A">
        <w:rPr>
          <w:rFonts w:ascii="Arial" w:hAnsi="Arial" w:cs="Arial"/>
          <w:sz w:val="20"/>
          <w:szCs w:val="20"/>
        </w:rPr>
        <w:t xml:space="preserve"> SST </w:t>
      </w:r>
      <w:r w:rsidRPr="00793D3A">
        <w:rPr>
          <w:rFonts w:ascii="Arial" w:hAnsi="Arial" w:cs="Arial"/>
          <w:color w:val="1A1A1A"/>
          <w:sz w:val="20"/>
          <w:szCs w:val="20"/>
        </w:rPr>
        <w:t xml:space="preserve">°C / year) in 5196 </w:t>
      </w:r>
      <w:r w:rsidRPr="00793D3A">
        <w:rPr>
          <w:rFonts w:ascii="Arial" w:hAnsi="Arial" w:cs="Arial"/>
          <w:sz w:val="20"/>
          <w:szCs w:val="20"/>
        </w:rPr>
        <w:t xml:space="preserve">tropical and subtropical </w:t>
      </w:r>
      <w:r w:rsidRPr="00793D3A">
        <w:rPr>
          <w:rFonts w:ascii="Arial" w:hAnsi="Arial" w:cs="Arial"/>
          <w:color w:val="1A1A1A"/>
          <w:sz w:val="20"/>
          <w:szCs w:val="20"/>
        </w:rPr>
        <w:t xml:space="preserve">Marine Protected Areas </w:t>
      </w:r>
      <w:r>
        <w:rPr>
          <w:rFonts w:ascii="Arial" w:hAnsi="Arial" w:cs="Arial"/>
          <w:color w:val="1A1A1A"/>
          <w:sz w:val="20"/>
          <w:szCs w:val="20"/>
        </w:rPr>
        <w:t xml:space="preserve">(40 south latitude to 40 north latitude) </w:t>
      </w:r>
      <w:r w:rsidRPr="00793D3A">
        <w:rPr>
          <w:rFonts w:ascii="Arial" w:hAnsi="Arial" w:cs="Arial"/>
          <w:sz w:val="20"/>
          <w:szCs w:val="20"/>
        </w:rPr>
        <w:t xml:space="preserve">for two different emission scenarios (RCP 8.5 and 4.5) based on the </w:t>
      </w:r>
      <w:r w:rsidRPr="00793D3A">
        <w:rPr>
          <w:rFonts w:ascii="Arial" w:hAnsi="Arial" w:cs="Arial"/>
          <w:sz w:val="20"/>
          <w:szCs w:val="20"/>
          <w:highlight w:val="yellow"/>
        </w:rPr>
        <w:t>large-grain native CMIP5 simulation ensembles and downscaled ensembles</w:t>
      </w:r>
      <w:r w:rsidRPr="00793D3A">
        <w:rPr>
          <w:rFonts w:ascii="Arial" w:hAnsi="Arial" w:cs="Arial"/>
          <w:sz w:val="20"/>
          <w:szCs w:val="20"/>
        </w:rPr>
        <w:t xml:space="preserve">.   </w:t>
      </w:r>
    </w:p>
    <w:p w14:paraId="4DB474A4" w14:textId="77777777" w:rsidR="00A55A58" w:rsidRDefault="00A55A58" w:rsidP="00A55A58">
      <w:pPr>
        <w:rPr>
          <w:rFonts w:ascii="Arial" w:hAnsi="Arial" w:cs="Arial"/>
          <w:b/>
          <w:sz w:val="20"/>
          <w:szCs w:val="20"/>
        </w:rPr>
      </w:pPr>
    </w:p>
    <w:p w14:paraId="1EEB9B9C" w14:textId="77777777" w:rsidR="00A55A58" w:rsidRDefault="00A55A58" w:rsidP="00A55A58">
      <w:pPr>
        <w:rPr>
          <w:rFonts w:ascii="Arial" w:hAnsi="Arial" w:cs="Arial"/>
          <w:b/>
          <w:sz w:val="20"/>
          <w:szCs w:val="20"/>
        </w:rPr>
      </w:pPr>
    </w:p>
    <w:p w14:paraId="4FBD75F4" w14:textId="77777777" w:rsidR="00A55A58" w:rsidRDefault="00A55A58" w:rsidP="00A55A58">
      <w:pPr>
        <w:rPr>
          <w:rFonts w:ascii="Arial" w:hAnsi="Arial" w:cs="Arial"/>
          <w:b/>
          <w:sz w:val="20"/>
          <w:szCs w:val="20"/>
        </w:rPr>
      </w:pPr>
      <w:r w:rsidRPr="00476461">
        <w:rPr>
          <w:rFonts w:ascii="Arial" w:hAnsi="Arial" w:cs="Arial"/>
          <w:b/>
          <w:noProof/>
          <w:sz w:val="20"/>
          <w:szCs w:val="20"/>
        </w:rPr>
        <w:drawing>
          <wp:inline distT="0" distB="0" distL="0" distR="0" wp14:anchorId="167A7E3D" wp14:editId="2497C154">
            <wp:extent cx="2346674"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r w:rsidRPr="00476461">
        <w:rPr>
          <w:rFonts w:ascii="Arial" w:hAnsi="Arial" w:cs="Arial"/>
          <w:b/>
          <w:noProof/>
          <w:sz w:val="20"/>
          <w:szCs w:val="20"/>
        </w:rPr>
        <w:drawing>
          <wp:inline distT="0" distB="0" distL="0" distR="0" wp14:anchorId="4A9840B3" wp14:editId="3B95CE77">
            <wp:extent cx="2346674"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p>
    <w:p w14:paraId="3262FA04" w14:textId="77777777" w:rsidR="00A55A58" w:rsidRDefault="00A55A58" w:rsidP="00A55A58">
      <w:pPr>
        <w:rPr>
          <w:rFonts w:ascii="Arial" w:hAnsi="Arial" w:cs="Arial"/>
          <w:b/>
          <w:sz w:val="20"/>
          <w:szCs w:val="20"/>
        </w:rPr>
      </w:pPr>
    </w:p>
    <w:p w14:paraId="7123DB73" w14:textId="1A1E4645" w:rsidR="00467173" w:rsidRDefault="00A55A58" w:rsidP="00A55A58">
      <w:pPr>
        <w:widowControl w:val="0"/>
        <w:autoSpaceDE w:val="0"/>
        <w:autoSpaceDN w:val="0"/>
        <w:adjustRightInd w:val="0"/>
        <w:spacing w:after="240" w:line="480" w:lineRule="auto"/>
        <w:rPr>
          <w:rFonts w:ascii="Arial" w:hAnsi="Arial" w:cs="Arial"/>
          <w:b/>
          <w:color w:val="1A1A1A"/>
          <w:sz w:val="20"/>
          <w:szCs w:val="20"/>
        </w:rPr>
      </w:pPr>
      <w:r w:rsidRPr="00476461">
        <w:rPr>
          <w:rFonts w:ascii="Arial" w:hAnsi="Arial" w:cs="Arial"/>
          <w:b/>
          <w:noProof/>
          <w:sz w:val="20"/>
          <w:szCs w:val="20"/>
        </w:rPr>
        <w:drawing>
          <wp:inline distT="0" distB="0" distL="0" distR="0" wp14:anchorId="17737518" wp14:editId="4B086E5C">
            <wp:extent cx="2359638" cy="18288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2119"/>
                    <a:stretch/>
                  </pic:blipFill>
                  <pic:spPr bwMode="auto">
                    <a:xfrm>
                      <a:off x="0" y="0"/>
                      <a:ext cx="2359638" cy="1828800"/>
                    </a:xfrm>
                    <a:prstGeom prst="rect">
                      <a:avLst/>
                    </a:prstGeom>
                    <a:ln>
                      <a:noFill/>
                    </a:ln>
                    <a:extLst>
                      <a:ext uri="{53640926-AAD7-44D8-BBD7-CCE9431645EC}">
                        <a14:shadowObscured xmlns:a14="http://schemas.microsoft.com/office/drawing/2010/main"/>
                      </a:ext>
                    </a:extLst>
                  </pic:spPr>
                </pic:pic>
              </a:graphicData>
            </a:graphic>
          </wp:inline>
        </w:drawing>
      </w:r>
      <w:r w:rsidRPr="00476461">
        <w:rPr>
          <w:rFonts w:ascii="Arial" w:hAnsi="Arial" w:cs="Arial"/>
          <w:b/>
          <w:noProof/>
          <w:sz w:val="20"/>
          <w:szCs w:val="20"/>
        </w:rPr>
        <w:drawing>
          <wp:inline distT="0" distB="0" distL="0" distR="0" wp14:anchorId="516619C3" wp14:editId="64A2093C">
            <wp:extent cx="2346674" cy="182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p>
    <w:p w14:paraId="75974AD9" w14:textId="77777777" w:rsidR="00A22054" w:rsidRDefault="00A22054" w:rsidP="00A55A58">
      <w:pPr>
        <w:widowControl w:val="0"/>
        <w:autoSpaceDE w:val="0"/>
        <w:autoSpaceDN w:val="0"/>
        <w:adjustRightInd w:val="0"/>
        <w:spacing w:after="240" w:line="480" w:lineRule="auto"/>
        <w:rPr>
          <w:rFonts w:ascii="Arial" w:hAnsi="Arial" w:cs="Arial"/>
          <w:b/>
          <w:color w:val="1A1A1A"/>
          <w:sz w:val="20"/>
          <w:szCs w:val="20"/>
        </w:rPr>
      </w:pPr>
    </w:p>
    <w:p w14:paraId="77B7F654" w14:textId="15CF5652" w:rsidR="00A22054" w:rsidRDefault="00A22054">
      <w:pPr>
        <w:rPr>
          <w:rFonts w:ascii="Arial" w:hAnsi="Arial" w:cs="Arial"/>
          <w:b/>
          <w:color w:val="1A1A1A"/>
          <w:sz w:val="20"/>
          <w:szCs w:val="20"/>
        </w:rPr>
      </w:pPr>
      <w:r>
        <w:rPr>
          <w:rFonts w:ascii="Arial" w:hAnsi="Arial" w:cs="Arial"/>
          <w:b/>
          <w:color w:val="1A1A1A"/>
          <w:sz w:val="20"/>
          <w:szCs w:val="20"/>
        </w:rPr>
        <w:br w:type="page"/>
      </w:r>
    </w:p>
    <w:p w14:paraId="4E2F45AE" w14:textId="7D2F676D" w:rsidR="00A22054" w:rsidRDefault="00A22054" w:rsidP="00A55A58">
      <w:pPr>
        <w:widowControl w:val="0"/>
        <w:autoSpaceDE w:val="0"/>
        <w:autoSpaceDN w:val="0"/>
        <w:adjustRightInd w:val="0"/>
        <w:spacing w:after="240" w:line="480" w:lineRule="auto"/>
        <w:rPr>
          <w:rFonts w:ascii="Arial" w:hAnsi="Arial" w:cs="Arial"/>
          <w:b/>
          <w:color w:val="1A1A1A"/>
          <w:sz w:val="20"/>
          <w:szCs w:val="20"/>
        </w:rPr>
      </w:pPr>
      <w:r>
        <w:rPr>
          <w:rFonts w:ascii="Arial" w:hAnsi="Arial" w:cs="Arial"/>
          <w:b/>
          <w:color w:val="1A1A1A"/>
          <w:sz w:val="20"/>
          <w:szCs w:val="20"/>
        </w:rPr>
        <w:lastRenderedPageBreak/>
        <w:t xml:space="preserve">We could include a map using the downscaled projections: </w:t>
      </w:r>
    </w:p>
    <w:p w14:paraId="4A5A16F4" w14:textId="04D89E53" w:rsidR="00A22054" w:rsidRPr="0050482F" w:rsidRDefault="004D1D87" w:rsidP="00A55A58">
      <w:pPr>
        <w:widowControl w:val="0"/>
        <w:autoSpaceDE w:val="0"/>
        <w:autoSpaceDN w:val="0"/>
        <w:adjustRightInd w:val="0"/>
        <w:spacing w:after="240" w:line="480" w:lineRule="auto"/>
        <w:rPr>
          <w:rFonts w:ascii="Arial" w:hAnsi="Arial" w:cs="Arial"/>
          <w:b/>
          <w:color w:val="1A1A1A"/>
          <w:sz w:val="20"/>
          <w:szCs w:val="20"/>
        </w:rPr>
      </w:pPr>
      <w:r>
        <w:rPr>
          <w:rFonts w:ascii="Arial" w:hAnsi="Arial" w:cs="Arial"/>
          <w:b/>
          <w:noProof/>
          <w:color w:val="1A1A1A"/>
          <w:sz w:val="20"/>
          <w:szCs w:val="20"/>
        </w:rPr>
        <w:drawing>
          <wp:inline distT="0" distB="0" distL="0" distR="0" wp14:anchorId="053E86DC" wp14:editId="4D971C3E">
            <wp:extent cx="5943600" cy="43802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8-06 at 7.08.12 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sectPr w:rsidR="00A22054" w:rsidRPr="0050482F" w:rsidSect="00DB6800">
      <w:footerReference w:type="even" r:id="rId19"/>
      <w:footerReference w:type="default" r:id="rId20"/>
      <w:pgSz w:w="12240" w:h="15840"/>
      <w:pgMar w:top="1440" w:right="1440" w:bottom="1440" w:left="1440" w:header="720" w:footer="720" w:gutter="0"/>
      <w:lnNumType w:countBy="5"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John Bruno" w:date="2017-06-30T15:26:00Z" w:initials="JB">
    <w:p w14:paraId="2698BE37" w14:textId="2E0036EC" w:rsidR="00215268" w:rsidRDefault="00215268" w:rsidP="006B64C9">
      <w:pPr>
        <w:rPr>
          <w:rFonts w:eastAsia="Times New Roman"/>
        </w:rPr>
      </w:pPr>
      <w:r>
        <w:rPr>
          <w:rStyle w:val="CommentReference"/>
        </w:rPr>
        <w:annotationRef/>
      </w:r>
      <w:r>
        <w:rPr>
          <w:rFonts w:ascii="Arial" w:hAnsi="Arial" w:cs="Arial"/>
          <w:color w:val="1A1A1A"/>
          <w:sz w:val="26"/>
          <w:szCs w:val="26"/>
        </w:rPr>
        <w:t>Nature formatting guidelines</w:t>
      </w:r>
      <w:r>
        <w:rPr>
          <w:rFonts w:ascii="Arial" w:eastAsia="Times New Roman" w:hAnsi="Arial" w:cs="Arial"/>
          <w:color w:val="222222"/>
          <w:sz w:val="20"/>
          <w:szCs w:val="20"/>
          <w:shd w:val="clear" w:color="auto" w:fill="FFFFFF"/>
        </w:rPr>
        <w:t>: Letters begin with a</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b/>
          <w:bCs/>
          <w:color w:val="222222"/>
          <w:sz w:val="20"/>
          <w:szCs w:val="20"/>
          <w:shd w:val="clear" w:color="auto" w:fill="FFFFFF"/>
        </w:rPr>
        <w:t>fully referenced paragraph</w:t>
      </w:r>
      <w:r>
        <w:rPr>
          <w:rFonts w:ascii="Arial" w:eastAsia="Times New Roman" w:hAnsi="Arial" w:cs="Arial"/>
          <w:color w:val="222222"/>
          <w:sz w:val="20"/>
          <w:szCs w:val="20"/>
          <w:shd w:val="clear" w:color="auto" w:fill="FFFFFF"/>
        </w:rPr>
        <w:t>, ideally of about 200 words, but certainly no more than 300 words, aimed at readers in other disciplines. This paragraph starts with a 2-3 sentence basic introduction to the field; followed by a one-sentence statement of the main conclusions starting 'Here we show' or equivalent phrase; and finally, 2-3 sentences putting the main findings into general context so it is clear how the results described in the paper have moved the field forwards.</w:t>
      </w:r>
    </w:p>
    <w:p w14:paraId="69000BEE" w14:textId="41D68DDD" w:rsidR="00215268" w:rsidRDefault="00215268">
      <w:pPr>
        <w:pStyle w:val="CommentText"/>
      </w:pPr>
    </w:p>
  </w:comment>
  <w:comment w:id="1" w:author="Stephanie Henson" w:date="2017-06-30T15:26:00Z" w:initials="SH">
    <w:p w14:paraId="7CA14741" w14:textId="47E5C677" w:rsidR="00215268" w:rsidRDefault="00215268">
      <w:pPr>
        <w:pStyle w:val="CommentText"/>
      </w:pPr>
      <w:r>
        <w:rPr>
          <w:rStyle w:val="CommentReference"/>
        </w:rPr>
        <w:annotationRef/>
      </w:r>
      <w:r>
        <w:t xml:space="preserve">Is this value quoted here the slope (i.e. trend) of the regression?  Because then it’s not a ‘mean rate’.  If it’s not the trend, I’m not clear on what this </w:t>
      </w:r>
      <w:proofErr w:type="spellStart"/>
      <w:r>
        <w:t>degC</w:t>
      </w:r>
      <w:proofErr w:type="spellEnd"/>
      <w:r>
        <w:t>/year number is…</w:t>
      </w:r>
    </w:p>
  </w:comment>
  <w:comment w:id="2" w:author="Stephanie Henson" w:date="2017-06-30T15:26:00Z" w:initials="SH">
    <w:p w14:paraId="1789B38C" w14:textId="1285A564" w:rsidR="00215268" w:rsidRDefault="00215268">
      <w:pPr>
        <w:pStyle w:val="CommentText"/>
      </w:pPr>
      <w:r>
        <w:rPr>
          <w:rStyle w:val="CommentReference"/>
        </w:rPr>
        <w:annotationRef/>
      </w:r>
      <w:r>
        <w:t xml:space="preserve">This is the kind of language which meant it took me 2.5 years to get my paper through the </w:t>
      </w:r>
      <w:proofErr w:type="spellStart"/>
      <w:r>
        <w:t>reviewrs</w:t>
      </w:r>
      <w:proofErr w:type="spellEnd"/>
      <w:r>
        <w:t xml:space="preserve"> ;) We honestly can't say at the moment what the effect of these predicted changes will be because we don't understand species' capacity for adaptation </w:t>
      </w:r>
      <w:proofErr w:type="spellStart"/>
      <w:r>
        <w:t>etc</w:t>
      </w:r>
      <w:proofErr w:type="spellEnd"/>
      <w:r>
        <w:t xml:space="preserve"> </w:t>
      </w:r>
    </w:p>
  </w:comment>
  <w:comment w:id="3" w:author="John Bruno" w:date="2017-07-11T11:08:00Z" w:initials="JB">
    <w:p w14:paraId="60FF3782" w14:textId="582E8DC0" w:rsidR="00215268" w:rsidRDefault="00215268">
      <w:pPr>
        <w:pStyle w:val="CommentText"/>
      </w:pPr>
      <w:r>
        <w:rPr>
          <w:rStyle w:val="CommentReference"/>
        </w:rPr>
        <w:annotationRef/>
      </w:r>
      <w:r>
        <w:t xml:space="preserve">I hear you, both empirically and pragmatically, but in some systems this has already happened, so clearly thermal tolerances and adaptive capacity have already been exceeded. Likewise, there is already plenty evidence of range shifting and composition and richness changes.  I don’t think its too much a stretch to speculate there would be more. Yet… how should we deal w the point you make above?  Make the statement more speculative and less strong?  </w:t>
      </w:r>
      <w:proofErr w:type="spellStart"/>
      <w:r>
        <w:t>Eg</w:t>
      </w:r>
      <w:proofErr w:type="spellEnd"/>
      <w:r>
        <w:t xml:space="preserve">, remove “radically”?  replace “would” with “could” ? </w:t>
      </w:r>
    </w:p>
  </w:comment>
  <w:comment w:id="4" w:author="Richard Aronson" w:date="2017-07-24T09:47:00Z" w:initials="RA">
    <w:p w14:paraId="2B8E2E36" w14:textId="07A5A9B8" w:rsidR="00215268" w:rsidRDefault="00215268">
      <w:pPr>
        <w:pStyle w:val="CommentText"/>
      </w:pPr>
      <w:r>
        <w:rPr>
          <w:rStyle w:val="CommentReference"/>
        </w:rPr>
        <w:annotationRef/>
      </w:r>
      <w:r>
        <w:t>How about something like “</w:t>
      </w:r>
      <w:proofErr w:type="spellStart"/>
      <w:r>
        <w:t>woould</w:t>
      </w:r>
      <w:proofErr w:type="spellEnd"/>
      <w:r>
        <w:t xml:space="preserve"> likely disrupt.” That should cover a lot of sins.</w:t>
      </w:r>
    </w:p>
  </w:comment>
  <w:comment w:id="5" w:author="John Bruno" w:date="2017-06-30T15:26:00Z" w:initials="JB">
    <w:p w14:paraId="700E1121" w14:textId="54C558AE" w:rsidR="00215268" w:rsidRDefault="00215268">
      <w:pPr>
        <w:pStyle w:val="CommentText"/>
      </w:pPr>
      <w:r>
        <w:rPr>
          <w:rStyle w:val="CommentReference"/>
        </w:rPr>
        <w:annotationRef/>
      </w:r>
      <w:r>
        <w:rPr>
          <w:rFonts w:ascii="Arial" w:hAnsi="Arial" w:cs="Arial"/>
          <w:color w:val="1A1A1A"/>
          <w:sz w:val="26"/>
          <w:szCs w:val="26"/>
        </w:rPr>
        <w:t>Nature formatting guidelines: The rest of the text is typically about 1,500 words long. Any discussion at the end of the text should be as succinct as possible, not repeating previous summary/introduction material, to briefly convey the general relevance of the work.</w:t>
      </w:r>
    </w:p>
  </w:comment>
  <w:comment w:id="7" w:author="Stephanie Henson" w:date="2017-06-30T15:26:00Z" w:initials="SH">
    <w:p w14:paraId="4CBD1E16" w14:textId="78C13431" w:rsidR="00215268" w:rsidRDefault="00215268">
      <w:pPr>
        <w:pStyle w:val="CommentText"/>
      </w:pPr>
      <w:r>
        <w:rPr>
          <w:rStyle w:val="CommentReference"/>
        </w:rPr>
        <w:annotationRef/>
      </w:r>
      <w:r>
        <w:t>annual mean?</w:t>
      </w:r>
    </w:p>
  </w:comment>
  <w:comment w:id="8" w:author="Richard Aronson" w:date="2017-07-24T11:09:00Z" w:initials="RA">
    <w:p w14:paraId="28550F47" w14:textId="60342B70" w:rsidR="00215268" w:rsidRDefault="00215268">
      <w:pPr>
        <w:pStyle w:val="CommentText"/>
      </w:pPr>
      <w:r>
        <w:rPr>
          <w:rStyle w:val="CommentReference"/>
        </w:rPr>
        <w:annotationRef/>
      </w:r>
      <w:r>
        <w:t>There will be a new one in NCC for Antarctica pretty soon. Just waiting for  it to be posted.</w:t>
      </w:r>
    </w:p>
  </w:comment>
  <w:comment w:id="9" w:author="Richard Aronson" w:date="2017-07-24T09:59:00Z" w:initials="RA">
    <w:p w14:paraId="3FDA941B" w14:textId="627EB858" w:rsidR="00215268" w:rsidRDefault="00215268">
      <w:pPr>
        <w:pStyle w:val="CommentText"/>
      </w:pPr>
      <w:r>
        <w:rPr>
          <w:rStyle w:val="CommentReference"/>
        </w:rPr>
        <w:annotationRef/>
      </w:r>
      <w:r>
        <w:t>I love this show of respect to old-school concepts. Sentimental AND it shows this paper part of a long chain of thought.</w:t>
      </w:r>
    </w:p>
  </w:comment>
  <w:comment w:id="10" w:author="John Bruno" w:date="2017-06-30T15:26:00Z" w:initials="JB">
    <w:p w14:paraId="6FF864A0" w14:textId="521309C0" w:rsidR="00215268" w:rsidRDefault="00215268">
      <w:pPr>
        <w:pStyle w:val="CommentText"/>
      </w:pPr>
      <w:r>
        <w:rPr>
          <w:rStyle w:val="CommentReference"/>
        </w:rPr>
        <w:annotationRef/>
      </w:r>
      <w:r>
        <w:t xml:space="preserve">Add percentages? </w:t>
      </w:r>
    </w:p>
  </w:comment>
  <w:comment w:id="16" w:author="Stephanie Henson" w:date="2017-06-30T15:26:00Z" w:initials="SH">
    <w:p w14:paraId="059BC58F" w14:textId="4C7CB622" w:rsidR="00215268" w:rsidRDefault="00215268">
      <w:pPr>
        <w:pStyle w:val="CommentText"/>
      </w:pPr>
      <w:r>
        <w:rPr>
          <w:rStyle w:val="CommentReference"/>
        </w:rPr>
        <w:annotationRef/>
      </w:r>
      <w:r>
        <w:t>What’s the units?</w:t>
      </w:r>
    </w:p>
  </w:comment>
  <w:comment w:id="17" w:author="Stephanie Henson" w:date="2017-06-30T15:26:00Z" w:initials="SH">
    <w:p w14:paraId="19A16329" w14:textId="6943D6D4" w:rsidR="00215268" w:rsidRDefault="00215268">
      <w:pPr>
        <w:pStyle w:val="CommentText"/>
      </w:pPr>
      <w:r>
        <w:rPr>
          <w:rStyle w:val="CommentReference"/>
        </w:rPr>
        <w:annotationRef/>
      </w:r>
      <w:r>
        <w:t>Units!</w:t>
      </w:r>
    </w:p>
  </w:comment>
  <w:comment w:id="18" w:author="shen" w:date="2017-06-30T15:26:00Z" w:initials="sah">
    <w:p w14:paraId="6D1F1115" w14:textId="743749AA" w:rsidR="00215268" w:rsidRDefault="00215268">
      <w:pPr>
        <w:pStyle w:val="CommentText"/>
      </w:pPr>
      <w:r>
        <w:rPr>
          <w:rStyle w:val="CommentReference"/>
        </w:rPr>
        <w:annotationRef/>
      </w:r>
      <w:r>
        <w:t xml:space="preserve">I’m not sure this </w:t>
      </w:r>
      <w:proofErr w:type="spellStart"/>
      <w:r>
        <w:t>colour</w:t>
      </w:r>
      <w:proofErr w:type="spellEnd"/>
      <w:r>
        <w:t xml:space="preserve"> scheme is any better actually!</w:t>
      </w:r>
    </w:p>
  </w:comment>
  <w:comment w:id="19" w:author="John Bruno" w:date="2017-08-06T07:10:00Z" w:initials="JB">
    <w:p w14:paraId="5BB111CD" w14:textId="10C52569" w:rsidR="004D1D87" w:rsidRDefault="004D1D87">
      <w:pPr>
        <w:pStyle w:val="CommentText"/>
      </w:pPr>
      <w:r>
        <w:rPr>
          <w:rStyle w:val="CommentReference"/>
        </w:rPr>
        <w:annotationRef/>
      </w:r>
      <w:r w:rsidR="00214B00">
        <w:t>We need info on downscaling</w:t>
      </w:r>
    </w:p>
  </w:comment>
  <w:comment w:id="20" w:author="Stephanie Henson" w:date="2017-06-30T15:26:00Z" w:initials="SH">
    <w:p w14:paraId="1F0F6DE2" w14:textId="548DBA6E" w:rsidR="00215268" w:rsidRDefault="00215268">
      <w:pPr>
        <w:pStyle w:val="CommentText"/>
      </w:pPr>
      <w:r>
        <w:rPr>
          <w:rStyle w:val="CommentReference"/>
        </w:rPr>
        <w:annotationRef/>
      </w:r>
      <w:r>
        <w:t>??</w:t>
      </w:r>
    </w:p>
  </w:comment>
  <w:comment w:id="21" w:author="Stephanie Henson" w:date="2017-06-30T15:26:00Z" w:initials="SH">
    <w:p w14:paraId="7A33C901" w14:textId="6C9CB9AE" w:rsidR="00215268" w:rsidRDefault="00215268">
      <w:pPr>
        <w:pStyle w:val="CommentText"/>
      </w:pPr>
      <w:r>
        <w:rPr>
          <w:rStyle w:val="CommentReference"/>
        </w:rPr>
        <w:annotationRef/>
      </w:r>
      <w:r>
        <w:t>what happens at the boundaries of the downscaled and coarse resolution outputs?</w:t>
      </w:r>
    </w:p>
  </w:comment>
  <w:comment w:id="22" w:author="Stephanie Henson" w:date="2017-06-30T15:26:00Z" w:initials="SH">
    <w:p w14:paraId="0CD52D0B" w14:textId="3E2836A0" w:rsidR="00215268" w:rsidRDefault="00215268">
      <w:pPr>
        <w:pStyle w:val="CommentText"/>
      </w:pPr>
      <w:r>
        <w:rPr>
          <w:rStyle w:val="CommentReference"/>
        </w:rPr>
        <w:annotationRef/>
      </w:r>
      <w:r>
        <w:t>Yes more info needed</w:t>
      </w:r>
    </w:p>
  </w:comment>
  <w:comment w:id="23" w:author="Stephanie Henson" w:date="2017-06-30T15:26:00Z" w:initials="SH">
    <w:p w14:paraId="15ED4A8D" w14:textId="38300ABE" w:rsidR="00215268" w:rsidRDefault="00215268">
      <w:pPr>
        <w:pStyle w:val="CommentText"/>
      </w:pPr>
      <w:r>
        <w:rPr>
          <w:rStyle w:val="CommentReference"/>
        </w:rPr>
        <w:annotationRef/>
      </w:r>
      <w:r>
        <w:t>??</w:t>
      </w:r>
    </w:p>
  </w:comment>
  <w:comment w:id="24" w:author="Stephanie Henson" w:date="2017-06-30T15:26:00Z" w:initials="SH">
    <w:p w14:paraId="2F7AC8AE" w14:textId="1C6C91C6" w:rsidR="00215268" w:rsidRDefault="00215268">
      <w:pPr>
        <w:pStyle w:val="CommentText"/>
      </w:pPr>
      <w:r>
        <w:rPr>
          <w:rStyle w:val="CommentReference"/>
        </w:rPr>
        <w:annotationRef/>
      </w:r>
      <w:r>
        <w:t>how were these calculated?</w:t>
      </w:r>
    </w:p>
  </w:comment>
  <w:comment w:id="25" w:author="Stephanie Henson" w:date="2017-06-30T15:26:00Z" w:initials="SH">
    <w:p w14:paraId="31A21846" w14:textId="49D69DC9" w:rsidR="00215268" w:rsidRDefault="00215268">
      <w:pPr>
        <w:pStyle w:val="CommentText"/>
      </w:pPr>
      <w:r>
        <w:rPr>
          <w:rStyle w:val="CommentReference"/>
        </w:rPr>
        <w:annotationRef/>
      </w:r>
      <w:r>
        <w:t>Is this number of grid cells, i.e. non-land cells?</w:t>
      </w:r>
    </w:p>
  </w:comment>
  <w:comment w:id="26" w:author="Stephanie Henson" w:date="2017-06-30T15:26:00Z" w:initials="SH">
    <w:p w14:paraId="6A663469" w14:textId="24BDB017" w:rsidR="00215268" w:rsidRDefault="00215268">
      <w:pPr>
        <w:pStyle w:val="CommentText"/>
      </w:pPr>
      <w:r>
        <w:rPr>
          <w:rStyle w:val="CommentReference"/>
        </w:rPr>
        <w:annotationRef/>
      </w:r>
      <w:r>
        <w:t>Need to include info somewhere on how these were calculated</w:t>
      </w:r>
    </w:p>
  </w:comment>
  <w:comment w:id="27" w:author="Stephanie Henson" w:date="2017-06-30T15:26:00Z" w:initials="SH">
    <w:p w14:paraId="04A809E9" w14:textId="77777777" w:rsidR="00081F54" w:rsidRDefault="00081F54" w:rsidP="00081F54">
      <w:pPr>
        <w:pStyle w:val="CommentText"/>
      </w:pPr>
      <w:r>
        <w:rPr>
          <w:rStyle w:val="CommentReference"/>
        </w:rPr>
        <w:annotationRef/>
      </w:r>
      <w:r>
        <w:t>Annual?</w:t>
      </w:r>
    </w:p>
  </w:comment>
  <w:comment w:id="28" w:author="shen" w:date="2017-06-30T15:26:00Z" w:initials="sah">
    <w:p w14:paraId="091E1466" w14:textId="77777777" w:rsidR="00C13E85" w:rsidRDefault="00C13E85" w:rsidP="00C13E85">
      <w:pPr>
        <w:pStyle w:val="CommentText"/>
      </w:pPr>
      <w:r>
        <w:rPr>
          <w:rStyle w:val="CommentReference"/>
        </w:rPr>
        <w:annotationRef/>
      </w:r>
      <w:r>
        <w:t xml:space="preserve">I’m not sure this </w:t>
      </w:r>
      <w:proofErr w:type="spellStart"/>
      <w:r>
        <w:t>colour</w:t>
      </w:r>
      <w:proofErr w:type="spellEnd"/>
      <w:r>
        <w:t xml:space="preserve"> scheme is any better actually!</w:t>
      </w:r>
    </w:p>
  </w:comment>
  <w:comment w:id="29" w:author="Stephanie Henson" w:date="2017-06-30T15:26:00Z" w:initials="SH">
    <w:p w14:paraId="28135763" w14:textId="77777777" w:rsidR="00A55A58" w:rsidRDefault="00A55A58" w:rsidP="00A55A58">
      <w:pPr>
        <w:pStyle w:val="CommentText"/>
      </w:pPr>
      <w:r>
        <w:rPr>
          <w:rStyle w:val="CommentReference"/>
        </w:rPr>
        <w:annotationRef/>
      </w:r>
      <w:r>
        <w:t>Annual?</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9000BEE" w15:done="0"/>
  <w15:commentEx w15:paraId="7CA14741" w15:done="0"/>
  <w15:commentEx w15:paraId="1789B38C" w15:done="1"/>
  <w15:commentEx w15:paraId="60FF3782" w15:paraIdParent="1789B38C" w15:done="1"/>
  <w15:commentEx w15:paraId="2B8E2E36" w15:paraIdParent="1789B38C" w15:done="1"/>
  <w15:commentEx w15:paraId="700E1121" w15:done="0"/>
  <w15:commentEx w15:paraId="4CBD1E16" w15:done="0"/>
  <w15:commentEx w15:paraId="28550F47" w15:done="0"/>
  <w15:commentEx w15:paraId="3FDA941B" w15:done="0"/>
  <w15:commentEx w15:paraId="6FF864A0" w15:done="0"/>
  <w15:commentEx w15:paraId="059BC58F" w15:done="0"/>
  <w15:commentEx w15:paraId="19A16329" w15:done="0"/>
  <w15:commentEx w15:paraId="6D1F1115" w15:done="0"/>
  <w15:commentEx w15:paraId="5BB111CD" w15:done="0"/>
  <w15:commentEx w15:paraId="1F0F6DE2" w15:done="0"/>
  <w15:commentEx w15:paraId="7A33C901" w15:done="0"/>
  <w15:commentEx w15:paraId="0CD52D0B" w15:done="0"/>
  <w15:commentEx w15:paraId="15ED4A8D" w15:done="0"/>
  <w15:commentEx w15:paraId="2F7AC8AE" w15:done="0"/>
  <w15:commentEx w15:paraId="31A21846" w15:done="0"/>
  <w15:commentEx w15:paraId="6A663469" w15:done="0"/>
  <w15:commentEx w15:paraId="04A809E9" w15:done="0"/>
  <w15:commentEx w15:paraId="091E1466" w15:done="0"/>
  <w15:commentEx w15:paraId="2813576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B3D957" w14:textId="77777777" w:rsidR="006F2F05" w:rsidRDefault="006F2F05" w:rsidP="00D07286">
      <w:r>
        <w:separator/>
      </w:r>
    </w:p>
  </w:endnote>
  <w:endnote w:type="continuationSeparator" w:id="0">
    <w:p w14:paraId="5AC3BB01" w14:textId="77777777" w:rsidR="006F2F05" w:rsidRDefault="006F2F05" w:rsidP="00D072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ヒラギノ角ゴ Pro W3">
    <w:charset w:val="80"/>
    <w:family w:val="swiss"/>
    <w:pitch w:val="variable"/>
    <w:sig w:usb0="E00002FF" w:usb1="7AC7FFFF" w:usb2="00000012" w:usb3="00000000" w:csb0="0002000D" w:csb1="00000000"/>
  </w:font>
  <w:font w:name="Lucida Grande">
    <w:altName w:val="Arial"/>
    <w:charset w:val="00"/>
    <w:family w:val="swiss"/>
    <w:pitch w:val="variable"/>
    <w:sig w:usb0="00000000" w:usb1="5000A1FF" w:usb2="00000000" w:usb3="00000000" w:csb0="000001BF" w:csb1="00000000"/>
  </w:font>
  <w:font w:name="Helvetica Neue">
    <w:charset w:val="00"/>
    <w:family w:val="swiss"/>
    <w:pitch w:val="variable"/>
    <w:sig w:usb0="E50002FF" w:usb1="500079DB" w:usb2="00000010" w:usb3="00000000" w:csb0="00000001"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87681B" w14:textId="77777777" w:rsidR="00215268" w:rsidRDefault="00215268" w:rsidP="000E230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98A296" w14:textId="77777777" w:rsidR="00215268" w:rsidRDefault="0021526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B187A8" w14:textId="77777777" w:rsidR="00215268" w:rsidRPr="00D07286" w:rsidRDefault="00215268" w:rsidP="000E2307">
    <w:pPr>
      <w:pStyle w:val="Footer"/>
      <w:framePr w:wrap="around" w:vAnchor="text" w:hAnchor="margin" w:xAlign="center" w:y="1"/>
      <w:rPr>
        <w:rStyle w:val="PageNumber"/>
        <w:rFonts w:ascii="Arial" w:hAnsi="Arial" w:cs="Arial"/>
        <w:sz w:val="20"/>
        <w:szCs w:val="20"/>
      </w:rPr>
    </w:pPr>
    <w:r w:rsidRPr="00D07286">
      <w:rPr>
        <w:rStyle w:val="PageNumber"/>
        <w:rFonts w:ascii="Arial" w:hAnsi="Arial" w:cs="Arial"/>
        <w:sz w:val="20"/>
        <w:szCs w:val="20"/>
      </w:rPr>
      <w:fldChar w:fldCharType="begin"/>
    </w:r>
    <w:r w:rsidRPr="00D07286">
      <w:rPr>
        <w:rStyle w:val="PageNumber"/>
        <w:rFonts w:ascii="Arial" w:hAnsi="Arial" w:cs="Arial"/>
        <w:sz w:val="20"/>
        <w:szCs w:val="20"/>
      </w:rPr>
      <w:instrText xml:space="preserve">PAGE  </w:instrText>
    </w:r>
    <w:r w:rsidRPr="00D07286">
      <w:rPr>
        <w:rStyle w:val="PageNumber"/>
        <w:rFonts w:ascii="Arial" w:hAnsi="Arial" w:cs="Arial"/>
        <w:sz w:val="20"/>
        <w:szCs w:val="20"/>
      </w:rPr>
      <w:fldChar w:fldCharType="separate"/>
    </w:r>
    <w:r w:rsidR="00BD0502">
      <w:rPr>
        <w:rStyle w:val="PageNumber"/>
        <w:rFonts w:ascii="Arial" w:hAnsi="Arial" w:cs="Arial"/>
        <w:noProof/>
        <w:sz w:val="20"/>
        <w:szCs w:val="20"/>
      </w:rPr>
      <w:t>7</w:t>
    </w:r>
    <w:r w:rsidRPr="00D07286">
      <w:rPr>
        <w:rStyle w:val="PageNumber"/>
        <w:rFonts w:ascii="Arial" w:hAnsi="Arial" w:cs="Arial"/>
        <w:sz w:val="20"/>
        <w:szCs w:val="20"/>
      </w:rPr>
      <w:fldChar w:fldCharType="end"/>
    </w:r>
  </w:p>
  <w:p w14:paraId="1A7F2890" w14:textId="77777777" w:rsidR="00215268" w:rsidRDefault="002152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FE6EF9" w14:textId="77777777" w:rsidR="006F2F05" w:rsidRDefault="006F2F05" w:rsidP="00D07286">
      <w:r>
        <w:separator/>
      </w:r>
    </w:p>
  </w:footnote>
  <w:footnote w:type="continuationSeparator" w:id="0">
    <w:p w14:paraId="3CE4AAB1" w14:textId="77777777" w:rsidR="006F2F05" w:rsidRDefault="006F2F05" w:rsidP="00D072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5CBA9F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3"/>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38473361"/>
    <w:multiLevelType w:val="hybridMultilevel"/>
    <w:tmpl w:val="1EBC52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67644EB"/>
    <w:multiLevelType w:val="hybridMultilevel"/>
    <w:tmpl w:val="6B0E74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hn Bruno">
    <w15:presenceInfo w15:providerId="None" w15:userId="John Bruno"/>
  </w15:person>
  <w15:person w15:author="Richard Aronson">
    <w15:presenceInfo w15:providerId="AD" w15:userId="S-1-5-21-2438295641-2239293672-1739362057-590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9"/>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5B79"/>
    <w:rsid w:val="00001A1D"/>
    <w:rsid w:val="000029D0"/>
    <w:rsid w:val="00010448"/>
    <w:rsid w:val="0001166A"/>
    <w:rsid w:val="0001247B"/>
    <w:rsid w:val="00012956"/>
    <w:rsid w:val="000135AF"/>
    <w:rsid w:val="000155C1"/>
    <w:rsid w:val="00015F18"/>
    <w:rsid w:val="00024C3B"/>
    <w:rsid w:val="0003177F"/>
    <w:rsid w:val="000321A7"/>
    <w:rsid w:val="000368D5"/>
    <w:rsid w:val="00037837"/>
    <w:rsid w:val="00041326"/>
    <w:rsid w:val="00044245"/>
    <w:rsid w:val="00044525"/>
    <w:rsid w:val="00046156"/>
    <w:rsid w:val="00050299"/>
    <w:rsid w:val="0005090E"/>
    <w:rsid w:val="000523BB"/>
    <w:rsid w:val="000524F4"/>
    <w:rsid w:val="00053E11"/>
    <w:rsid w:val="00056C4E"/>
    <w:rsid w:val="0006025C"/>
    <w:rsid w:val="00063E45"/>
    <w:rsid w:val="00064287"/>
    <w:rsid w:val="00065EA8"/>
    <w:rsid w:val="000737F5"/>
    <w:rsid w:val="0007419A"/>
    <w:rsid w:val="00074983"/>
    <w:rsid w:val="000755B1"/>
    <w:rsid w:val="0007697E"/>
    <w:rsid w:val="0007789E"/>
    <w:rsid w:val="00080C13"/>
    <w:rsid w:val="00080FF9"/>
    <w:rsid w:val="00081F54"/>
    <w:rsid w:val="00083B51"/>
    <w:rsid w:val="000855A7"/>
    <w:rsid w:val="00085FFB"/>
    <w:rsid w:val="00091FF8"/>
    <w:rsid w:val="00096B77"/>
    <w:rsid w:val="00097584"/>
    <w:rsid w:val="000A030E"/>
    <w:rsid w:val="000A1C82"/>
    <w:rsid w:val="000A3559"/>
    <w:rsid w:val="000A409C"/>
    <w:rsid w:val="000B1D65"/>
    <w:rsid w:val="000C14B2"/>
    <w:rsid w:val="000C22A0"/>
    <w:rsid w:val="000C3E8D"/>
    <w:rsid w:val="000C405B"/>
    <w:rsid w:val="000C5003"/>
    <w:rsid w:val="000D2D99"/>
    <w:rsid w:val="000D30F0"/>
    <w:rsid w:val="000D3C47"/>
    <w:rsid w:val="000D5795"/>
    <w:rsid w:val="000D7511"/>
    <w:rsid w:val="000D7EF3"/>
    <w:rsid w:val="000E21FF"/>
    <w:rsid w:val="000E2307"/>
    <w:rsid w:val="000E264C"/>
    <w:rsid w:val="000E28D6"/>
    <w:rsid w:val="000E3953"/>
    <w:rsid w:val="000E52CE"/>
    <w:rsid w:val="000E54B5"/>
    <w:rsid w:val="000E7435"/>
    <w:rsid w:val="000F1386"/>
    <w:rsid w:val="000F1FC9"/>
    <w:rsid w:val="000F5414"/>
    <w:rsid w:val="000F5DC2"/>
    <w:rsid w:val="000F6101"/>
    <w:rsid w:val="001003E3"/>
    <w:rsid w:val="001009FD"/>
    <w:rsid w:val="001022A5"/>
    <w:rsid w:val="0010446B"/>
    <w:rsid w:val="00104D11"/>
    <w:rsid w:val="00107ACC"/>
    <w:rsid w:val="00110CF6"/>
    <w:rsid w:val="00112DC4"/>
    <w:rsid w:val="00113618"/>
    <w:rsid w:val="00114786"/>
    <w:rsid w:val="001151C8"/>
    <w:rsid w:val="0011617A"/>
    <w:rsid w:val="0012008C"/>
    <w:rsid w:val="00120B90"/>
    <w:rsid w:val="001212FF"/>
    <w:rsid w:val="001233EE"/>
    <w:rsid w:val="00124422"/>
    <w:rsid w:val="00125606"/>
    <w:rsid w:val="0012699B"/>
    <w:rsid w:val="00126AFC"/>
    <w:rsid w:val="00126DB0"/>
    <w:rsid w:val="00130236"/>
    <w:rsid w:val="00130671"/>
    <w:rsid w:val="001315DA"/>
    <w:rsid w:val="00133788"/>
    <w:rsid w:val="00133D92"/>
    <w:rsid w:val="001419B4"/>
    <w:rsid w:val="00141A62"/>
    <w:rsid w:val="00141CE3"/>
    <w:rsid w:val="00141DA0"/>
    <w:rsid w:val="001423CF"/>
    <w:rsid w:val="00143708"/>
    <w:rsid w:val="0014456F"/>
    <w:rsid w:val="00144AAD"/>
    <w:rsid w:val="00145614"/>
    <w:rsid w:val="00145B9F"/>
    <w:rsid w:val="00146FCC"/>
    <w:rsid w:val="00147153"/>
    <w:rsid w:val="001504D2"/>
    <w:rsid w:val="001518A1"/>
    <w:rsid w:val="00152D68"/>
    <w:rsid w:val="00156ED3"/>
    <w:rsid w:val="0016024B"/>
    <w:rsid w:val="001606B9"/>
    <w:rsid w:val="00162964"/>
    <w:rsid w:val="00162F20"/>
    <w:rsid w:val="00162FFB"/>
    <w:rsid w:val="001643E1"/>
    <w:rsid w:val="0016481F"/>
    <w:rsid w:val="0016511A"/>
    <w:rsid w:val="00166470"/>
    <w:rsid w:val="00171F94"/>
    <w:rsid w:val="0017255A"/>
    <w:rsid w:val="00172C38"/>
    <w:rsid w:val="00173215"/>
    <w:rsid w:val="00175EA4"/>
    <w:rsid w:val="001802AA"/>
    <w:rsid w:val="00180C18"/>
    <w:rsid w:val="001816BA"/>
    <w:rsid w:val="00185A58"/>
    <w:rsid w:val="0019150B"/>
    <w:rsid w:val="00191BB9"/>
    <w:rsid w:val="00193328"/>
    <w:rsid w:val="0019364D"/>
    <w:rsid w:val="0019401E"/>
    <w:rsid w:val="001953BD"/>
    <w:rsid w:val="00196138"/>
    <w:rsid w:val="00196611"/>
    <w:rsid w:val="00197356"/>
    <w:rsid w:val="00197C93"/>
    <w:rsid w:val="001A10D9"/>
    <w:rsid w:val="001A1452"/>
    <w:rsid w:val="001A5080"/>
    <w:rsid w:val="001A5208"/>
    <w:rsid w:val="001A5287"/>
    <w:rsid w:val="001A52DF"/>
    <w:rsid w:val="001A53E4"/>
    <w:rsid w:val="001A6D40"/>
    <w:rsid w:val="001B1185"/>
    <w:rsid w:val="001B16B4"/>
    <w:rsid w:val="001B16C8"/>
    <w:rsid w:val="001B1EA0"/>
    <w:rsid w:val="001B2933"/>
    <w:rsid w:val="001B3975"/>
    <w:rsid w:val="001B6896"/>
    <w:rsid w:val="001C0389"/>
    <w:rsid w:val="001C11BC"/>
    <w:rsid w:val="001C2664"/>
    <w:rsid w:val="001C3BE6"/>
    <w:rsid w:val="001C47F3"/>
    <w:rsid w:val="001C49B2"/>
    <w:rsid w:val="001C7D2D"/>
    <w:rsid w:val="001D0C7C"/>
    <w:rsid w:val="001D26E5"/>
    <w:rsid w:val="001D365F"/>
    <w:rsid w:val="001D3F6B"/>
    <w:rsid w:val="001D5536"/>
    <w:rsid w:val="001D6175"/>
    <w:rsid w:val="001E08AC"/>
    <w:rsid w:val="001E2622"/>
    <w:rsid w:val="001E6086"/>
    <w:rsid w:val="001E6F92"/>
    <w:rsid w:val="001F050C"/>
    <w:rsid w:val="001F0712"/>
    <w:rsid w:val="001F2F8D"/>
    <w:rsid w:val="001F30AF"/>
    <w:rsid w:val="001F324E"/>
    <w:rsid w:val="001F49D1"/>
    <w:rsid w:val="0020236C"/>
    <w:rsid w:val="0020463F"/>
    <w:rsid w:val="0020635D"/>
    <w:rsid w:val="0021346B"/>
    <w:rsid w:val="00214B00"/>
    <w:rsid w:val="00215268"/>
    <w:rsid w:val="00216342"/>
    <w:rsid w:val="002164F4"/>
    <w:rsid w:val="0021763E"/>
    <w:rsid w:val="00221028"/>
    <w:rsid w:val="00230FFE"/>
    <w:rsid w:val="00231943"/>
    <w:rsid w:val="002321AA"/>
    <w:rsid w:val="00232587"/>
    <w:rsid w:val="00232D7E"/>
    <w:rsid w:val="00240F69"/>
    <w:rsid w:val="00241C55"/>
    <w:rsid w:val="00241D13"/>
    <w:rsid w:val="00243112"/>
    <w:rsid w:val="00244D08"/>
    <w:rsid w:val="00245A3A"/>
    <w:rsid w:val="00245C96"/>
    <w:rsid w:val="00246A3B"/>
    <w:rsid w:val="00250F6E"/>
    <w:rsid w:val="00252A3C"/>
    <w:rsid w:val="00253B4C"/>
    <w:rsid w:val="002543B1"/>
    <w:rsid w:val="0025440B"/>
    <w:rsid w:val="00254EC8"/>
    <w:rsid w:val="00255FEA"/>
    <w:rsid w:val="002575E4"/>
    <w:rsid w:val="002612C9"/>
    <w:rsid w:val="00261481"/>
    <w:rsid w:val="002619A6"/>
    <w:rsid w:val="00262131"/>
    <w:rsid w:val="00264053"/>
    <w:rsid w:val="002663EB"/>
    <w:rsid w:val="00266552"/>
    <w:rsid w:val="00266689"/>
    <w:rsid w:val="00267655"/>
    <w:rsid w:val="002678E2"/>
    <w:rsid w:val="002777C6"/>
    <w:rsid w:val="00281F35"/>
    <w:rsid w:val="00282301"/>
    <w:rsid w:val="00283B0C"/>
    <w:rsid w:val="002848ED"/>
    <w:rsid w:val="002864B1"/>
    <w:rsid w:val="00286D05"/>
    <w:rsid w:val="00290418"/>
    <w:rsid w:val="00290878"/>
    <w:rsid w:val="002910E1"/>
    <w:rsid w:val="002939A8"/>
    <w:rsid w:val="00295B3B"/>
    <w:rsid w:val="00295E7D"/>
    <w:rsid w:val="0029671F"/>
    <w:rsid w:val="00296F81"/>
    <w:rsid w:val="002974F5"/>
    <w:rsid w:val="002A0D21"/>
    <w:rsid w:val="002A151D"/>
    <w:rsid w:val="002A21A4"/>
    <w:rsid w:val="002A6D78"/>
    <w:rsid w:val="002B14ED"/>
    <w:rsid w:val="002B1651"/>
    <w:rsid w:val="002B5006"/>
    <w:rsid w:val="002B53C4"/>
    <w:rsid w:val="002B7C51"/>
    <w:rsid w:val="002C4277"/>
    <w:rsid w:val="002C56EC"/>
    <w:rsid w:val="002C6031"/>
    <w:rsid w:val="002C62F4"/>
    <w:rsid w:val="002C74E4"/>
    <w:rsid w:val="002D25A8"/>
    <w:rsid w:val="002D2D3A"/>
    <w:rsid w:val="002D3A4F"/>
    <w:rsid w:val="002D6706"/>
    <w:rsid w:val="002E0743"/>
    <w:rsid w:val="002E0FE0"/>
    <w:rsid w:val="002E4D26"/>
    <w:rsid w:val="002E4F4B"/>
    <w:rsid w:val="002E745F"/>
    <w:rsid w:val="002E783F"/>
    <w:rsid w:val="002F14B4"/>
    <w:rsid w:val="002F192F"/>
    <w:rsid w:val="002F2B77"/>
    <w:rsid w:val="002F2DBC"/>
    <w:rsid w:val="002F59C0"/>
    <w:rsid w:val="002F77FB"/>
    <w:rsid w:val="0030181B"/>
    <w:rsid w:val="00301A56"/>
    <w:rsid w:val="00303E07"/>
    <w:rsid w:val="00304B4D"/>
    <w:rsid w:val="00304BE0"/>
    <w:rsid w:val="00305160"/>
    <w:rsid w:val="00306C84"/>
    <w:rsid w:val="00306E4C"/>
    <w:rsid w:val="003071E7"/>
    <w:rsid w:val="00310716"/>
    <w:rsid w:val="0031160B"/>
    <w:rsid w:val="00312DDE"/>
    <w:rsid w:val="00317AC3"/>
    <w:rsid w:val="00317E81"/>
    <w:rsid w:val="00320209"/>
    <w:rsid w:val="00325CAF"/>
    <w:rsid w:val="003274F3"/>
    <w:rsid w:val="00332F45"/>
    <w:rsid w:val="0033392E"/>
    <w:rsid w:val="00333D2D"/>
    <w:rsid w:val="00337C1A"/>
    <w:rsid w:val="00341790"/>
    <w:rsid w:val="00342FD4"/>
    <w:rsid w:val="00343171"/>
    <w:rsid w:val="00343DAE"/>
    <w:rsid w:val="003442D8"/>
    <w:rsid w:val="00345A87"/>
    <w:rsid w:val="003467BC"/>
    <w:rsid w:val="00350A2F"/>
    <w:rsid w:val="003510A5"/>
    <w:rsid w:val="00353D3C"/>
    <w:rsid w:val="00355CDE"/>
    <w:rsid w:val="0035746D"/>
    <w:rsid w:val="003610B4"/>
    <w:rsid w:val="0036421B"/>
    <w:rsid w:val="00364F81"/>
    <w:rsid w:val="00365193"/>
    <w:rsid w:val="0036691A"/>
    <w:rsid w:val="003675D5"/>
    <w:rsid w:val="00367913"/>
    <w:rsid w:val="0037019C"/>
    <w:rsid w:val="00371379"/>
    <w:rsid w:val="003761B2"/>
    <w:rsid w:val="00382859"/>
    <w:rsid w:val="003834D6"/>
    <w:rsid w:val="00383914"/>
    <w:rsid w:val="003865FB"/>
    <w:rsid w:val="00386ABE"/>
    <w:rsid w:val="00387985"/>
    <w:rsid w:val="003902BA"/>
    <w:rsid w:val="003906E9"/>
    <w:rsid w:val="00392749"/>
    <w:rsid w:val="00394412"/>
    <w:rsid w:val="00395005"/>
    <w:rsid w:val="0039575B"/>
    <w:rsid w:val="00396E49"/>
    <w:rsid w:val="003975C5"/>
    <w:rsid w:val="003A087B"/>
    <w:rsid w:val="003A1092"/>
    <w:rsid w:val="003A19FF"/>
    <w:rsid w:val="003B01C8"/>
    <w:rsid w:val="003B1AD1"/>
    <w:rsid w:val="003B1C3E"/>
    <w:rsid w:val="003B2728"/>
    <w:rsid w:val="003B320A"/>
    <w:rsid w:val="003B6005"/>
    <w:rsid w:val="003C085B"/>
    <w:rsid w:val="003C1491"/>
    <w:rsid w:val="003C1FF3"/>
    <w:rsid w:val="003C3702"/>
    <w:rsid w:val="003C452B"/>
    <w:rsid w:val="003C754C"/>
    <w:rsid w:val="003D0077"/>
    <w:rsid w:val="003D0C32"/>
    <w:rsid w:val="003D12E5"/>
    <w:rsid w:val="003D5405"/>
    <w:rsid w:val="003E18C6"/>
    <w:rsid w:val="003E42DF"/>
    <w:rsid w:val="003E46AB"/>
    <w:rsid w:val="003E4AC0"/>
    <w:rsid w:val="003E4F1F"/>
    <w:rsid w:val="003E6341"/>
    <w:rsid w:val="003E6554"/>
    <w:rsid w:val="003E69FD"/>
    <w:rsid w:val="003E7D20"/>
    <w:rsid w:val="003F04FF"/>
    <w:rsid w:val="003F38DC"/>
    <w:rsid w:val="003F511C"/>
    <w:rsid w:val="003F6768"/>
    <w:rsid w:val="003F7627"/>
    <w:rsid w:val="0040044D"/>
    <w:rsid w:val="00402AB2"/>
    <w:rsid w:val="00402F59"/>
    <w:rsid w:val="00403B34"/>
    <w:rsid w:val="00405265"/>
    <w:rsid w:val="00407058"/>
    <w:rsid w:val="004105B8"/>
    <w:rsid w:val="004113F8"/>
    <w:rsid w:val="00411615"/>
    <w:rsid w:val="004146B8"/>
    <w:rsid w:val="00416A68"/>
    <w:rsid w:val="00421AA2"/>
    <w:rsid w:val="00421D5B"/>
    <w:rsid w:val="004243C1"/>
    <w:rsid w:val="00425F56"/>
    <w:rsid w:val="00425F5B"/>
    <w:rsid w:val="00426710"/>
    <w:rsid w:val="0043044E"/>
    <w:rsid w:val="0043054A"/>
    <w:rsid w:val="004305AD"/>
    <w:rsid w:val="00432536"/>
    <w:rsid w:val="004332FB"/>
    <w:rsid w:val="004349D7"/>
    <w:rsid w:val="004352F5"/>
    <w:rsid w:val="00435AD3"/>
    <w:rsid w:val="00436894"/>
    <w:rsid w:val="004430E3"/>
    <w:rsid w:val="004450E3"/>
    <w:rsid w:val="004455D7"/>
    <w:rsid w:val="0044561F"/>
    <w:rsid w:val="00446185"/>
    <w:rsid w:val="004476AE"/>
    <w:rsid w:val="004543E3"/>
    <w:rsid w:val="00456780"/>
    <w:rsid w:val="00465867"/>
    <w:rsid w:val="00467173"/>
    <w:rsid w:val="00467195"/>
    <w:rsid w:val="004671B0"/>
    <w:rsid w:val="004703C2"/>
    <w:rsid w:val="004708BA"/>
    <w:rsid w:val="00470A90"/>
    <w:rsid w:val="00473959"/>
    <w:rsid w:val="00474136"/>
    <w:rsid w:val="00474423"/>
    <w:rsid w:val="0047586B"/>
    <w:rsid w:val="00476461"/>
    <w:rsid w:val="00476F65"/>
    <w:rsid w:val="0047731F"/>
    <w:rsid w:val="00481827"/>
    <w:rsid w:val="0048329A"/>
    <w:rsid w:val="00485500"/>
    <w:rsid w:val="00485A46"/>
    <w:rsid w:val="00485B66"/>
    <w:rsid w:val="00486FEA"/>
    <w:rsid w:val="004879BC"/>
    <w:rsid w:val="00487D9A"/>
    <w:rsid w:val="004900C2"/>
    <w:rsid w:val="0049140C"/>
    <w:rsid w:val="00493690"/>
    <w:rsid w:val="0049531A"/>
    <w:rsid w:val="004956AB"/>
    <w:rsid w:val="004972F0"/>
    <w:rsid w:val="004A1324"/>
    <w:rsid w:val="004A5152"/>
    <w:rsid w:val="004A54ED"/>
    <w:rsid w:val="004A5D64"/>
    <w:rsid w:val="004A60A4"/>
    <w:rsid w:val="004B18AE"/>
    <w:rsid w:val="004B620A"/>
    <w:rsid w:val="004C0F54"/>
    <w:rsid w:val="004C28F1"/>
    <w:rsid w:val="004C2CFB"/>
    <w:rsid w:val="004C3555"/>
    <w:rsid w:val="004C50C6"/>
    <w:rsid w:val="004C535B"/>
    <w:rsid w:val="004C58CA"/>
    <w:rsid w:val="004C6B1B"/>
    <w:rsid w:val="004C6E73"/>
    <w:rsid w:val="004D1D87"/>
    <w:rsid w:val="004D35B3"/>
    <w:rsid w:val="004D366D"/>
    <w:rsid w:val="004E0DA5"/>
    <w:rsid w:val="004E2668"/>
    <w:rsid w:val="004E368B"/>
    <w:rsid w:val="004E3768"/>
    <w:rsid w:val="004E55F8"/>
    <w:rsid w:val="004E6286"/>
    <w:rsid w:val="004F0FFD"/>
    <w:rsid w:val="004F368B"/>
    <w:rsid w:val="004F6149"/>
    <w:rsid w:val="00500737"/>
    <w:rsid w:val="00500CFB"/>
    <w:rsid w:val="0050288A"/>
    <w:rsid w:val="00503ADD"/>
    <w:rsid w:val="0050482F"/>
    <w:rsid w:val="00506AA4"/>
    <w:rsid w:val="00511349"/>
    <w:rsid w:val="00513640"/>
    <w:rsid w:val="0051538D"/>
    <w:rsid w:val="0051755C"/>
    <w:rsid w:val="00520DEA"/>
    <w:rsid w:val="00523D70"/>
    <w:rsid w:val="00523F8A"/>
    <w:rsid w:val="00526546"/>
    <w:rsid w:val="005307BC"/>
    <w:rsid w:val="00533CCA"/>
    <w:rsid w:val="005343E1"/>
    <w:rsid w:val="005363FF"/>
    <w:rsid w:val="005377D8"/>
    <w:rsid w:val="00542282"/>
    <w:rsid w:val="0054283C"/>
    <w:rsid w:val="00544BEB"/>
    <w:rsid w:val="00546EE0"/>
    <w:rsid w:val="00547FF8"/>
    <w:rsid w:val="00550A60"/>
    <w:rsid w:val="005561D0"/>
    <w:rsid w:val="00557751"/>
    <w:rsid w:val="00560D07"/>
    <w:rsid w:val="005612E4"/>
    <w:rsid w:val="0056508C"/>
    <w:rsid w:val="00565225"/>
    <w:rsid w:val="00565B82"/>
    <w:rsid w:val="00566195"/>
    <w:rsid w:val="00571B70"/>
    <w:rsid w:val="00574172"/>
    <w:rsid w:val="00575EC7"/>
    <w:rsid w:val="00577A7D"/>
    <w:rsid w:val="00582BA7"/>
    <w:rsid w:val="00583A9C"/>
    <w:rsid w:val="00583C08"/>
    <w:rsid w:val="00583DC3"/>
    <w:rsid w:val="0058516D"/>
    <w:rsid w:val="00587343"/>
    <w:rsid w:val="00591138"/>
    <w:rsid w:val="00593611"/>
    <w:rsid w:val="0059720E"/>
    <w:rsid w:val="005974E5"/>
    <w:rsid w:val="005A081B"/>
    <w:rsid w:val="005A21F3"/>
    <w:rsid w:val="005A7114"/>
    <w:rsid w:val="005A717B"/>
    <w:rsid w:val="005B0196"/>
    <w:rsid w:val="005B12E2"/>
    <w:rsid w:val="005B2A39"/>
    <w:rsid w:val="005B3426"/>
    <w:rsid w:val="005B392B"/>
    <w:rsid w:val="005B4449"/>
    <w:rsid w:val="005B53A2"/>
    <w:rsid w:val="005B5D95"/>
    <w:rsid w:val="005B762E"/>
    <w:rsid w:val="005C0052"/>
    <w:rsid w:val="005C0461"/>
    <w:rsid w:val="005C67E6"/>
    <w:rsid w:val="005D2758"/>
    <w:rsid w:val="005D3A66"/>
    <w:rsid w:val="005D6B02"/>
    <w:rsid w:val="005E34AC"/>
    <w:rsid w:val="005E374B"/>
    <w:rsid w:val="005E4D93"/>
    <w:rsid w:val="005E57D9"/>
    <w:rsid w:val="005E6A6F"/>
    <w:rsid w:val="005E6AA6"/>
    <w:rsid w:val="005E6C6A"/>
    <w:rsid w:val="005E73FE"/>
    <w:rsid w:val="005E7E81"/>
    <w:rsid w:val="005F363D"/>
    <w:rsid w:val="005F3EF2"/>
    <w:rsid w:val="005F47FD"/>
    <w:rsid w:val="005F4BF9"/>
    <w:rsid w:val="00601BBC"/>
    <w:rsid w:val="00602A51"/>
    <w:rsid w:val="00603D33"/>
    <w:rsid w:val="006047B5"/>
    <w:rsid w:val="00605440"/>
    <w:rsid w:val="006058EF"/>
    <w:rsid w:val="006138E8"/>
    <w:rsid w:val="00613ED3"/>
    <w:rsid w:val="0061436D"/>
    <w:rsid w:val="00615426"/>
    <w:rsid w:val="00617991"/>
    <w:rsid w:val="00622590"/>
    <w:rsid w:val="00624A2E"/>
    <w:rsid w:val="00625E67"/>
    <w:rsid w:val="00635C98"/>
    <w:rsid w:val="00637CB8"/>
    <w:rsid w:val="006500B0"/>
    <w:rsid w:val="00651318"/>
    <w:rsid w:val="00652294"/>
    <w:rsid w:val="00652F1F"/>
    <w:rsid w:val="00653AA9"/>
    <w:rsid w:val="0065597A"/>
    <w:rsid w:val="006578D5"/>
    <w:rsid w:val="00660067"/>
    <w:rsid w:val="0066328D"/>
    <w:rsid w:val="00664894"/>
    <w:rsid w:val="00666496"/>
    <w:rsid w:val="00667897"/>
    <w:rsid w:val="006743F3"/>
    <w:rsid w:val="00675C61"/>
    <w:rsid w:val="00676F7A"/>
    <w:rsid w:val="00676FE5"/>
    <w:rsid w:val="006772FF"/>
    <w:rsid w:val="00677AAF"/>
    <w:rsid w:val="00677B7D"/>
    <w:rsid w:val="006811B3"/>
    <w:rsid w:val="00681CE0"/>
    <w:rsid w:val="00683C29"/>
    <w:rsid w:val="0069174F"/>
    <w:rsid w:val="0069242C"/>
    <w:rsid w:val="00694E2B"/>
    <w:rsid w:val="00696DBF"/>
    <w:rsid w:val="00697C70"/>
    <w:rsid w:val="006A009A"/>
    <w:rsid w:val="006A08F2"/>
    <w:rsid w:val="006A69B4"/>
    <w:rsid w:val="006A6FC0"/>
    <w:rsid w:val="006A7893"/>
    <w:rsid w:val="006B2640"/>
    <w:rsid w:val="006B48AF"/>
    <w:rsid w:val="006B5545"/>
    <w:rsid w:val="006B64C9"/>
    <w:rsid w:val="006B7803"/>
    <w:rsid w:val="006C0A7F"/>
    <w:rsid w:val="006C0E40"/>
    <w:rsid w:val="006C100B"/>
    <w:rsid w:val="006C11D7"/>
    <w:rsid w:val="006C25C8"/>
    <w:rsid w:val="006C3F91"/>
    <w:rsid w:val="006C7AC0"/>
    <w:rsid w:val="006D3E84"/>
    <w:rsid w:val="006D5DF0"/>
    <w:rsid w:val="006D751D"/>
    <w:rsid w:val="006E0B4B"/>
    <w:rsid w:val="006E1238"/>
    <w:rsid w:val="006E1AD2"/>
    <w:rsid w:val="006E26F8"/>
    <w:rsid w:val="006E5384"/>
    <w:rsid w:val="006E6B01"/>
    <w:rsid w:val="006E7D22"/>
    <w:rsid w:val="006F1E9E"/>
    <w:rsid w:val="006F231B"/>
    <w:rsid w:val="006F2F05"/>
    <w:rsid w:val="006F3F3E"/>
    <w:rsid w:val="006F43F1"/>
    <w:rsid w:val="006F6473"/>
    <w:rsid w:val="006F69AE"/>
    <w:rsid w:val="0070088E"/>
    <w:rsid w:val="00700B58"/>
    <w:rsid w:val="00700D7E"/>
    <w:rsid w:val="007017D1"/>
    <w:rsid w:val="007019AA"/>
    <w:rsid w:val="00707AAF"/>
    <w:rsid w:val="00710B57"/>
    <w:rsid w:val="00710C5B"/>
    <w:rsid w:val="00711760"/>
    <w:rsid w:val="007118DE"/>
    <w:rsid w:val="00711DDA"/>
    <w:rsid w:val="007138E7"/>
    <w:rsid w:val="00714C83"/>
    <w:rsid w:val="00716738"/>
    <w:rsid w:val="007213EF"/>
    <w:rsid w:val="007225E4"/>
    <w:rsid w:val="0072494C"/>
    <w:rsid w:val="0072588A"/>
    <w:rsid w:val="007344B9"/>
    <w:rsid w:val="0073699D"/>
    <w:rsid w:val="00740969"/>
    <w:rsid w:val="00743442"/>
    <w:rsid w:val="00744D21"/>
    <w:rsid w:val="0074521D"/>
    <w:rsid w:val="00747A74"/>
    <w:rsid w:val="00752CB9"/>
    <w:rsid w:val="00753CC8"/>
    <w:rsid w:val="00753E27"/>
    <w:rsid w:val="0075620E"/>
    <w:rsid w:val="00756532"/>
    <w:rsid w:val="00757195"/>
    <w:rsid w:val="00757AD1"/>
    <w:rsid w:val="00761D2F"/>
    <w:rsid w:val="00765A72"/>
    <w:rsid w:val="0076608B"/>
    <w:rsid w:val="00766A67"/>
    <w:rsid w:val="0076756B"/>
    <w:rsid w:val="00767D9E"/>
    <w:rsid w:val="007700C6"/>
    <w:rsid w:val="0077082E"/>
    <w:rsid w:val="007709F8"/>
    <w:rsid w:val="00771BE6"/>
    <w:rsid w:val="007727B6"/>
    <w:rsid w:val="007755CD"/>
    <w:rsid w:val="00775ACA"/>
    <w:rsid w:val="00775CC1"/>
    <w:rsid w:val="007761AC"/>
    <w:rsid w:val="00776662"/>
    <w:rsid w:val="00776E78"/>
    <w:rsid w:val="00777C98"/>
    <w:rsid w:val="0078198D"/>
    <w:rsid w:val="00781A7A"/>
    <w:rsid w:val="00781E12"/>
    <w:rsid w:val="0078339E"/>
    <w:rsid w:val="00793091"/>
    <w:rsid w:val="00793D3A"/>
    <w:rsid w:val="00795AF3"/>
    <w:rsid w:val="007A05E2"/>
    <w:rsid w:val="007A1C47"/>
    <w:rsid w:val="007B1053"/>
    <w:rsid w:val="007B20CA"/>
    <w:rsid w:val="007B25F8"/>
    <w:rsid w:val="007B2994"/>
    <w:rsid w:val="007B4471"/>
    <w:rsid w:val="007B618E"/>
    <w:rsid w:val="007C004E"/>
    <w:rsid w:val="007C2A8B"/>
    <w:rsid w:val="007C3418"/>
    <w:rsid w:val="007C3751"/>
    <w:rsid w:val="007C3A7E"/>
    <w:rsid w:val="007C6669"/>
    <w:rsid w:val="007C6DD6"/>
    <w:rsid w:val="007C7EE3"/>
    <w:rsid w:val="007D100C"/>
    <w:rsid w:val="007D1972"/>
    <w:rsid w:val="007D1E28"/>
    <w:rsid w:val="007D3CE5"/>
    <w:rsid w:val="007D6B5C"/>
    <w:rsid w:val="007D7014"/>
    <w:rsid w:val="007E03C5"/>
    <w:rsid w:val="007E08CE"/>
    <w:rsid w:val="007E3E21"/>
    <w:rsid w:val="007E3E3F"/>
    <w:rsid w:val="007F03C0"/>
    <w:rsid w:val="007F0879"/>
    <w:rsid w:val="007F1C61"/>
    <w:rsid w:val="007F35C1"/>
    <w:rsid w:val="007F6C1D"/>
    <w:rsid w:val="007F7F23"/>
    <w:rsid w:val="00800B24"/>
    <w:rsid w:val="00802BC2"/>
    <w:rsid w:val="00803676"/>
    <w:rsid w:val="008044A1"/>
    <w:rsid w:val="0080510B"/>
    <w:rsid w:val="008053AF"/>
    <w:rsid w:val="00805552"/>
    <w:rsid w:val="008061C5"/>
    <w:rsid w:val="00806657"/>
    <w:rsid w:val="00807B99"/>
    <w:rsid w:val="00814F24"/>
    <w:rsid w:val="00815229"/>
    <w:rsid w:val="008160D8"/>
    <w:rsid w:val="00820E55"/>
    <w:rsid w:val="00821274"/>
    <w:rsid w:val="00821DE2"/>
    <w:rsid w:val="008232A3"/>
    <w:rsid w:val="00824493"/>
    <w:rsid w:val="00824A3F"/>
    <w:rsid w:val="00824E06"/>
    <w:rsid w:val="008259E5"/>
    <w:rsid w:val="008261E0"/>
    <w:rsid w:val="00827B41"/>
    <w:rsid w:val="0083260A"/>
    <w:rsid w:val="008378DB"/>
    <w:rsid w:val="008403E9"/>
    <w:rsid w:val="00843017"/>
    <w:rsid w:val="00844D02"/>
    <w:rsid w:val="0084769F"/>
    <w:rsid w:val="008519D6"/>
    <w:rsid w:val="00851D97"/>
    <w:rsid w:val="00853281"/>
    <w:rsid w:val="00854594"/>
    <w:rsid w:val="00855D2B"/>
    <w:rsid w:val="008561FA"/>
    <w:rsid w:val="008564B0"/>
    <w:rsid w:val="00861ADA"/>
    <w:rsid w:val="008625F8"/>
    <w:rsid w:val="00871011"/>
    <w:rsid w:val="00872149"/>
    <w:rsid w:val="00872895"/>
    <w:rsid w:val="00873A68"/>
    <w:rsid w:val="00874DA0"/>
    <w:rsid w:val="008751B2"/>
    <w:rsid w:val="0088026C"/>
    <w:rsid w:val="0088034E"/>
    <w:rsid w:val="0088081E"/>
    <w:rsid w:val="008815F1"/>
    <w:rsid w:val="008830A4"/>
    <w:rsid w:val="0088396B"/>
    <w:rsid w:val="00884042"/>
    <w:rsid w:val="00884C34"/>
    <w:rsid w:val="0088707B"/>
    <w:rsid w:val="0089107E"/>
    <w:rsid w:val="008911A3"/>
    <w:rsid w:val="008939BD"/>
    <w:rsid w:val="00893A64"/>
    <w:rsid w:val="008A0189"/>
    <w:rsid w:val="008A0716"/>
    <w:rsid w:val="008A1CC2"/>
    <w:rsid w:val="008A3E30"/>
    <w:rsid w:val="008A4E8C"/>
    <w:rsid w:val="008A4ECB"/>
    <w:rsid w:val="008B148B"/>
    <w:rsid w:val="008B19F2"/>
    <w:rsid w:val="008B241C"/>
    <w:rsid w:val="008B26C0"/>
    <w:rsid w:val="008B29C6"/>
    <w:rsid w:val="008B4822"/>
    <w:rsid w:val="008B4EB9"/>
    <w:rsid w:val="008B68DD"/>
    <w:rsid w:val="008B7B71"/>
    <w:rsid w:val="008B7D89"/>
    <w:rsid w:val="008C1A7F"/>
    <w:rsid w:val="008D3F66"/>
    <w:rsid w:val="008D419B"/>
    <w:rsid w:val="008D56FA"/>
    <w:rsid w:val="008D5985"/>
    <w:rsid w:val="008D59C0"/>
    <w:rsid w:val="008D6A1A"/>
    <w:rsid w:val="008D742A"/>
    <w:rsid w:val="008E1ACB"/>
    <w:rsid w:val="008E325D"/>
    <w:rsid w:val="008E36AC"/>
    <w:rsid w:val="008E3736"/>
    <w:rsid w:val="008E3D85"/>
    <w:rsid w:val="008E4356"/>
    <w:rsid w:val="008E6806"/>
    <w:rsid w:val="008F18FB"/>
    <w:rsid w:val="008F36D4"/>
    <w:rsid w:val="008F7D68"/>
    <w:rsid w:val="00900252"/>
    <w:rsid w:val="009008A7"/>
    <w:rsid w:val="00902D65"/>
    <w:rsid w:val="00911FD3"/>
    <w:rsid w:val="0091271E"/>
    <w:rsid w:val="0091290B"/>
    <w:rsid w:val="009143B5"/>
    <w:rsid w:val="0092115C"/>
    <w:rsid w:val="00922D81"/>
    <w:rsid w:val="0092383A"/>
    <w:rsid w:val="00924AC6"/>
    <w:rsid w:val="00927ACD"/>
    <w:rsid w:val="009315A7"/>
    <w:rsid w:val="009323A9"/>
    <w:rsid w:val="0093318E"/>
    <w:rsid w:val="0093479B"/>
    <w:rsid w:val="009348C8"/>
    <w:rsid w:val="00934BE6"/>
    <w:rsid w:val="00935521"/>
    <w:rsid w:val="009373D8"/>
    <w:rsid w:val="00937C7E"/>
    <w:rsid w:val="00937F00"/>
    <w:rsid w:val="009403B9"/>
    <w:rsid w:val="00941E2B"/>
    <w:rsid w:val="00943F30"/>
    <w:rsid w:val="00946711"/>
    <w:rsid w:val="0095053C"/>
    <w:rsid w:val="00951D91"/>
    <w:rsid w:val="00954A08"/>
    <w:rsid w:val="00954B70"/>
    <w:rsid w:val="00955BD9"/>
    <w:rsid w:val="00957E38"/>
    <w:rsid w:val="009600EB"/>
    <w:rsid w:val="009621DE"/>
    <w:rsid w:val="00962CEB"/>
    <w:rsid w:val="00964186"/>
    <w:rsid w:val="00971983"/>
    <w:rsid w:val="00973DA7"/>
    <w:rsid w:val="00975B42"/>
    <w:rsid w:val="009768A9"/>
    <w:rsid w:val="009804AB"/>
    <w:rsid w:val="00980CD2"/>
    <w:rsid w:val="009819FB"/>
    <w:rsid w:val="009845EF"/>
    <w:rsid w:val="00985BA1"/>
    <w:rsid w:val="00985C4C"/>
    <w:rsid w:val="00987310"/>
    <w:rsid w:val="00990F9B"/>
    <w:rsid w:val="009931EB"/>
    <w:rsid w:val="00997356"/>
    <w:rsid w:val="00997F8D"/>
    <w:rsid w:val="009A0116"/>
    <w:rsid w:val="009A084C"/>
    <w:rsid w:val="009A6169"/>
    <w:rsid w:val="009B5D94"/>
    <w:rsid w:val="009B6F33"/>
    <w:rsid w:val="009C088B"/>
    <w:rsid w:val="009C1662"/>
    <w:rsid w:val="009C4AB9"/>
    <w:rsid w:val="009C672D"/>
    <w:rsid w:val="009C72E1"/>
    <w:rsid w:val="009D0DEB"/>
    <w:rsid w:val="009D3317"/>
    <w:rsid w:val="009D4477"/>
    <w:rsid w:val="009E0C3A"/>
    <w:rsid w:val="009E20B1"/>
    <w:rsid w:val="009E2CC7"/>
    <w:rsid w:val="009E2F11"/>
    <w:rsid w:val="009E438A"/>
    <w:rsid w:val="009E4742"/>
    <w:rsid w:val="009E7BC2"/>
    <w:rsid w:val="009F0A66"/>
    <w:rsid w:val="009F0B01"/>
    <w:rsid w:val="009F1C6D"/>
    <w:rsid w:val="009F50A8"/>
    <w:rsid w:val="009F5D5F"/>
    <w:rsid w:val="009F7040"/>
    <w:rsid w:val="009F7307"/>
    <w:rsid w:val="009F7463"/>
    <w:rsid w:val="009F7AD8"/>
    <w:rsid w:val="00A05E4B"/>
    <w:rsid w:val="00A06C00"/>
    <w:rsid w:val="00A11616"/>
    <w:rsid w:val="00A11E85"/>
    <w:rsid w:val="00A1240A"/>
    <w:rsid w:val="00A14302"/>
    <w:rsid w:val="00A16318"/>
    <w:rsid w:val="00A16CF5"/>
    <w:rsid w:val="00A1737B"/>
    <w:rsid w:val="00A17C5F"/>
    <w:rsid w:val="00A22054"/>
    <w:rsid w:val="00A236EE"/>
    <w:rsid w:val="00A30562"/>
    <w:rsid w:val="00A32965"/>
    <w:rsid w:val="00A3517A"/>
    <w:rsid w:val="00A355D3"/>
    <w:rsid w:val="00A363E5"/>
    <w:rsid w:val="00A368F9"/>
    <w:rsid w:val="00A42032"/>
    <w:rsid w:val="00A42B83"/>
    <w:rsid w:val="00A46483"/>
    <w:rsid w:val="00A46740"/>
    <w:rsid w:val="00A47181"/>
    <w:rsid w:val="00A473AA"/>
    <w:rsid w:val="00A5166D"/>
    <w:rsid w:val="00A52C63"/>
    <w:rsid w:val="00A53339"/>
    <w:rsid w:val="00A53EED"/>
    <w:rsid w:val="00A542C4"/>
    <w:rsid w:val="00A555DB"/>
    <w:rsid w:val="00A55A58"/>
    <w:rsid w:val="00A571E0"/>
    <w:rsid w:val="00A63218"/>
    <w:rsid w:val="00A63612"/>
    <w:rsid w:val="00A63788"/>
    <w:rsid w:val="00A65152"/>
    <w:rsid w:val="00A662A2"/>
    <w:rsid w:val="00A676F0"/>
    <w:rsid w:val="00A67B98"/>
    <w:rsid w:val="00A737A1"/>
    <w:rsid w:val="00A752FF"/>
    <w:rsid w:val="00A75CC9"/>
    <w:rsid w:val="00A76F22"/>
    <w:rsid w:val="00A80E25"/>
    <w:rsid w:val="00A80FBE"/>
    <w:rsid w:val="00A851AE"/>
    <w:rsid w:val="00A85B79"/>
    <w:rsid w:val="00A86149"/>
    <w:rsid w:val="00A87560"/>
    <w:rsid w:val="00A905C3"/>
    <w:rsid w:val="00A92D8E"/>
    <w:rsid w:val="00A95DC4"/>
    <w:rsid w:val="00A962B1"/>
    <w:rsid w:val="00A97A7B"/>
    <w:rsid w:val="00AA1081"/>
    <w:rsid w:val="00AA1C2F"/>
    <w:rsid w:val="00AA1EE6"/>
    <w:rsid w:val="00AA4B51"/>
    <w:rsid w:val="00AA61A8"/>
    <w:rsid w:val="00AB16B3"/>
    <w:rsid w:val="00AB1AD2"/>
    <w:rsid w:val="00AB2538"/>
    <w:rsid w:val="00AB3261"/>
    <w:rsid w:val="00AB3EE5"/>
    <w:rsid w:val="00AB4B48"/>
    <w:rsid w:val="00AC161A"/>
    <w:rsid w:val="00AC4C23"/>
    <w:rsid w:val="00AC55F4"/>
    <w:rsid w:val="00AC6DE1"/>
    <w:rsid w:val="00AD0995"/>
    <w:rsid w:val="00AD18EA"/>
    <w:rsid w:val="00AD2D68"/>
    <w:rsid w:val="00AD43AB"/>
    <w:rsid w:val="00AD5378"/>
    <w:rsid w:val="00AD6968"/>
    <w:rsid w:val="00AD7781"/>
    <w:rsid w:val="00AE240D"/>
    <w:rsid w:val="00AE3772"/>
    <w:rsid w:val="00AE50FC"/>
    <w:rsid w:val="00AE5372"/>
    <w:rsid w:val="00AE6884"/>
    <w:rsid w:val="00AE6C05"/>
    <w:rsid w:val="00AF6831"/>
    <w:rsid w:val="00AF706E"/>
    <w:rsid w:val="00B009AF"/>
    <w:rsid w:val="00B01259"/>
    <w:rsid w:val="00B01700"/>
    <w:rsid w:val="00B034CE"/>
    <w:rsid w:val="00B05593"/>
    <w:rsid w:val="00B05F6E"/>
    <w:rsid w:val="00B069FE"/>
    <w:rsid w:val="00B06ACC"/>
    <w:rsid w:val="00B07280"/>
    <w:rsid w:val="00B072A6"/>
    <w:rsid w:val="00B07F50"/>
    <w:rsid w:val="00B113B5"/>
    <w:rsid w:val="00B136F4"/>
    <w:rsid w:val="00B13B44"/>
    <w:rsid w:val="00B149EC"/>
    <w:rsid w:val="00B152FA"/>
    <w:rsid w:val="00B16C24"/>
    <w:rsid w:val="00B22539"/>
    <w:rsid w:val="00B24BF5"/>
    <w:rsid w:val="00B24CBC"/>
    <w:rsid w:val="00B25670"/>
    <w:rsid w:val="00B27063"/>
    <w:rsid w:val="00B27E80"/>
    <w:rsid w:val="00B30A74"/>
    <w:rsid w:val="00B30DB9"/>
    <w:rsid w:val="00B311AA"/>
    <w:rsid w:val="00B3193A"/>
    <w:rsid w:val="00B31BC8"/>
    <w:rsid w:val="00B32778"/>
    <w:rsid w:val="00B32F8F"/>
    <w:rsid w:val="00B34B30"/>
    <w:rsid w:val="00B40A8A"/>
    <w:rsid w:val="00B40B27"/>
    <w:rsid w:val="00B446C1"/>
    <w:rsid w:val="00B505CC"/>
    <w:rsid w:val="00B52A40"/>
    <w:rsid w:val="00B563CE"/>
    <w:rsid w:val="00B567D3"/>
    <w:rsid w:val="00B57738"/>
    <w:rsid w:val="00B61B57"/>
    <w:rsid w:val="00B6202C"/>
    <w:rsid w:val="00B66325"/>
    <w:rsid w:val="00B666BC"/>
    <w:rsid w:val="00B666CE"/>
    <w:rsid w:val="00B6687D"/>
    <w:rsid w:val="00B66ED7"/>
    <w:rsid w:val="00B672D7"/>
    <w:rsid w:val="00B678FC"/>
    <w:rsid w:val="00B71E48"/>
    <w:rsid w:val="00B72407"/>
    <w:rsid w:val="00B73854"/>
    <w:rsid w:val="00B812D4"/>
    <w:rsid w:val="00B82E8C"/>
    <w:rsid w:val="00B83BAA"/>
    <w:rsid w:val="00B87F22"/>
    <w:rsid w:val="00B935AE"/>
    <w:rsid w:val="00B948E5"/>
    <w:rsid w:val="00B94DD1"/>
    <w:rsid w:val="00B9532F"/>
    <w:rsid w:val="00B96DA2"/>
    <w:rsid w:val="00B96EC6"/>
    <w:rsid w:val="00B9720A"/>
    <w:rsid w:val="00BA11B6"/>
    <w:rsid w:val="00BA156F"/>
    <w:rsid w:val="00BA17D6"/>
    <w:rsid w:val="00BA2911"/>
    <w:rsid w:val="00BA3134"/>
    <w:rsid w:val="00BA34E9"/>
    <w:rsid w:val="00BA5FB6"/>
    <w:rsid w:val="00BA6B01"/>
    <w:rsid w:val="00BA7B77"/>
    <w:rsid w:val="00BB0F75"/>
    <w:rsid w:val="00BB107B"/>
    <w:rsid w:val="00BB224F"/>
    <w:rsid w:val="00BB3321"/>
    <w:rsid w:val="00BB4702"/>
    <w:rsid w:val="00BB476D"/>
    <w:rsid w:val="00BB607C"/>
    <w:rsid w:val="00BB6543"/>
    <w:rsid w:val="00BB785E"/>
    <w:rsid w:val="00BC0554"/>
    <w:rsid w:val="00BC2842"/>
    <w:rsid w:val="00BC3849"/>
    <w:rsid w:val="00BC4FB7"/>
    <w:rsid w:val="00BC5AB6"/>
    <w:rsid w:val="00BC5AFB"/>
    <w:rsid w:val="00BC6D85"/>
    <w:rsid w:val="00BD0502"/>
    <w:rsid w:val="00BD26AD"/>
    <w:rsid w:val="00BD3E66"/>
    <w:rsid w:val="00BD559A"/>
    <w:rsid w:val="00BD5A61"/>
    <w:rsid w:val="00BD7328"/>
    <w:rsid w:val="00BD75A5"/>
    <w:rsid w:val="00BE16F6"/>
    <w:rsid w:val="00BE1822"/>
    <w:rsid w:val="00BE1BE1"/>
    <w:rsid w:val="00BE243C"/>
    <w:rsid w:val="00BE2B40"/>
    <w:rsid w:val="00BE3C21"/>
    <w:rsid w:val="00BF15F2"/>
    <w:rsid w:val="00BF2C31"/>
    <w:rsid w:val="00BF5917"/>
    <w:rsid w:val="00BF5B0C"/>
    <w:rsid w:val="00BF6120"/>
    <w:rsid w:val="00BF71F5"/>
    <w:rsid w:val="00BF74F2"/>
    <w:rsid w:val="00C014EC"/>
    <w:rsid w:val="00C01C05"/>
    <w:rsid w:val="00C01C23"/>
    <w:rsid w:val="00C01C83"/>
    <w:rsid w:val="00C04C81"/>
    <w:rsid w:val="00C06710"/>
    <w:rsid w:val="00C07DAD"/>
    <w:rsid w:val="00C1101D"/>
    <w:rsid w:val="00C127FD"/>
    <w:rsid w:val="00C13E85"/>
    <w:rsid w:val="00C13F31"/>
    <w:rsid w:val="00C16B81"/>
    <w:rsid w:val="00C201E7"/>
    <w:rsid w:val="00C20218"/>
    <w:rsid w:val="00C2058F"/>
    <w:rsid w:val="00C227E9"/>
    <w:rsid w:val="00C23306"/>
    <w:rsid w:val="00C268A3"/>
    <w:rsid w:val="00C26AB9"/>
    <w:rsid w:val="00C26ADC"/>
    <w:rsid w:val="00C27838"/>
    <w:rsid w:val="00C3180E"/>
    <w:rsid w:val="00C32FD3"/>
    <w:rsid w:val="00C33DB3"/>
    <w:rsid w:val="00C35736"/>
    <w:rsid w:val="00C401D5"/>
    <w:rsid w:val="00C40B94"/>
    <w:rsid w:val="00C40F6E"/>
    <w:rsid w:val="00C412AF"/>
    <w:rsid w:val="00C41683"/>
    <w:rsid w:val="00C436AF"/>
    <w:rsid w:val="00C43E57"/>
    <w:rsid w:val="00C50212"/>
    <w:rsid w:val="00C50430"/>
    <w:rsid w:val="00C54037"/>
    <w:rsid w:val="00C55D1C"/>
    <w:rsid w:val="00C55FB1"/>
    <w:rsid w:val="00C565A5"/>
    <w:rsid w:val="00C56B35"/>
    <w:rsid w:val="00C57418"/>
    <w:rsid w:val="00C6030F"/>
    <w:rsid w:val="00C61488"/>
    <w:rsid w:val="00C61F62"/>
    <w:rsid w:val="00C622A6"/>
    <w:rsid w:val="00C63F1A"/>
    <w:rsid w:val="00C64E4D"/>
    <w:rsid w:val="00C65EE3"/>
    <w:rsid w:val="00C65F29"/>
    <w:rsid w:val="00C70292"/>
    <w:rsid w:val="00C721E6"/>
    <w:rsid w:val="00C7421D"/>
    <w:rsid w:val="00C76FC7"/>
    <w:rsid w:val="00C7703B"/>
    <w:rsid w:val="00C830A9"/>
    <w:rsid w:val="00C8411B"/>
    <w:rsid w:val="00C874DF"/>
    <w:rsid w:val="00C9088F"/>
    <w:rsid w:val="00C9101D"/>
    <w:rsid w:val="00C92527"/>
    <w:rsid w:val="00C9428A"/>
    <w:rsid w:val="00C95106"/>
    <w:rsid w:val="00C95F77"/>
    <w:rsid w:val="00C9640C"/>
    <w:rsid w:val="00C9642C"/>
    <w:rsid w:val="00CA18AB"/>
    <w:rsid w:val="00CA2773"/>
    <w:rsid w:val="00CA3F08"/>
    <w:rsid w:val="00CA3FA1"/>
    <w:rsid w:val="00CA4DCE"/>
    <w:rsid w:val="00CA59C5"/>
    <w:rsid w:val="00CA78EA"/>
    <w:rsid w:val="00CB036E"/>
    <w:rsid w:val="00CB0F41"/>
    <w:rsid w:val="00CB1635"/>
    <w:rsid w:val="00CB6392"/>
    <w:rsid w:val="00CB65CF"/>
    <w:rsid w:val="00CB7004"/>
    <w:rsid w:val="00CC0465"/>
    <w:rsid w:val="00CC0DB3"/>
    <w:rsid w:val="00CC35C5"/>
    <w:rsid w:val="00CC3637"/>
    <w:rsid w:val="00CC3C32"/>
    <w:rsid w:val="00CC400E"/>
    <w:rsid w:val="00CC4A08"/>
    <w:rsid w:val="00CC669D"/>
    <w:rsid w:val="00CD0DE9"/>
    <w:rsid w:val="00CD10C9"/>
    <w:rsid w:val="00CD6A89"/>
    <w:rsid w:val="00CD6D25"/>
    <w:rsid w:val="00CD7E5D"/>
    <w:rsid w:val="00CE0806"/>
    <w:rsid w:val="00CE1174"/>
    <w:rsid w:val="00CE16DC"/>
    <w:rsid w:val="00CE2068"/>
    <w:rsid w:val="00CE4E2E"/>
    <w:rsid w:val="00CE6027"/>
    <w:rsid w:val="00CE7496"/>
    <w:rsid w:val="00CE76BB"/>
    <w:rsid w:val="00CF1213"/>
    <w:rsid w:val="00CF32B3"/>
    <w:rsid w:val="00CF335A"/>
    <w:rsid w:val="00CF590F"/>
    <w:rsid w:val="00CF7FC0"/>
    <w:rsid w:val="00D00770"/>
    <w:rsid w:val="00D00781"/>
    <w:rsid w:val="00D008DD"/>
    <w:rsid w:val="00D03157"/>
    <w:rsid w:val="00D03DED"/>
    <w:rsid w:val="00D055F1"/>
    <w:rsid w:val="00D07286"/>
    <w:rsid w:val="00D10C96"/>
    <w:rsid w:val="00D13D72"/>
    <w:rsid w:val="00D16406"/>
    <w:rsid w:val="00D176C8"/>
    <w:rsid w:val="00D22C61"/>
    <w:rsid w:val="00D235E1"/>
    <w:rsid w:val="00D2513E"/>
    <w:rsid w:val="00D25E1E"/>
    <w:rsid w:val="00D27178"/>
    <w:rsid w:val="00D27648"/>
    <w:rsid w:val="00D32DEC"/>
    <w:rsid w:val="00D3538C"/>
    <w:rsid w:val="00D3756C"/>
    <w:rsid w:val="00D42DC7"/>
    <w:rsid w:val="00D43F31"/>
    <w:rsid w:val="00D44D43"/>
    <w:rsid w:val="00D46322"/>
    <w:rsid w:val="00D46458"/>
    <w:rsid w:val="00D52B79"/>
    <w:rsid w:val="00D55978"/>
    <w:rsid w:val="00D55E5E"/>
    <w:rsid w:val="00D56A56"/>
    <w:rsid w:val="00D60990"/>
    <w:rsid w:val="00D63E80"/>
    <w:rsid w:val="00D67BF6"/>
    <w:rsid w:val="00D71F69"/>
    <w:rsid w:val="00D72949"/>
    <w:rsid w:val="00D732CB"/>
    <w:rsid w:val="00D74AC2"/>
    <w:rsid w:val="00D7574C"/>
    <w:rsid w:val="00D75F3A"/>
    <w:rsid w:val="00D77E6F"/>
    <w:rsid w:val="00D81EA8"/>
    <w:rsid w:val="00D845F1"/>
    <w:rsid w:val="00D85FB1"/>
    <w:rsid w:val="00D86BF9"/>
    <w:rsid w:val="00D9017C"/>
    <w:rsid w:val="00D9021C"/>
    <w:rsid w:val="00D90572"/>
    <w:rsid w:val="00D90638"/>
    <w:rsid w:val="00D90DBF"/>
    <w:rsid w:val="00D911E4"/>
    <w:rsid w:val="00D93037"/>
    <w:rsid w:val="00D93404"/>
    <w:rsid w:val="00D944DD"/>
    <w:rsid w:val="00D96002"/>
    <w:rsid w:val="00D97E8E"/>
    <w:rsid w:val="00DA2B23"/>
    <w:rsid w:val="00DA676B"/>
    <w:rsid w:val="00DB2CCE"/>
    <w:rsid w:val="00DB4F1C"/>
    <w:rsid w:val="00DB6800"/>
    <w:rsid w:val="00DB7881"/>
    <w:rsid w:val="00DC009B"/>
    <w:rsid w:val="00DC00AF"/>
    <w:rsid w:val="00DC2C27"/>
    <w:rsid w:val="00DC7035"/>
    <w:rsid w:val="00DC7762"/>
    <w:rsid w:val="00DD03A5"/>
    <w:rsid w:val="00DD4B72"/>
    <w:rsid w:val="00DD7C60"/>
    <w:rsid w:val="00DE0ADA"/>
    <w:rsid w:val="00DE1A56"/>
    <w:rsid w:val="00DF0659"/>
    <w:rsid w:val="00DF1DD6"/>
    <w:rsid w:val="00DF6B4C"/>
    <w:rsid w:val="00DF7359"/>
    <w:rsid w:val="00DF746D"/>
    <w:rsid w:val="00DF7AE8"/>
    <w:rsid w:val="00E00D9A"/>
    <w:rsid w:val="00E01A84"/>
    <w:rsid w:val="00E028D1"/>
    <w:rsid w:val="00E04814"/>
    <w:rsid w:val="00E05406"/>
    <w:rsid w:val="00E10A3A"/>
    <w:rsid w:val="00E122C7"/>
    <w:rsid w:val="00E13487"/>
    <w:rsid w:val="00E1352C"/>
    <w:rsid w:val="00E13C76"/>
    <w:rsid w:val="00E14D51"/>
    <w:rsid w:val="00E14F5A"/>
    <w:rsid w:val="00E217AA"/>
    <w:rsid w:val="00E25BF4"/>
    <w:rsid w:val="00E318CE"/>
    <w:rsid w:val="00E329B9"/>
    <w:rsid w:val="00E32F20"/>
    <w:rsid w:val="00E34602"/>
    <w:rsid w:val="00E346DE"/>
    <w:rsid w:val="00E402FA"/>
    <w:rsid w:val="00E41E0C"/>
    <w:rsid w:val="00E4234D"/>
    <w:rsid w:val="00E430D7"/>
    <w:rsid w:val="00E4632A"/>
    <w:rsid w:val="00E46889"/>
    <w:rsid w:val="00E47CC7"/>
    <w:rsid w:val="00E52282"/>
    <w:rsid w:val="00E629AB"/>
    <w:rsid w:val="00E63FA3"/>
    <w:rsid w:val="00E6490C"/>
    <w:rsid w:val="00E66EEF"/>
    <w:rsid w:val="00E7069A"/>
    <w:rsid w:val="00E70925"/>
    <w:rsid w:val="00E7269B"/>
    <w:rsid w:val="00E73AA7"/>
    <w:rsid w:val="00E74F92"/>
    <w:rsid w:val="00E7594A"/>
    <w:rsid w:val="00E77772"/>
    <w:rsid w:val="00E8080B"/>
    <w:rsid w:val="00E845CB"/>
    <w:rsid w:val="00E852D5"/>
    <w:rsid w:val="00E86C9A"/>
    <w:rsid w:val="00E873DE"/>
    <w:rsid w:val="00E87E4F"/>
    <w:rsid w:val="00E91C80"/>
    <w:rsid w:val="00E94B0D"/>
    <w:rsid w:val="00E94F52"/>
    <w:rsid w:val="00E95BB3"/>
    <w:rsid w:val="00E96375"/>
    <w:rsid w:val="00E97730"/>
    <w:rsid w:val="00EA075E"/>
    <w:rsid w:val="00EA19B0"/>
    <w:rsid w:val="00EA2BDE"/>
    <w:rsid w:val="00EA351E"/>
    <w:rsid w:val="00EA5003"/>
    <w:rsid w:val="00EA556A"/>
    <w:rsid w:val="00EA617C"/>
    <w:rsid w:val="00EA65E3"/>
    <w:rsid w:val="00EA69A7"/>
    <w:rsid w:val="00EA6C52"/>
    <w:rsid w:val="00EA797A"/>
    <w:rsid w:val="00EB091A"/>
    <w:rsid w:val="00EB1F4C"/>
    <w:rsid w:val="00EB2CC1"/>
    <w:rsid w:val="00EB386E"/>
    <w:rsid w:val="00EB4C77"/>
    <w:rsid w:val="00EB5D3A"/>
    <w:rsid w:val="00EB632E"/>
    <w:rsid w:val="00EB6920"/>
    <w:rsid w:val="00EC08EE"/>
    <w:rsid w:val="00EC579A"/>
    <w:rsid w:val="00EC6086"/>
    <w:rsid w:val="00ED189A"/>
    <w:rsid w:val="00ED325C"/>
    <w:rsid w:val="00ED52B6"/>
    <w:rsid w:val="00EE1ADC"/>
    <w:rsid w:val="00EE364E"/>
    <w:rsid w:val="00EE3DA3"/>
    <w:rsid w:val="00EE4E14"/>
    <w:rsid w:val="00EF048E"/>
    <w:rsid w:val="00EF0FF8"/>
    <w:rsid w:val="00EF1313"/>
    <w:rsid w:val="00EF3127"/>
    <w:rsid w:val="00EF4961"/>
    <w:rsid w:val="00EF5149"/>
    <w:rsid w:val="00EF741F"/>
    <w:rsid w:val="00F05EB4"/>
    <w:rsid w:val="00F068C8"/>
    <w:rsid w:val="00F103D3"/>
    <w:rsid w:val="00F10628"/>
    <w:rsid w:val="00F12730"/>
    <w:rsid w:val="00F13A48"/>
    <w:rsid w:val="00F13EF5"/>
    <w:rsid w:val="00F14223"/>
    <w:rsid w:val="00F14391"/>
    <w:rsid w:val="00F161ED"/>
    <w:rsid w:val="00F21014"/>
    <w:rsid w:val="00F21DFC"/>
    <w:rsid w:val="00F22A3F"/>
    <w:rsid w:val="00F22BD3"/>
    <w:rsid w:val="00F233A6"/>
    <w:rsid w:val="00F27554"/>
    <w:rsid w:val="00F27E3F"/>
    <w:rsid w:val="00F305D4"/>
    <w:rsid w:val="00F30F29"/>
    <w:rsid w:val="00F33F4D"/>
    <w:rsid w:val="00F33FF5"/>
    <w:rsid w:val="00F34178"/>
    <w:rsid w:val="00F344C2"/>
    <w:rsid w:val="00F37313"/>
    <w:rsid w:val="00F419DA"/>
    <w:rsid w:val="00F42D0F"/>
    <w:rsid w:val="00F43CBF"/>
    <w:rsid w:val="00F47C5C"/>
    <w:rsid w:val="00F47DCA"/>
    <w:rsid w:val="00F50FB5"/>
    <w:rsid w:val="00F5195F"/>
    <w:rsid w:val="00F521B5"/>
    <w:rsid w:val="00F53663"/>
    <w:rsid w:val="00F53C7F"/>
    <w:rsid w:val="00F54AC2"/>
    <w:rsid w:val="00F56AC6"/>
    <w:rsid w:val="00F60188"/>
    <w:rsid w:val="00F60EBA"/>
    <w:rsid w:val="00F65DA5"/>
    <w:rsid w:val="00F67301"/>
    <w:rsid w:val="00F71267"/>
    <w:rsid w:val="00F73476"/>
    <w:rsid w:val="00F74651"/>
    <w:rsid w:val="00F772A0"/>
    <w:rsid w:val="00F8099B"/>
    <w:rsid w:val="00F811FA"/>
    <w:rsid w:val="00F81F94"/>
    <w:rsid w:val="00F84813"/>
    <w:rsid w:val="00F86B28"/>
    <w:rsid w:val="00F90C39"/>
    <w:rsid w:val="00F91837"/>
    <w:rsid w:val="00F921A9"/>
    <w:rsid w:val="00F933DD"/>
    <w:rsid w:val="00F96EF6"/>
    <w:rsid w:val="00F97E01"/>
    <w:rsid w:val="00FA055D"/>
    <w:rsid w:val="00FA28B8"/>
    <w:rsid w:val="00FA3BAC"/>
    <w:rsid w:val="00FA419F"/>
    <w:rsid w:val="00FA4220"/>
    <w:rsid w:val="00FA44BB"/>
    <w:rsid w:val="00FA4DDF"/>
    <w:rsid w:val="00FA5BF1"/>
    <w:rsid w:val="00FA61A9"/>
    <w:rsid w:val="00FA61BE"/>
    <w:rsid w:val="00FA6D39"/>
    <w:rsid w:val="00FA705F"/>
    <w:rsid w:val="00FA783C"/>
    <w:rsid w:val="00FB1083"/>
    <w:rsid w:val="00FB1C0C"/>
    <w:rsid w:val="00FB58A1"/>
    <w:rsid w:val="00FB6585"/>
    <w:rsid w:val="00FB7A83"/>
    <w:rsid w:val="00FC00AD"/>
    <w:rsid w:val="00FC2B7D"/>
    <w:rsid w:val="00FC2EC4"/>
    <w:rsid w:val="00FC2F1A"/>
    <w:rsid w:val="00FC3AE3"/>
    <w:rsid w:val="00FC466F"/>
    <w:rsid w:val="00FC5C0E"/>
    <w:rsid w:val="00FD2784"/>
    <w:rsid w:val="00FD29AD"/>
    <w:rsid w:val="00FD4E86"/>
    <w:rsid w:val="00FD4F73"/>
    <w:rsid w:val="00FD57CD"/>
    <w:rsid w:val="00FD58F6"/>
    <w:rsid w:val="00FD5BF3"/>
    <w:rsid w:val="00FD6A58"/>
    <w:rsid w:val="00FD746A"/>
    <w:rsid w:val="00FE0AA7"/>
    <w:rsid w:val="00FE35E1"/>
    <w:rsid w:val="00FE3BA0"/>
    <w:rsid w:val="00FE4F7F"/>
    <w:rsid w:val="00FE51C6"/>
    <w:rsid w:val="00FE5759"/>
    <w:rsid w:val="00FE583F"/>
    <w:rsid w:val="00FE5C1E"/>
    <w:rsid w:val="00FE5EAC"/>
    <w:rsid w:val="00FE61AB"/>
    <w:rsid w:val="00FE62B1"/>
    <w:rsid w:val="00FE6CA2"/>
    <w:rsid w:val="00FE7F73"/>
    <w:rsid w:val="00FF35ED"/>
    <w:rsid w:val="00FF5CC0"/>
    <w:rsid w:val="00FF61E8"/>
    <w:rsid w:val="00FF79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F7F00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59C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utoRedefine/>
    <w:rsid w:val="00757AD1"/>
    <w:pPr>
      <w:suppressLineNumbers/>
      <w:spacing w:line="480" w:lineRule="auto"/>
    </w:pPr>
    <w:rPr>
      <w:rFonts w:ascii="Arial" w:eastAsia="ヒラギノ角ゴ Pro W3" w:hAnsi="Arial" w:cs="Arial"/>
      <w:b/>
      <w:color w:val="000000"/>
      <w:sz w:val="28"/>
      <w:szCs w:val="28"/>
    </w:rPr>
  </w:style>
  <w:style w:type="character" w:styleId="CommentReference">
    <w:name w:val="annotation reference"/>
    <w:basedOn w:val="DefaultParagraphFont"/>
    <w:uiPriority w:val="99"/>
    <w:semiHidden/>
    <w:unhideWhenUsed/>
    <w:rsid w:val="001423CF"/>
    <w:rPr>
      <w:sz w:val="18"/>
      <w:szCs w:val="18"/>
    </w:rPr>
  </w:style>
  <w:style w:type="paragraph" w:styleId="CommentText">
    <w:name w:val="annotation text"/>
    <w:basedOn w:val="Normal"/>
    <w:link w:val="CommentTextChar"/>
    <w:uiPriority w:val="99"/>
    <w:unhideWhenUsed/>
    <w:rsid w:val="001423CF"/>
    <w:rPr>
      <w:rFonts w:asciiTheme="minorHAnsi" w:hAnsiTheme="minorHAnsi" w:cstheme="minorBidi"/>
    </w:rPr>
  </w:style>
  <w:style w:type="character" w:customStyle="1" w:styleId="CommentTextChar">
    <w:name w:val="Comment Text Char"/>
    <w:basedOn w:val="DefaultParagraphFont"/>
    <w:link w:val="CommentText"/>
    <w:uiPriority w:val="99"/>
    <w:rsid w:val="001423CF"/>
  </w:style>
  <w:style w:type="paragraph" w:styleId="CommentSubject">
    <w:name w:val="annotation subject"/>
    <w:basedOn w:val="CommentText"/>
    <w:next w:val="CommentText"/>
    <w:link w:val="CommentSubjectChar"/>
    <w:uiPriority w:val="99"/>
    <w:semiHidden/>
    <w:unhideWhenUsed/>
    <w:rsid w:val="001423CF"/>
    <w:rPr>
      <w:b/>
      <w:bCs/>
      <w:sz w:val="20"/>
      <w:szCs w:val="20"/>
    </w:rPr>
  </w:style>
  <w:style w:type="character" w:customStyle="1" w:styleId="CommentSubjectChar">
    <w:name w:val="Comment Subject Char"/>
    <w:basedOn w:val="CommentTextChar"/>
    <w:link w:val="CommentSubject"/>
    <w:uiPriority w:val="99"/>
    <w:semiHidden/>
    <w:rsid w:val="001423CF"/>
    <w:rPr>
      <w:b/>
      <w:bCs/>
      <w:sz w:val="20"/>
      <w:szCs w:val="20"/>
    </w:rPr>
  </w:style>
  <w:style w:type="paragraph" w:styleId="BalloonText">
    <w:name w:val="Balloon Text"/>
    <w:basedOn w:val="Normal"/>
    <w:link w:val="BalloonTextChar"/>
    <w:uiPriority w:val="99"/>
    <w:semiHidden/>
    <w:unhideWhenUsed/>
    <w:rsid w:val="001423C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23CF"/>
    <w:rPr>
      <w:rFonts w:ascii="Lucida Grande" w:hAnsi="Lucida Grande" w:cs="Lucida Grande"/>
      <w:sz w:val="18"/>
      <w:szCs w:val="18"/>
    </w:rPr>
  </w:style>
  <w:style w:type="paragraph" w:styleId="ListParagraph">
    <w:name w:val="List Paragraph"/>
    <w:basedOn w:val="Normal"/>
    <w:uiPriority w:val="34"/>
    <w:qFormat/>
    <w:rsid w:val="00487D9A"/>
    <w:pPr>
      <w:ind w:left="720"/>
      <w:contextualSpacing/>
    </w:pPr>
    <w:rPr>
      <w:rFonts w:asciiTheme="minorHAnsi" w:hAnsiTheme="minorHAnsi" w:cstheme="minorBidi"/>
    </w:rPr>
  </w:style>
  <w:style w:type="paragraph" w:styleId="Bibliography">
    <w:name w:val="Bibliography"/>
    <w:basedOn w:val="Normal"/>
    <w:next w:val="Normal"/>
    <w:uiPriority w:val="37"/>
    <w:unhideWhenUsed/>
    <w:rsid w:val="00D52B79"/>
    <w:pPr>
      <w:tabs>
        <w:tab w:val="left" w:pos="260"/>
      </w:tabs>
      <w:spacing w:line="480" w:lineRule="auto"/>
      <w:ind w:left="264" w:hanging="264"/>
    </w:pPr>
    <w:rPr>
      <w:rFonts w:asciiTheme="minorHAnsi" w:hAnsiTheme="minorHAnsi" w:cstheme="minorBidi"/>
    </w:rPr>
  </w:style>
  <w:style w:type="paragraph" w:styleId="Header">
    <w:name w:val="header"/>
    <w:basedOn w:val="Normal"/>
    <w:link w:val="HeaderChar"/>
    <w:uiPriority w:val="99"/>
    <w:unhideWhenUsed/>
    <w:rsid w:val="00D07286"/>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D07286"/>
  </w:style>
  <w:style w:type="paragraph" w:styleId="Footer">
    <w:name w:val="footer"/>
    <w:basedOn w:val="Normal"/>
    <w:link w:val="FooterChar"/>
    <w:uiPriority w:val="99"/>
    <w:unhideWhenUsed/>
    <w:rsid w:val="00D07286"/>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D07286"/>
  </w:style>
  <w:style w:type="character" w:styleId="PageNumber">
    <w:name w:val="page number"/>
    <w:basedOn w:val="DefaultParagraphFont"/>
    <w:uiPriority w:val="99"/>
    <w:semiHidden/>
    <w:unhideWhenUsed/>
    <w:rsid w:val="00D07286"/>
  </w:style>
  <w:style w:type="character" w:styleId="Hyperlink">
    <w:name w:val="Hyperlink"/>
    <w:basedOn w:val="DefaultParagraphFont"/>
    <w:uiPriority w:val="99"/>
    <w:unhideWhenUsed/>
    <w:rsid w:val="000F1386"/>
    <w:rPr>
      <w:color w:val="0000FF" w:themeColor="hyperlink"/>
      <w:u w:val="single"/>
    </w:rPr>
  </w:style>
  <w:style w:type="character" w:styleId="FollowedHyperlink">
    <w:name w:val="FollowedHyperlink"/>
    <w:basedOn w:val="DefaultParagraphFont"/>
    <w:uiPriority w:val="99"/>
    <w:semiHidden/>
    <w:unhideWhenUsed/>
    <w:rsid w:val="00312DDE"/>
    <w:rPr>
      <w:color w:val="800080" w:themeColor="followedHyperlink"/>
      <w:u w:val="single"/>
    </w:rPr>
  </w:style>
  <w:style w:type="table" w:styleId="TableGrid">
    <w:name w:val="Table Grid"/>
    <w:basedOn w:val="TableNormal"/>
    <w:uiPriority w:val="59"/>
    <w:rsid w:val="008840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93479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LineNumber">
    <w:name w:val="line number"/>
    <w:basedOn w:val="DefaultParagraphFont"/>
    <w:uiPriority w:val="99"/>
    <w:semiHidden/>
    <w:unhideWhenUsed/>
    <w:rsid w:val="00097584"/>
  </w:style>
  <w:style w:type="paragraph" w:customStyle="1" w:styleId="EndNoteBibliography">
    <w:name w:val="EndNote Bibliography"/>
    <w:basedOn w:val="Normal"/>
    <w:link w:val="EndNoteBibliographyChar"/>
    <w:rsid w:val="00EF741F"/>
    <w:pPr>
      <w:spacing w:after="200"/>
    </w:pPr>
    <w:rPr>
      <w:rFonts w:eastAsiaTheme="minorHAnsi"/>
      <w:noProof/>
      <w:sz w:val="20"/>
      <w:szCs w:val="22"/>
      <w:lang w:val="en-AU" w:eastAsia="en-AU"/>
    </w:rPr>
  </w:style>
  <w:style w:type="character" w:customStyle="1" w:styleId="EndNoteBibliographyChar">
    <w:name w:val="EndNote Bibliography Char"/>
    <w:basedOn w:val="DefaultParagraphFont"/>
    <w:link w:val="EndNoteBibliography"/>
    <w:rsid w:val="00EF741F"/>
    <w:rPr>
      <w:rFonts w:ascii="Times New Roman" w:eastAsiaTheme="minorHAnsi" w:hAnsi="Times New Roman" w:cs="Times New Roman"/>
      <w:noProof/>
      <w:sz w:val="20"/>
      <w:szCs w:val="22"/>
      <w:lang w:val="en-AU" w:eastAsia="en-AU"/>
    </w:rPr>
  </w:style>
  <w:style w:type="paragraph" w:styleId="Revision">
    <w:name w:val="Revision"/>
    <w:hidden/>
    <w:uiPriority w:val="99"/>
    <w:semiHidden/>
    <w:rsid w:val="00F47DCA"/>
  </w:style>
  <w:style w:type="paragraph" w:styleId="NormalWeb">
    <w:name w:val="Normal (Web)"/>
    <w:basedOn w:val="Normal"/>
    <w:uiPriority w:val="99"/>
    <w:semiHidden/>
    <w:unhideWhenUsed/>
    <w:rsid w:val="00A63218"/>
    <w:pPr>
      <w:spacing w:before="100" w:beforeAutospacing="1" w:after="100" w:afterAutospacing="1"/>
    </w:pPr>
  </w:style>
  <w:style w:type="paragraph" w:styleId="HTMLPreformatted">
    <w:name w:val="HTML Preformatted"/>
    <w:basedOn w:val="Normal"/>
    <w:link w:val="HTMLPreformattedChar"/>
    <w:uiPriority w:val="99"/>
    <w:semiHidden/>
    <w:unhideWhenUsed/>
    <w:rsid w:val="00F53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C7F"/>
    <w:rPr>
      <w:rFonts w:ascii="Courier New" w:hAnsi="Courier New" w:cs="Courier New"/>
      <w:sz w:val="20"/>
      <w:szCs w:val="20"/>
    </w:rPr>
  </w:style>
  <w:style w:type="character" w:customStyle="1" w:styleId="aceconstant">
    <w:name w:val="ace_constant"/>
    <w:basedOn w:val="DefaultParagraphFont"/>
    <w:rsid w:val="00F53C7F"/>
  </w:style>
  <w:style w:type="paragraph" w:customStyle="1" w:styleId="p1">
    <w:name w:val="p1"/>
    <w:basedOn w:val="Normal"/>
    <w:rsid w:val="00C41683"/>
    <w:pPr>
      <w:shd w:val="clear" w:color="auto" w:fill="F7F9FA"/>
      <w:ind w:left="540" w:hanging="540"/>
    </w:pPr>
    <w:rPr>
      <w:rFonts w:ascii="Helvetica Neue" w:hAnsi="Helvetica Neue"/>
      <w:color w:val="363C3F"/>
      <w:sz w:val="20"/>
      <w:szCs w:val="20"/>
    </w:rPr>
  </w:style>
  <w:style w:type="character" w:customStyle="1" w:styleId="s1">
    <w:name w:val="s1"/>
    <w:basedOn w:val="DefaultParagraphFont"/>
    <w:rsid w:val="00C41683"/>
  </w:style>
  <w:style w:type="character" w:customStyle="1" w:styleId="apple-converted-space">
    <w:name w:val="apple-converted-space"/>
    <w:basedOn w:val="DefaultParagraphFont"/>
    <w:rsid w:val="006B64C9"/>
  </w:style>
  <w:style w:type="table" w:customStyle="1" w:styleId="PlainTable11">
    <w:name w:val="Plain Table 11"/>
    <w:basedOn w:val="TableNormal"/>
    <w:uiPriority w:val="41"/>
    <w:rsid w:val="001003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59C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utoRedefine/>
    <w:rsid w:val="00757AD1"/>
    <w:pPr>
      <w:suppressLineNumbers/>
      <w:spacing w:line="480" w:lineRule="auto"/>
    </w:pPr>
    <w:rPr>
      <w:rFonts w:ascii="Arial" w:eastAsia="ヒラギノ角ゴ Pro W3" w:hAnsi="Arial" w:cs="Arial"/>
      <w:b/>
      <w:color w:val="000000"/>
      <w:sz w:val="28"/>
      <w:szCs w:val="28"/>
    </w:rPr>
  </w:style>
  <w:style w:type="character" w:styleId="CommentReference">
    <w:name w:val="annotation reference"/>
    <w:basedOn w:val="DefaultParagraphFont"/>
    <w:uiPriority w:val="99"/>
    <w:semiHidden/>
    <w:unhideWhenUsed/>
    <w:rsid w:val="001423CF"/>
    <w:rPr>
      <w:sz w:val="18"/>
      <w:szCs w:val="18"/>
    </w:rPr>
  </w:style>
  <w:style w:type="paragraph" w:styleId="CommentText">
    <w:name w:val="annotation text"/>
    <w:basedOn w:val="Normal"/>
    <w:link w:val="CommentTextChar"/>
    <w:uiPriority w:val="99"/>
    <w:unhideWhenUsed/>
    <w:rsid w:val="001423CF"/>
    <w:rPr>
      <w:rFonts w:asciiTheme="minorHAnsi" w:hAnsiTheme="minorHAnsi" w:cstheme="minorBidi"/>
    </w:rPr>
  </w:style>
  <w:style w:type="character" w:customStyle="1" w:styleId="CommentTextChar">
    <w:name w:val="Comment Text Char"/>
    <w:basedOn w:val="DefaultParagraphFont"/>
    <w:link w:val="CommentText"/>
    <w:uiPriority w:val="99"/>
    <w:rsid w:val="001423CF"/>
  </w:style>
  <w:style w:type="paragraph" w:styleId="CommentSubject">
    <w:name w:val="annotation subject"/>
    <w:basedOn w:val="CommentText"/>
    <w:next w:val="CommentText"/>
    <w:link w:val="CommentSubjectChar"/>
    <w:uiPriority w:val="99"/>
    <w:semiHidden/>
    <w:unhideWhenUsed/>
    <w:rsid w:val="001423CF"/>
    <w:rPr>
      <w:b/>
      <w:bCs/>
      <w:sz w:val="20"/>
      <w:szCs w:val="20"/>
    </w:rPr>
  </w:style>
  <w:style w:type="character" w:customStyle="1" w:styleId="CommentSubjectChar">
    <w:name w:val="Comment Subject Char"/>
    <w:basedOn w:val="CommentTextChar"/>
    <w:link w:val="CommentSubject"/>
    <w:uiPriority w:val="99"/>
    <w:semiHidden/>
    <w:rsid w:val="001423CF"/>
    <w:rPr>
      <w:b/>
      <w:bCs/>
      <w:sz w:val="20"/>
      <w:szCs w:val="20"/>
    </w:rPr>
  </w:style>
  <w:style w:type="paragraph" w:styleId="BalloonText">
    <w:name w:val="Balloon Text"/>
    <w:basedOn w:val="Normal"/>
    <w:link w:val="BalloonTextChar"/>
    <w:uiPriority w:val="99"/>
    <w:semiHidden/>
    <w:unhideWhenUsed/>
    <w:rsid w:val="001423C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23CF"/>
    <w:rPr>
      <w:rFonts w:ascii="Lucida Grande" w:hAnsi="Lucida Grande" w:cs="Lucida Grande"/>
      <w:sz w:val="18"/>
      <w:szCs w:val="18"/>
    </w:rPr>
  </w:style>
  <w:style w:type="paragraph" w:styleId="ListParagraph">
    <w:name w:val="List Paragraph"/>
    <w:basedOn w:val="Normal"/>
    <w:uiPriority w:val="34"/>
    <w:qFormat/>
    <w:rsid w:val="00487D9A"/>
    <w:pPr>
      <w:ind w:left="720"/>
      <w:contextualSpacing/>
    </w:pPr>
    <w:rPr>
      <w:rFonts w:asciiTheme="minorHAnsi" w:hAnsiTheme="minorHAnsi" w:cstheme="minorBidi"/>
    </w:rPr>
  </w:style>
  <w:style w:type="paragraph" w:styleId="Bibliography">
    <w:name w:val="Bibliography"/>
    <w:basedOn w:val="Normal"/>
    <w:next w:val="Normal"/>
    <w:uiPriority w:val="37"/>
    <w:unhideWhenUsed/>
    <w:rsid w:val="00D52B79"/>
    <w:pPr>
      <w:tabs>
        <w:tab w:val="left" w:pos="260"/>
      </w:tabs>
      <w:spacing w:line="480" w:lineRule="auto"/>
      <w:ind w:left="264" w:hanging="264"/>
    </w:pPr>
    <w:rPr>
      <w:rFonts w:asciiTheme="minorHAnsi" w:hAnsiTheme="minorHAnsi" w:cstheme="minorBidi"/>
    </w:rPr>
  </w:style>
  <w:style w:type="paragraph" w:styleId="Header">
    <w:name w:val="header"/>
    <w:basedOn w:val="Normal"/>
    <w:link w:val="HeaderChar"/>
    <w:uiPriority w:val="99"/>
    <w:unhideWhenUsed/>
    <w:rsid w:val="00D07286"/>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D07286"/>
  </w:style>
  <w:style w:type="paragraph" w:styleId="Footer">
    <w:name w:val="footer"/>
    <w:basedOn w:val="Normal"/>
    <w:link w:val="FooterChar"/>
    <w:uiPriority w:val="99"/>
    <w:unhideWhenUsed/>
    <w:rsid w:val="00D07286"/>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D07286"/>
  </w:style>
  <w:style w:type="character" w:styleId="PageNumber">
    <w:name w:val="page number"/>
    <w:basedOn w:val="DefaultParagraphFont"/>
    <w:uiPriority w:val="99"/>
    <w:semiHidden/>
    <w:unhideWhenUsed/>
    <w:rsid w:val="00D07286"/>
  </w:style>
  <w:style w:type="character" w:styleId="Hyperlink">
    <w:name w:val="Hyperlink"/>
    <w:basedOn w:val="DefaultParagraphFont"/>
    <w:uiPriority w:val="99"/>
    <w:unhideWhenUsed/>
    <w:rsid w:val="000F1386"/>
    <w:rPr>
      <w:color w:val="0000FF" w:themeColor="hyperlink"/>
      <w:u w:val="single"/>
    </w:rPr>
  </w:style>
  <w:style w:type="character" w:styleId="FollowedHyperlink">
    <w:name w:val="FollowedHyperlink"/>
    <w:basedOn w:val="DefaultParagraphFont"/>
    <w:uiPriority w:val="99"/>
    <w:semiHidden/>
    <w:unhideWhenUsed/>
    <w:rsid w:val="00312DDE"/>
    <w:rPr>
      <w:color w:val="800080" w:themeColor="followedHyperlink"/>
      <w:u w:val="single"/>
    </w:rPr>
  </w:style>
  <w:style w:type="table" w:styleId="TableGrid">
    <w:name w:val="Table Grid"/>
    <w:basedOn w:val="TableNormal"/>
    <w:uiPriority w:val="59"/>
    <w:rsid w:val="008840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93479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LineNumber">
    <w:name w:val="line number"/>
    <w:basedOn w:val="DefaultParagraphFont"/>
    <w:uiPriority w:val="99"/>
    <w:semiHidden/>
    <w:unhideWhenUsed/>
    <w:rsid w:val="00097584"/>
  </w:style>
  <w:style w:type="paragraph" w:customStyle="1" w:styleId="EndNoteBibliography">
    <w:name w:val="EndNote Bibliography"/>
    <w:basedOn w:val="Normal"/>
    <w:link w:val="EndNoteBibliographyChar"/>
    <w:rsid w:val="00EF741F"/>
    <w:pPr>
      <w:spacing w:after="200"/>
    </w:pPr>
    <w:rPr>
      <w:rFonts w:eastAsiaTheme="minorHAnsi"/>
      <w:noProof/>
      <w:sz w:val="20"/>
      <w:szCs w:val="22"/>
      <w:lang w:val="en-AU" w:eastAsia="en-AU"/>
    </w:rPr>
  </w:style>
  <w:style w:type="character" w:customStyle="1" w:styleId="EndNoteBibliographyChar">
    <w:name w:val="EndNote Bibliography Char"/>
    <w:basedOn w:val="DefaultParagraphFont"/>
    <w:link w:val="EndNoteBibliography"/>
    <w:rsid w:val="00EF741F"/>
    <w:rPr>
      <w:rFonts w:ascii="Times New Roman" w:eastAsiaTheme="minorHAnsi" w:hAnsi="Times New Roman" w:cs="Times New Roman"/>
      <w:noProof/>
      <w:sz w:val="20"/>
      <w:szCs w:val="22"/>
      <w:lang w:val="en-AU" w:eastAsia="en-AU"/>
    </w:rPr>
  </w:style>
  <w:style w:type="paragraph" w:styleId="Revision">
    <w:name w:val="Revision"/>
    <w:hidden/>
    <w:uiPriority w:val="99"/>
    <w:semiHidden/>
    <w:rsid w:val="00F47DCA"/>
  </w:style>
  <w:style w:type="paragraph" w:styleId="NormalWeb">
    <w:name w:val="Normal (Web)"/>
    <w:basedOn w:val="Normal"/>
    <w:uiPriority w:val="99"/>
    <w:semiHidden/>
    <w:unhideWhenUsed/>
    <w:rsid w:val="00A63218"/>
    <w:pPr>
      <w:spacing w:before="100" w:beforeAutospacing="1" w:after="100" w:afterAutospacing="1"/>
    </w:pPr>
  </w:style>
  <w:style w:type="paragraph" w:styleId="HTMLPreformatted">
    <w:name w:val="HTML Preformatted"/>
    <w:basedOn w:val="Normal"/>
    <w:link w:val="HTMLPreformattedChar"/>
    <w:uiPriority w:val="99"/>
    <w:semiHidden/>
    <w:unhideWhenUsed/>
    <w:rsid w:val="00F53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C7F"/>
    <w:rPr>
      <w:rFonts w:ascii="Courier New" w:hAnsi="Courier New" w:cs="Courier New"/>
      <w:sz w:val="20"/>
      <w:szCs w:val="20"/>
    </w:rPr>
  </w:style>
  <w:style w:type="character" w:customStyle="1" w:styleId="aceconstant">
    <w:name w:val="ace_constant"/>
    <w:basedOn w:val="DefaultParagraphFont"/>
    <w:rsid w:val="00F53C7F"/>
  </w:style>
  <w:style w:type="paragraph" w:customStyle="1" w:styleId="p1">
    <w:name w:val="p1"/>
    <w:basedOn w:val="Normal"/>
    <w:rsid w:val="00C41683"/>
    <w:pPr>
      <w:shd w:val="clear" w:color="auto" w:fill="F7F9FA"/>
      <w:ind w:left="540" w:hanging="540"/>
    </w:pPr>
    <w:rPr>
      <w:rFonts w:ascii="Helvetica Neue" w:hAnsi="Helvetica Neue"/>
      <w:color w:val="363C3F"/>
      <w:sz w:val="20"/>
      <w:szCs w:val="20"/>
    </w:rPr>
  </w:style>
  <w:style w:type="character" w:customStyle="1" w:styleId="s1">
    <w:name w:val="s1"/>
    <w:basedOn w:val="DefaultParagraphFont"/>
    <w:rsid w:val="00C41683"/>
  </w:style>
  <w:style w:type="character" w:customStyle="1" w:styleId="apple-converted-space">
    <w:name w:val="apple-converted-space"/>
    <w:basedOn w:val="DefaultParagraphFont"/>
    <w:rsid w:val="006B64C9"/>
  </w:style>
  <w:style w:type="table" w:customStyle="1" w:styleId="PlainTable11">
    <w:name w:val="Plain Table 11"/>
    <w:basedOn w:val="TableNormal"/>
    <w:uiPriority w:val="41"/>
    <w:rsid w:val="001003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159299">
      <w:bodyDiv w:val="1"/>
      <w:marLeft w:val="0"/>
      <w:marRight w:val="0"/>
      <w:marTop w:val="0"/>
      <w:marBottom w:val="0"/>
      <w:divBdr>
        <w:top w:val="none" w:sz="0" w:space="0" w:color="auto"/>
        <w:left w:val="none" w:sz="0" w:space="0" w:color="auto"/>
        <w:bottom w:val="none" w:sz="0" w:space="0" w:color="auto"/>
        <w:right w:val="none" w:sz="0" w:space="0" w:color="auto"/>
      </w:divBdr>
      <w:divsChild>
        <w:div w:id="1392341720">
          <w:marLeft w:val="0"/>
          <w:marRight w:val="0"/>
          <w:marTop w:val="0"/>
          <w:marBottom w:val="0"/>
          <w:divBdr>
            <w:top w:val="none" w:sz="0" w:space="0" w:color="auto"/>
            <w:left w:val="none" w:sz="0" w:space="0" w:color="auto"/>
            <w:bottom w:val="none" w:sz="0" w:space="0" w:color="auto"/>
            <w:right w:val="none" w:sz="0" w:space="0" w:color="auto"/>
          </w:divBdr>
          <w:divsChild>
            <w:div w:id="519902128">
              <w:marLeft w:val="0"/>
              <w:marRight w:val="0"/>
              <w:marTop w:val="0"/>
              <w:marBottom w:val="0"/>
              <w:divBdr>
                <w:top w:val="none" w:sz="0" w:space="0" w:color="auto"/>
                <w:left w:val="none" w:sz="0" w:space="0" w:color="auto"/>
                <w:bottom w:val="none" w:sz="0" w:space="0" w:color="auto"/>
                <w:right w:val="none" w:sz="0" w:space="0" w:color="auto"/>
              </w:divBdr>
              <w:divsChild>
                <w:div w:id="6896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0435">
      <w:bodyDiv w:val="1"/>
      <w:marLeft w:val="0"/>
      <w:marRight w:val="0"/>
      <w:marTop w:val="0"/>
      <w:marBottom w:val="0"/>
      <w:divBdr>
        <w:top w:val="none" w:sz="0" w:space="0" w:color="auto"/>
        <w:left w:val="none" w:sz="0" w:space="0" w:color="auto"/>
        <w:bottom w:val="none" w:sz="0" w:space="0" w:color="auto"/>
        <w:right w:val="none" w:sz="0" w:space="0" w:color="auto"/>
      </w:divBdr>
    </w:div>
    <w:div w:id="297541589">
      <w:bodyDiv w:val="1"/>
      <w:marLeft w:val="0"/>
      <w:marRight w:val="0"/>
      <w:marTop w:val="0"/>
      <w:marBottom w:val="0"/>
      <w:divBdr>
        <w:top w:val="none" w:sz="0" w:space="0" w:color="auto"/>
        <w:left w:val="none" w:sz="0" w:space="0" w:color="auto"/>
        <w:bottom w:val="none" w:sz="0" w:space="0" w:color="auto"/>
        <w:right w:val="none" w:sz="0" w:space="0" w:color="auto"/>
      </w:divBdr>
    </w:div>
    <w:div w:id="318968070">
      <w:bodyDiv w:val="1"/>
      <w:marLeft w:val="0"/>
      <w:marRight w:val="0"/>
      <w:marTop w:val="0"/>
      <w:marBottom w:val="0"/>
      <w:divBdr>
        <w:top w:val="none" w:sz="0" w:space="0" w:color="auto"/>
        <w:left w:val="none" w:sz="0" w:space="0" w:color="auto"/>
        <w:bottom w:val="none" w:sz="0" w:space="0" w:color="auto"/>
        <w:right w:val="none" w:sz="0" w:space="0" w:color="auto"/>
      </w:divBdr>
    </w:div>
    <w:div w:id="357704368">
      <w:bodyDiv w:val="1"/>
      <w:marLeft w:val="0"/>
      <w:marRight w:val="0"/>
      <w:marTop w:val="0"/>
      <w:marBottom w:val="0"/>
      <w:divBdr>
        <w:top w:val="none" w:sz="0" w:space="0" w:color="auto"/>
        <w:left w:val="none" w:sz="0" w:space="0" w:color="auto"/>
        <w:bottom w:val="none" w:sz="0" w:space="0" w:color="auto"/>
        <w:right w:val="none" w:sz="0" w:space="0" w:color="auto"/>
      </w:divBdr>
    </w:div>
    <w:div w:id="369650971">
      <w:bodyDiv w:val="1"/>
      <w:marLeft w:val="0"/>
      <w:marRight w:val="0"/>
      <w:marTop w:val="0"/>
      <w:marBottom w:val="0"/>
      <w:divBdr>
        <w:top w:val="none" w:sz="0" w:space="0" w:color="auto"/>
        <w:left w:val="none" w:sz="0" w:space="0" w:color="auto"/>
        <w:bottom w:val="none" w:sz="0" w:space="0" w:color="auto"/>
        <w:right w:val="none" w:sz="0" w:space="0" w:color="auto"/>
      </w:divBdr>
      <w:divsChild>
        <w:div w:id="1129980259">
          <w:marLeft w:val="0"/>
          <w:marRight w:val="0"/>
          <w:marTop w:val="0"/>
          <w:marBottom w:val="0"/>
          <w:divBdr>
            <w:top w:val="none" w:sz="0" w:space="0" w:color="auto"/>
            <w:left w:val="none" w:sz="0" w:space="0" w:color="auto"/>
            <w:bottom w:val="none" w:sz="0" w:space="0" w:color="auto"/>
            <w:right w:val="none" w:sz="0" w:space="0" w:color="auto"/>
          </w:divBdr>
          <w:divsChild>
            <w:div w:id="1081291631">
              <w:marLeft w:val="0"/>
              <w:marRight w:val="0"/>
              <w:marTop w:val="0"/>
              <w:marBottom w:val="0"/>
              <w:divBdr>
                <w:top w:val="none" w:sz="0" w:space="0" w:color="auto"/>
                <w:left w:val="none" w:sz="0" w:space="0" w:color="auto"/>
                <w:bottom w:val="none" w:sz="0" w:space="0" w:color="auto"/>
                <w:right w:val="none" w:sz="0" w:space="0" w:color="auto"/>
              </w:divBdr>
              <w:divsChild>
                <w:div w:id="1768693330">
                  <w:marLeft w:val="150"/>
                  <w:marRight w:val="150"/>
                  <w:marTop w:val="150"/>
                  <w:marBottom w:val="150"/>
                  <w:divBdr>
                    <w:top w:val="none" w:sz="0" w:space="0" w:color="auto"/>
                    <w:left w:val="none" w:sz="0" w:space="0" w:color="auto"/>
                    <w:bottom w:val="none" w:sz="0" w:space="0" w:color="auto"/>
                    <w:right w:val="none" w:sz="0" w:space="0" w:color="auto"/>
                  </w:divBdr>
                  <w:divsChild>
                    <w:div w:id="437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094460">
          <w:marLeft w:val="0"/>
          <w:marRight w:val="0"/>
          <w:marTop w:val="0"/>
          <w:marBottom w:val="0"/>
          <w:divBdr>
            <w:top w:val="none" w:sz="0" w:space="0" w:color="auto"/>
            <w:left w:val="none" w:sz="0" w:space="0" w:color="auto"/>
            <w:bottom w:val="none" w:sz="0" w:space="0" w:color="auto"/>
            <w:right w:val="none" w:sz="0" w:space="0" w:color="auto"/>
          </w:divBdr>
          <w:divsChild>
            <w:div w:id="1033118733">
              <w:marLeft w:val="0"/>
              <w:marRight w:val="0"/>
              <w:marTop w:val="0"/>
              <w:marBottom w:val="0"/>
              <w:divBdr>
                <w:top w:val="none" w:sz="0" w:space="0" w:color="auto"/>
                <w:left w:val="none" w:sz="0" w:space="0" w:color="auto"/>
                <w:bottom w:val="none" w:sz="0" w:space="0" w:color="auto"/>
                <w:right w:val="none" w:sz="0" w:space="0" w:color="auto"/>
              </w:divBdr>
              <w:divsChild>
                <w:div w:id="1294218058">
                  <w:marLeft w:val="150"/>
                  <w:marRight w:val="150"/>
                  <w:marTop w:val="150"/>
                  <w:marBottom w:val="150"/>
                  <w:divBdr>
                    <w:top w:val="none" w:sz="0" w:space="0" w:color="auto"/>
                    <w:left w:val="none" w:sz="0" w:space="0" w:color="auto"/>
                    <w:bottom w:val="none" w:sz="0" w:space="0" w:color="auto"/>
                    <w:right w:val="none" w:sz="0" w:space="0" w:color="auto"/>
                  </w:divBdr>
                  <w:divsChild>
                    <w:div w:id="171399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0078">
          <w:marLeft w:val="0"/>
          <w:marRight w:val="0"/>
          <w:marTop w:val="0"/>
          <w:marBottom w:val="0"/>
          <w:divBdr>
            <w:top w:val="none" w:sz="0" w:space="0" w:color="auto"/>
            <w:left w:val="none" w:sz="0" w:space="0" w:color="auto"/>
            <w:bottom w:val="none" w:sz="0" w:space="0" w:color="auto"/>
            <w:right w:val="none" w:sz="0" w:space="0" w:color="auto"/>
          </w:divBdr>
          <w:divsChild>
            <w:div w:id="1410805714">
              <w:marLeft w:val="0"/>
              <w:marRight w:val="0"/>
              <w:marTop w:val="0"/>
              <w:marBottom w:val="0"/>
              <w:divBdr>
                <w:top w:val="none" w:sz="0" w:space="0" w:color="auto"/>
                <w:left w:val="none" w:sz="0" w:space="0" w:color="auto"/>
                <w:bottom w:val="none" w:sz="0" w:space="0" w:color="auto"/>
                <w:right w:val="none" w:sz="0" w:space="0" w:color="auto"/>
              </w:divBdr>
              <w:divsChild>
                <w:div w:id="1155294174">
                  <w:marLeft w:val="150"/>
                  <w:marRight w:val="150"/>
                  <w:marTop w:val="150"/>
                  <w:marBottom w:val="150"/>
                  <w:divBdr>
                    <w:top w:val="none" w:sz="0" w:space="0" w:color="auto"/>
                    <w:left w:val="none" w:sz="0" w:space="0" w:color="auto"/>
                    <w:bottom w:val="none" w:sz="0" w:space="0" w:color="auto"/>
                    <w:right w:val="none" w:sz="0" w:space="0" w:color="auto"/>
                  </w:divBdr>
                  <w:divsChild>
                    <w:div w:id="18941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64539">
          <w:marLeft w:val="0"/>
          <w:marRight w:val="0"/>
          <w:marTop w:val="0"/>
          <w:marBottom w:val="0"/>
          <w:divBdr>
            <w:top w:val="none" w:sz="0" w:space="0" w:color="auto"/>
            <w:left w:val="none" w:sz="0" w:space="0" w:color="auto"/>
            <w:bottom w:val="none" w:sz="0" w:space="0" w:color="auto"/>
            <w:right w:val="none" w:sz="0" w:space="0" w:color="auto"/>
          </w:divBdr>
          <w:divsChild>
            <w:div w:id="64378101">
              <w:marLeft w:val="0"/>
              <w:marRight w:val="0"/>
              <w:marTop w:val="0"/>
              <w:marBottom w:val="0"/>
              <w:divBdr>
                <w:top w:val="none" w:sz="0" w:space="0" w:color="auto"/>
                <w:left w:val="none" w:sz="0" w:space="0" w:color="auto"/>
                <w:bottom w:val="none" w:sz="0" w:space="0" w:color="auto"/>
                <w:right w:val="none" w:sz="0" w:space="0" w:color="auto"/>
              </w:divBdr>
              <w:divsChild>
                <w:div w:id="1093014056">
                  <w:marLeft w:val="150"/>
                  <w:marRight w:val="150"/>
                  <w:marTop w:val="150"/>
                  <w:marBottom w:val="150"/>
                  <w:divBdr>
                    <w:top w:val="none" w:sz="0" w:space="0" w:color="auto"/>
                    <w:left w:val="none" w:sz="0" w:space="0" w:color="auto"/>
                    <w:bottom w:val="none" w:sz="0" w:space="0" w:color="auto"/>
                    <w:right w:val="none" w:sz="0" w:space="0" w:color="auto"/>
                  </w:divBdr>
                  <w:divsChild>
                    <w:div w:id="941256210">
                      <w:marLeft w:val="0"/>
                      <w:marRight w:val="0"/>
                      <w:marTop w:val="0"/>
                      <w:marBottom w:val="0"/>
                      <w:divBdr>
                        <w:top w:val="none" w:sz="0" w:space="0" w:color="auto"/>
                        <w:left w:val="none" w:sz="0" w:space="0" w:color="auto"/>
                        <w:bottom w:val="none" w:sz="0" w:space="0" w:color="auto"/>
                        <w:right w:val="none" w:sz="0" w:space="0" w:color="auto"/>
                      </w:divBdr>
                      <w:divsChild>
                        <w:div w:id="1686859048">
                          <w:marLeft w:val="0"/>
                          <w:marRight w:val="0"/>
                          <w:marTop w:val="0"/>
                          <w:marBottom w:val="0"/>
                          <w:divBdr>
                            <w:top w:val="none" w:sz="0" w:space="0" w:color="auto"/>
                            <w:left w:val="none" w:sz="0" w:space="0" w:color="auto"/>
                            <w:bottom w:val="none" w:sz="0" w:space="0" w:color="auto"/>
                            <w:right w:val="none" w:sz="0" w:space="0" w:color="auto"/>
                          </w:divBdr>
                          <w:divsChild>
                            <w:div w:id="806623546">
                              <w:marLeft w:val="0"/>
                              <w:marRight w:val="0"/>
                              <w:marTop w:val="0"/>
                              <w:marBottom w:val="0"/>
                              <w:divBdr>
                                <w:top w:val="none" w:sz="0" w:space="0" w:color="auto"/>
                                <w:left w:val="none" w:sz="0" w:space="0" w:color="auto"/>
                                <w:bottom w:val="none" w:sz="0" w:space="0" w:color="auto"/>
                                <w:right w:val="none" w:sz="0" w:space="0" w:color="auto"/>
                              </w:divBdr>
                              <w:divsChild>
                                <w:div w:id="1554580708">
                                  <w:marLeft w:val="0"/>
                                  <w:marRight w:val="0"/>
                                  <w:marTop w:val="0"/>
                                  <w:marBottom w:val="0"/>
                                  <w:divBdr>
                                    <w:top w:val="none" w:sz="0" w:space="0" w:color="auto"/>
                                    <w:left w:val="none" w:sz="0" w:space="0" w:color="auto"/>
                                    <w:bottom w:val="none" w:sz="0" w:space="0" w:color="auto"/>
                                    <w:right w:val="none" w:sz="0" w:space="0" w:color="auto"/>
                                  </w:divBdr>
                                  <w:divsChild>
                                    <w:div w:id="771125561">
                                      <w:marLeft w:val="0"/>
                                      <w:marRight w:val="0"/>
                                      <w:marTop w:val="0"/>
                                      <w:marBottom w:val="0"/>
                                      <w:divBdr>
                                        <w:top w:val="none" w:sz="0" w:space="0" w:color="auto"/>
                                        <w:left w:val="none" w:sz="0" w:space="0" w:color="auto"/>
                                        <w:bottom w:val="none" w:sz="0" w:space="0" w:color="auto"/>
                                        <w:right w:val="none" w:sz="0" w:space="0" w:color="auto"/>
                                      </w:divBdr>
                                    </w:div>
                                    <w:div w:id="1282809987">
                                      <w:marLeft w:val="0"/>
                                      <w:marRight w:val="0"/>
                                      <w:marTop w:val="0"/>
                                      <w:marBottom w:val="0"/>
                                      <w:divBdr>
                                        <w:top w:val="none" w:sz="0" w:space="0" w:color="auto"/>
                                        <w:left w:val="none" w:sz="0" w:space="0" w:color="auto"/>
                                        <w:bottom w:val="none" w:sz="0" w:space="0" w:color="auto"/>
                                        <w:right w:val="none" w:sz="0" w:space="0" w:color="auto"/>
                                      </w:divBdr>
                                    </w:div>
                                    <w:div w:id="1668629955">
                                      <w:marLeft w:val="0"/>
                                      <w:marRight w:val="0"/>
                                      <w:marTop w:val="0"/>
                                      <w:marBottom w:val="0"/>
                                      <w:divBdr>
                                        <w:top w:val="none" w:sz="0" w:space="0" w:color="auto"/>
                                        <w:left w:val="none" w:sz="0" w:space="0" w:color="auto"/>
                                        <w:bottom w:val="none" w:sz="0" w:space="0" w:color="auto"/>
                                        <w:right w:val="none" w:sz="0" w:space="0" w:color="auto"/>
                                      </w:divBdr>
                                    </w:div>
                                    <w:div w:id="1809785108">
                                      <w:marLeft w:val="0"/>
                                      <w:marRight w:val="0"/>
                                      <w:marTop w:val="0"/>
                                      <w:marBottom w:val="0"/>
                                      <w:divBdr>
                                        <w:top w:val="none" w:sz="0" w:space="0" w:color="auto"/>
                                        <w:left w:val="none" w:sz="0" w:space="0" w:color="auto"/>
                                        <w:bottom w:val="none" w:sz="0" w:space="0" w:color="auto"/>
                                        <w:right w:val="none" w:sz="0" w:space="0" w:color="auto"/>
                                      </w:divBdr>
                                    </w:div>
                                    <w:div w:id="187909856">
                                      <w:marLeft w:val="0"/>
                                      <w:marRight w:val="0"/>
                                      <w:marTop w:val="0"/>
                                      <w:marBottom w:val="0"/>
                                      <w:divBdr>
                                        <w:top w:val="none" w:sz="0" w:space="0" w:color="auto"/>
                                        <w:left w:val="none" w:sz="0" w:space="0" w:color="auto"/>
                                        <w:bottom w:val="none" w:sz="0" w:space="0" w:color="auto"/>
                                        <w:right w:val="none" w:sz="0" w:space="0" w:color="auto"/>
                                      </w:divBdr>
                                    </w:div>
                                    <w:div w:id="460733564">
                                      <w:marLeft w:val="0"/>
                                      <w:marRight w:val="0"/>
                                      <w:marTop w:val="0"/>
                                      <w:marBottom w:val="0"/>
                                      <w:divBdr>
                                        <w:top w:val="none" w:sz="0" w:space="0" w:color="auto"/>
                                        <w:left w:val="none" w:sz="0" w:space="0" w:color="auto"/>
                                        <w:bottom w:val="none" w:sz="0" w:space="0" w:color="auto"/>
                                        <w:right w:val="none" w:sz="0" w:space="0" w:color="auto"/>
                                      </w:divBdr>
                                    </w:div>
                                    <w:div w:id="14308137">
                                      <w:marLeft w:val="0"/>
                                      <w:marRight w:val="0"/>
                                      <w:marTop w:val="0"/>
                                      <w:marBottom w:val="0"/>
                                      <w:divBdr>
                                        <w:top w:val="none" w:sz="0" w:space="0" w:color="auto"/>
                                        <w:left w:val="none" w:sz="0" w:space="0" w:color="auto"/>
                                        <w:bottom w:val="none" w:sz="0" w:space="0" w:color="auto"/>
                                        <w:right w:val="none" w:sz="0" w:space="0" w:color="auto"/>
                                      </w:divBdr>
                                    </w:div>
                                    <w:div w:id="15633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4308197">
      <w:bodyDiv w:val="1"/>
      <w:marLeft w:val="0"/>
      <w:marRight w:val="0"/>
      <w:marTop w:val="0"/>
      <w:marBottom w:val="0"/>
      <w:divBdr>
        <w:top w:val="none" w:sz="0" w:space="0" w:color="auto"/>
        <w:left w:val="none" w:sz="0" w:space="0" w:color="auto"/>
        <w:bottom w:val="none" w:sz="0" w:space="0" w:color="auto"/>
        <w:right w:val="none" w:sz="0" w:space="0" w:color="auto"/>
      </w:divBdr>
      <w:divsChild>
        <w:div w:id="1074857706">
          <w:marLeft w:val="0"/>
          <w:marRight w:val="0"/>
          <w:marTop w:val="0"/>
          <w:marBottom w:val="0"/>
          <w:divBdr>
            <w:top w:val="none" w:sz="0" w:space="0" w:color="auto"/>
            <w:left w:val="none" w:sz="0" w:space="0" w:color="auto"/>
            <w:bottom w:val="none" w:sz="0" w:space="0" w:color="auto"/>
            <w:right w:val="none" w:sz="0" w:space="0" w:color="auto"/>
          </w:divBdr>
        </w:div>
        <w:div w:id="1079407331">
          <w:marLeft w:val="0"/>
          <w:marRight w:val="0"/>
          <w:marTop w:val="0"/>
          <w:marBottom w:val="0"/>
          <w:divBdr>
            <w:top w:val="none" w:sz="0" w:space="0" w:color="auto"/>
            <w:left w:val="none" w:sz="0" w:space="0" w:color="auto"/>
            <w:bottom w:val="none" w:sz="0" w:space="0" w:color="auto"/>
            <w:right w:val="none" w:sz="0" w:space="0" w:color="auto"/>
          </w:divBdr>
        </w:div>
        <w:div w:id="1386566032">
          <w:marLeft w:val="0"/>
          <w:marRight w:val="0"/>
          <w:marTop w:val="0"/>
          <w:marBottom w:val="0"/>
          <w:divBdr>
            <w:top w:val="none" w:sz="0" w:space="0" w:color="auto"/>
            <w:left w:val="none" w:sz="0" w:space="0" w:color="auto"/>
            <w:bottom w:val="none" w:sz="0" w:space="0" w:color="auto"/>
            <w:right w:val="none" w:sz="0" w:space="0" w:color="auto"/>
          </w:divBdr>
          <w:divsChild>
            <w:div w:id="1476677763">
              <w:marLeft w:val="0"/>
              <w:marRight w:val="0"/>
              <w:marTop w:val="0"/>
              <w:marBottom w:val="0"/>
              <w:divBdr>
                <w:top w:val="none" w:sz="0" w:space="0" w:color="auto"/>
                <w:left w:val="none" w:sz="0" w:space="0" w:color="auto"/>
                <w:bottom w:val="none" w:sz="0" w:space="0" w:color="auto"/>
                <w:right w:val="none" w:sz="0" w:space="0" w:color="auto"/>
              </w:divBdr>
              <w:divsChild>
                <w:div w:id="111902424">
                  <w:marLeft w:val="0"/>
                  <w:marRight w:val="0"/>
                  <w:marTop w:val="0"/>
                  <w:marBottom w:val="0"/>
                  <w:divBdr>
                    <w:top w:val="none" w:sz="0" w:space="0" w:color="auto"/>
                    <w:left w:val="none" w:sz="0" w:space="0" w:color="auto"/>
                    <w:bottom w:val="none" w:sz="0" w:space="0" w:color="auto"/>
                    <w:right w:val="none" w:sz="0" w:space="0" w:color="auto"/>
                  </w:divBdr>
                </w:div>
              </w:divsChild>
            </w:div>
            <w:div w:id="1383094522">
              <w:marLeft w:val="0"/>
              <w:marRight w:val="0"/>
              <w:marTop w:val="0"/>
              <w:marBottom w:val="0"/>
              <w:divBdr>
                <w:top w:val="none" w:sz="0" w:space="0" w:color="auto"/>
                <w:left w:val="none" w:sz="0" w:space="0" w:color="auto"/>
                <w:bottom w:val="none" w:sz="0" w:space="0" w:color="auto"/>
                <w:right w:val="none" w:sz="0" w:space="0" w:color="auto"/>
              </w:divBdr>
            </w:div>
            <w:div w:id="111246191">
              <w:marLeft w:val="0"/>
              <w:marRight w:val="0"/>
              <w:marTop w:val="0"/>
              <w:marBottom w:val="0"/>
              <w:divBdr>
                <w:top w:val="none" w:sz="0" w:space="0" w:color="auto"/>
                <w:left w:val="none" w:sz="0" w:space="0" w:color="auto"/>
                <w:bottom w:val="none" w:sz="0" w:space="0" w:color="auto"/>
                <w:right w:val="none" w:sz="0" w:space="0" w:color="auto"/>
              </w:divBdr>
            </w:div>
            <w:div w:id="159086032">
              <w:marLeft w:val="0"/>
              <w:marRight w:val="0"/>
              <w:marTop w:val="0"/>
              <w:marBottom w:val="0"/>
              <w:divBdr>
                <w:top w:val="none" w:sz="0" w:space="0" w:color="auto"/>
                <w:left w:val="none" w:sz="0" w:space="0" w:color="auto"/>
                <w:bottom w:val="none" w:sz="0" w:space="0" w:color="auto"/>
                <w:right w:val="none" w:sz="0" w:space="0" w:color="auto"/>
              </w:divBdr>
            </w:div>
            <w:div w:id="1580627204">
              <w:marLeft w:val="0"/>
              <w:marRight w:val="0"/>
              <w:marTop w:val="0"/>
              <w:marBottom w:val="0"/>
              <w:divBdr>
                <w:top w:val="none" w:sz="0" w:space="0" w:color="auto"/>
                <w:left w:val="none" w:sz="0" w:space="0" w:color="auto"/>
                <w:bottom w:val="none" w:sz="0" w:space="0" w:color="auto"/>
                <w:right w:val="none" w:sz="0" w:space="0" w:color="auto"/>
              </w:divBdr>
            </w:div>
            <w:div w:id="949170478">
              <w:marLeft w:val="0"/>
              <w:marRight w:val="0"/>
              <w:marTop w:val="0"/>
              <w:marBottom w:val="0"/>
              <w:divBdr>
                <w:top w:val="none" w:sz="0" w:space="0" w:color="auto"/>
                <w:left w:val="none" w:sz="0" w:space="0" w:color="auto"/>
                <w:bottom w:val="none" w:sz="0" w:space="0" w:color="auto"/>
                <w:right w:val="none" w:sz="0" w:space="0" w:color="auto"/>
              </w:divBdr>
            </w:div>
            <w:div w:id="1058671392">
              <w:marLeft w:val="0"/>
              <w:marRight w:val="0"/>
              <w:marTop w:val="0"/>
              <w:marBottom w:val="0"/>
              <w:divBdr>
                <w:top w:val="none" w:sz="0" w:space="0" w:color="auto"/>
                <w:left w:val="none" w:sz="0" w:space="0" w:color="auto"/>
                <w:bottom w:val="none" w:sz="0" w:space="0" w:color="auto"/>
                <w:right w:val="none" w:sz="0" w:space="0" w:color="auto"/>
              </w:divBdr>
            </w:div>
            <w:div w:id="1229925655">
              <w:marLeft w:val="0"/>
              <w:marRight w:val="0"/>
              <w:marTop w:val="0"/>
              <w:marBottom w:val="0"/>
              <w:divBdr>
                <w:top w:val="none" w:sz="0" w:space="0" w:color="auto"/>
                <w:left w:val="none" w:sz="0" w:space="0" w:color="auto"/>
                <w:bottom w:val="none" w:sz="0" w:space="0" w:color="auto"/>
                <w:right w:val="none" w:sz="0" w:space="0" w:color="auto"/>
              </w:divBdr>
            </w:div>
            <w:div w:id="1538544715">
              <w:marLeft w:val="0"/>
              <w:marRight w:val="0"/>
              <w:marTop w:val="0"/>
              <w:marBottom w:val="0"/>
              <w:divBdr>
                <w:top w:val="none" w:sz="0" w:space="0" w:color="auto"/>
                <w:left w:val="none" w:sz="0" w:space="0" w:color="auto"/>
                <w:bottom w:val="none" w:sz="0" w:space="0" w:color="auto"/>
                <w:right w:val="none" w:sz="0" w:space="0" w:color="auto"/>
              </w:divBdr>
            </w:div>
            <w:div w:id="1398626033">
              <w:marLeft w:val="0"/>
              <w:marRight w:val="0"/>
              <w:marTop w:val="0"/>
              <w:marBottom w:val="0"/>
              <w:divBdr>
                <w:top w:val="none" w:sz="0" w:space="0" w:color="auto"/>
                <w:left w:val="none" w:sz="0" w:space="0" w:color="auto"/>
                <w:bottom w:val="none" w:sz="0" w:space="0" w:color="auto"/>
                <w:right w:val="none" w:sz="0" w:space="0" w:color="auto"/>
              </w:divBdr>
            </w:div>
            <w:div w:id="1090464886">
              <w:marLeft w:val="0"/>
              <w:marRight w:val="0"/>
              <w:marTop w:val="0"/>
              <w:marBottom w:val="0"/>
              <w:divBdr>
                <w:top w:val="none" w:sz="0" w:space="0" w:color="auto"/>
                <w:left w:val="none" w:sz="0" w:space="0" w:color="auto"/>
                <w:bottom w:val="none" w:sz="0" w:space="0" w:color="auto"/>
                <w:right w:val="none" w:sz="0" w:space="0" w:color="auto"/>
              </w:divBdr>
              <w:divsChild>
                <w:div w:id="611521262">
                  <w:marLeft w:val="0"/>
                  <w:marRight w:val="0"/>
                  <w:marTop w:val="0"/>
                  <w:marBottom w:val="0"/>
                  <w:divBdr>
                    <w:top w:val="none" w:sz="0" w:space="0" w:color="auto"/>
                    <w:left w:val="none" w:sz="0" w:space="0" w:color="auto"/>
                    <w:bottom w:val="none" w:sz="0" w:space="0" w:color="auto"/>
                    <w:right w:val="none" w:sz="0" w:space="0" w:color="auto"/>
                  </w:divBdr>
                  <w:divsChild>
                    <w:div w:id="12373243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4116239">
                          <w:marLeft w:val="0"/>
                          <w:marRight w:val="0"/>
                          <w:marTop w:val="0"/>
                          <w:marBottom w:val="0"/>
                          <w:divBdr>
                            <w:top w:val="none" w:sz="0" w:space="0" w:color="auto"/>
                            <w:left w:val="none" w:sz="0" w:space="0" w:color="auto"/>
                            <w:bottom w:val="none" w:sz="0" w:space="0" w:color="auto"/>
                            <w:right w:val="none" w:sz="0" w:space="0" w:color="auto"/>
                          </w:divBdr>
                          <w:divsChild>
                            <w:div w:id="162164812">
                              <w:marLeft w:val="0"/>
                              <w:marRight w:val="0"/>
                              <w:marTop w:val="0"/>
                              <w:marBottom w:val="0"/>
                              <w:divBdr>
                                <w:top w:val="none" w:sz="0" w:space="0" w:color="auto"/>
                                <w:left w:val="none" w:sz="0" w:space="0" w:color="auto"/>
                                <w:bottom w:val="none" w:sz="0" w:space="0" w:color="auto"/>
                                <w:right w:val="none" w:sz="0" w:space="0" w:color="auto"/>
                              </w:divBdr>
                              <w:divsChild>
                                <w:div w:id="2099011598">
                                  <w:marLeft w:val="0"/>
                                  <w:marRight w:val="0"/>
                                  <w:marTop w:val="0"/>
                                  <w:marBottom w:val="0"/>
                                  <w:divBdr>
                                    <w:top w:val="none" w:sz="0" w:space="0" w:color="auto"/>
                                    <w:left w:val="none" w:sz="0" w:space="0" w:color="auto"/>
                                    <w:bottom w:val="none" w:sz="0" w:space="0" w:color="auto"/>
                                    <w:right w:val="none" w:sz="0" w:space="0" w:color="auto"/>
                                  </w:divBdr>
                                </w:div>
                                <w:div w:id="1228222925">
                                  <w:marLeft w:val="0"/>
                                  <w:marRight w:val="0"/>
                                  <w:marTop w:val="0"/>
                                  <w:marBottom w:val="0"/>
                                  <w:divBdr>
                                    <w:top w:val="none" w:sz="0" w:space="0" w:color="auto"/>
                                    <w:left w:val="none" w:sz="0" w:space="0" w:color="auto"/>
                                    <w:bottom w:val="none" w:sz="0" w:space="0" w:color="auto"/>
                                    <w:right w:val="none" w:sz="0" w:space="0" w:color="auto"/>
                                  </w:divBdr>
                                  <w:divsChild>
                                    <w:div w:id="917593660">
                                      <w:marLeft w:val="0"/>
                                      <w:marRight w:val="0"/>
                                      <w:marTop w:val="0"/>
                                      <w:marBottom w:val="0"/>
                                      <w:divBdr>
                                        <w:top w:val="none" w:sz="0" w:space="0" w:color="auto"/>
                                        <w:left w:val="none" w:sz="0" w:space="0" w:color="auto"/>
                                        <w:bottom w:val="none" w:sz="0" w:space="0" w:color="auto"/>
                                        <w:right w:val="none" w:sz="0" w:space="0" w:color="auto"/>
                                      </w:divBdr>
                                      <w:divsChild>
                                        <w:div w:id="2124877710">
                                          <w:marLeft w:val="0"/>
                                          <w:marRight w:val="0"/>
                                          <w:marTop w:val="0"/>
                                          <w:marBottom w:val="0"/>
                                          <w:divBdr>
                                            <w:top w:val="none" w:sz="0" w:space="0" w:color="auto"/>
                                            <w:left w:val="none" w:sz="0" w:space="0" w:color="auto"/>
                                            <w:bottom w:val="none" w:sz="0" w:space="0" w:color="auto"/>
                                            <w:right w:val="none" w:sz="0" w:space="0" w:color="auto"/>
                                          </w:divBdr>
                                          <w:divsChild>
                                            <w:div w:id="2397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7571">
                                      <w:marLeft w:val="0"/>
                                      <w:marRight w:val="0"/>
                                      <w:marTop w:val="0"/>
                                      <w:marBottom w:val="0"/>
                                      <w:divBdr>
                                        <w:top w:val="none" w:sz="0" w:space="0" w:color="auto"/>
                                        <w:left w:val="none" w:sz="0" w:space="0" w:color="auto"/>
                                        <w:bottom w:val="none" w:sz="0" w:space="0" w:color="auto"/>
                                        <w:right w:val="none" w:sz="0" w:space="0" w:color="auto"/>
                                      </w:divBdr>
                                    </w:div>
                                    <w:div w:id="1624269331">
                                      <w:marLeft w:val="0"/>
                                      <w:marRight w:val="0"/>
                                      <w:marTop w:val="0"/>
                                      <w:marBottom w:val="0"/>
                                      <w:divBdr>
                                        <w:top w:val="none" w:sz="0" w:space="0" w:color="auto"/>
                                        <w:left w:val="none" w:sz="0" w:space="0" w:color="auto"/>
                                        <w:bottom w:val="none" w:sz="0" w:space="0" w:color="auto"/>
                                        <w:right w:val="none" w:sz="0" w:space="0" w:color="auto"/>
                                      </w:divBdr>
                                    </w:div>
                                    <w:div w:id="264074770">
                                      <w:marLeft w:val="0"/>
                                      <w:marRight w:val="0"/>
                                      <w:marTop w:val="0"/>
                                      <w:marBottom w:val="0"/>
                                      <w:divBdr>
                                        <w:top w:val="none" w:sz="0" w:space="0" w:color="auto"/>
                                        <w:left w:val="none" w:sz="0" w:space="0" w:color="auto"/>
                                        <w:bottom w:val="none" w:sz="0" w:space="0" w:color="auto"/>
                                        <w:right w:val="none" w:sz="0" w:space="0" w:color="auto"/>
                                      </w:divBdr>
                                    </w:div>
                                    <w:div w:id="809858723">
                                      <w:marLeft w:val="0"/>
                                      <w:marRight w:val="0"/>
                                      <w:marTop w:val="0"/>
                                      <w:marBottom w:val="0"/>
                                      <w:divBdr>
                                        <w:top w:val="none" w:sz="0" w:space="0" w:color="auto"/>
                                        <w:left w:val="none" w:sz="0" w:space="0" w:color="auto"/>
                                        <w:bottom w:val="none" w:sz="0" w:space="0" w:color="auto"/>
                                        <w:right w:val="none" w:sz="0" w:space="0" w:color="auto"/>
                                      </w:divBdr>
                                    </w:div>
                                    <w:div w:id="1681932739">
                                      <w:marLeft w:val="0"/>
                                      <w:marRight w:val="0"/>
                                      <w:marTop w:val="0"/>
                                      <w:marBottom w:val="0"/>
                                      <w:divBdr>
                                        <w:top w:val="none" w:sz="0" w:space="0" w:color="auto"/>
                                        <w:left w:val="none" w:sz="0" w:space="0" w:color="auto"/>
                                        <w:bottom w:val="none" w:sz="0" w:space="0" w:color="auto"/>
                                        <w:right w:val="none" w:sz="0" w:space="0" w:color="auto"/>
                                      </w:divBdr>
                                    </w:div>
                                    <w:div w:id="168601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528775">
                      <w:marLeft w:val="0"/>
                      <w:marRight w:val="0"/>
                      <w:marTop w:val="0"/>
                      <w:marBottom w:val="0"/>
                      <w:divBdr>
                        <w:top w:val="none" w:sz="0" w:space="0" w:color="auto"/>
                        <w:left w:val="none" w:sz="0" w:space="0" w:color="auto"/>
                        <w:bottom w:val="none" w:sz="0" w:space="0" w:color="auto"/>
                        <w:right w:val="none" w:sz="0" w:space="0" w:color="auto"/>
                      </w:divBdr>
                    </w:div>
                    <w:div w:id="1188521444">
                      <w:marLeft w:val="0"/>
                      <w:marRight w:val="0"/>
                      <w:marTop w:val="0"/>
                      <w:marBottom w:val="0"/>
                      <w:divBdr>
                        <w:top w:val="none" w:sz="0" w:space="0" w:color="auto"/>
                        <w:left w:val="none" w:sz="0" w:space="0" w:color="auto"/>
                        <w:bottom w:val="none" w:sz="0" w:space="0" w:color="auto"/>
                        <w:right w:val="none" w:sz="0" w:space="0" w:color="auto"/>
                      </w:divBdr>
                    </w:div>
                    <w:div w:id="264965194">
                      <w:marLeft w:val="0"/>
                      <w:marRight w:val="0"/>
                      <w:marTop w:val="0"/>
                      <w:marBottom w:val="0"/>
                      <w:divBdr>
                        <w:top w:val="none" w:sz="0" w:space="0" w:color="auto"/>
                        <w:left w:val="none" w:sz="0" w:space="0" w:color="auto"/>
                        <w:bottom w:val="none" w:sz="0" w:space="0" w:color="auto"/>
                        <w:right w:val="none" w:sz="0" w:space="0" w:color="auto"/>
                      </w:divBdr>
                    </w:div>
                    <w:div w:id="1903591041">
                      <w:marLeft w:val="0"/>
                      <w:marRight w:val="0"/>
                      <w:marTop w:val="0"/>
                      <w:marBottom w:val="0"/>
                      <w:divBdr>
                        <w:top w:val="none" w:sz="0" w:space="0" w:color="auto"/>
                        <w:left w:val="none" w:sz="0" w:space="0" w:color="auto"/>
                        <w:bottom w:val="none" w:sz="0" w:space="0" w:color="auto"/>
                        <w:right w:val="none" w:sz="0" w:space="0" w:color="auto"/>
                      </w:divBdr>
                    </w:div>
                    <w:div w:id="9479265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0172712">
                          <w:marLeft w:val="0"/>
                          <w:marRight w:val="0"/>
                          <w:marTop w:val="0"/>
                          <w:marBottom w:val="0"/>
                          <w:divBdr>
                            <w:top w:val="none" w:sz="0" w:space="0" w:color="auto"/>
                            <w:left w:val="none" w:sz="0" w:space="0" w:color="auto"/>
                            <w:bottom w:val="none" w:sz="0" w:space="0" w:color="auto"/>
                            <w:right w:val="none" w:sz="0" w:space="0" w:color="auto"/>
                          </w:divBdr>
                          <w:divsChild>
                            <w:div w:id="1470053242">
                              <w:marLeft w:val="0"/>
                              <w:marRight w:val="0"/>
                              <w:marTop w:val="0"/>
                              <w:marBottom w:val="0"/>
                              <w:divBdr>
                                <w:top w:val="none" w:sz="0" w:space="0" w:color="auto"/>
                                <w:left w:val="none" w:sz="0" w:space="0" w:color="auto"/>
                                <w:bottom w:val="none" w:sz="0" w:space="0" w:color="auto"/>
                                <w:right w:val="none" w:sz="0" w:space="0" w:color="auto"/>
                              </w:divBdr>
                              <w:divsChild>
                                <w:div w:id="835729277">
                                  <w:marLeft w:val="0"/>
                                  <w:marRight w:val="0"/>
                                  <w:marTop w:val="0"/>
                                  <w:marBottom w:val="0"/>
                                  <w:divBdr>
                                    <w:top w:val="none" w:sz="0" w:space="0" w:color="auto"/>
                                    <w:left w:val="none" w:sz="0" w:space="0" w:color="auto"/>
                                    <w:bottom w:val="none" w:sz="0" w:space="0" w:color="auto"/>
                                    <w:right w:val="none" w:sz="0" w:space="0" w:color="auto"/>
                                  </w:divBdr>
                                  <w:divsChild>
                                    <w:div w:id="105685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4542550">
      <w:bodyDiv w:val="1"/>
      <w:marLeft w:val="0"/>
      <w:marRight w:val="0"/>
      <w:marTop w:val="0"/>
      <w:marBottom w:val="0"/>
      <w:divBdr>
        <w:top w:val="none" w:sz="0" w:space="0" w:color="auto"/>
        <w:left w:val="none" w:sz="0" w:space="0" w:color="auto"/>
        <w:bottom w:val="none" w:sz="0" w:space="0" w:color="auto"/>
        <w:right w:val="none" w:sz="0" w:space="0" w:color="auto"/>
      </w:divBdr>
      <w:divsChild>
        <w:div w:id="955259443">
          <w:marLeft w:val="0"/>
          <w:marRight w:val="0"/>
          <w:marTop w:val="0"/>
          <w:marBottom w:val="0"/>
          <w:divBdr>
            <w:top w:val="none" w:sz="0" w:space="0" w:color="auto"/>
            <w:left w:val="none" w:sz="0" w:space="0" w:color="auto"/>
            <w:bottom w:val="none" w:sz="0" w:space="0" w:color="auto"/>
            <w:right w:val="none" w:sz="0" w:space="0" w:color="auto"/>
          </w:divBdr>
          <w:divsChild>
            <w:div w:id="274026063">
              <w:marLeft w:val="0"/>
              <w:marRight w:val="0"/>
              <w:marTop w:val="0"/>
              <w:marBottom w:val="0"/>
              <w:divBdr>
                <w:top w:val="none" w:sz="0" w:space="0" w:color="auto"/>
                <w:left w:val="none" w:sz="0" w:space="0" w:color="auto"/>
                <w:bottom w:val="none" w:sz="0" w:space="0" w:color="auto"/>
                <w:right w:val="none" w:sz="0" w:space="0" w:color="auto"/>
              </w:divBdr>
              <w:divsChild>
                <w:div w:id="84949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544324">
      <w:bodyDiv w:val="1"/>
      <w:marLeft w:val="0"/>
      <w:marRight w:val="0"/>
      <w:marTop w:val="0"/>
      <w:marBottom w:val="0"/>
      <w:divBdr>
        <w:top w:val="none" w:sz="0" w:space="0" w:color="auto"/>
        <w:left w:val="none" w:sz="0" w:space="0" w:color="auto"/>
        <w:bottom w:val="none" w:sz="0" w:space="0" w:color="auto"/>
        <w:right w:val="none" w:sz="0" w:space="0" w:color="auto"/>
      </w:divBdr>
    </w:div>
    <w:div w:id="818420392">
      <w:bodyDiv w:val="1"/>
      <w:marLeft w:val="0"/>
      <w:marRight w:val="0"/>
      <w:marTop w:val="0"/>
      <w:marBottom w:val="0"/>
      <w:divBdr>
        <w:top w:val="none" w:sz="0" w:space="0" w:color="auto"/>
        <w:left w:val="none" w:sz="0" w:space="0" w:color="auto"/>
        <w:bottom w:val="none" w:sz="0" w:space="0" w:color="auto"/>
        <w:right w:val="none" w:sz="0" w:space="0" w:color="auto"/>
      </w:divBdr>
    </w:div>
    <w:div w:id="941374125">
      <w:bodyDiv w:val="1"/>
      <w:marLeft w:val="0"/>
      <w:marRight w:val="0"/>
      <w:marTop w:val="0"/>
      <w:marBottom w:val="0"/>
      <w:divBdr>
        <w:top w:val="none" w:sz="0" w:space="0" w:color="auto"/>
        <w:left w:val="none" w:sz="0" w:space="0" w:color="auto"/>
        <w:bottom w:val="none" w:sz="0" w:space="0" w:color="auto"/>
        <w:right w:val="none" w:sz="0" w:space="0" w:color="auto"/>
      </w:divBdr>
    </w:div>
    <w:div w:id="950744305">
      <w:bodyDiv w:val="1"/>
      <w:marLeft w:val="0"/>
      <w:marRight w:val="0"/>
      <w:marTop w:val="0"/>
      <w:marBottom w:val="0"/>
      <w:divBdr>
        <w:top w:val="none" w:sz="0" w:space="0" w:color="auto"/>
        <w:left w:val="none" w:sz="0" w:space="0" w:color="auto"/>
        <w:bottom w:val="none" w:sz="0" w:space="0" w:color="auto"/>
        <w:right w:val="none" w:sz="0" w:space="0" w:color="auto"/>
      </w:divBdr>
    </w:div>
    <w:div w:id="1025905447">
      <w:bodyDiv w:val="1"/>
      <w:marLeft w:val="0"/>
      <w:marRight w:val="0"/>
      <w:marTop w:val="0"/>
      <w:marBottom w:val="0"/>
      <w:divBdr>
        <w:top w:val="none" w:sz="0" w:space="0" w:color="auto"/>
        <w:left w:val="none" w:sz="0" w:space="0" w:color="auto"/>
        <w:bottom w:val="none" w:sz="0" w:space="0" w:color="auto"/>
        <w:right w:val="none" w:sz="0" w:space="0" w:color="auto"/>
      </w:divBdr>
    </w:div>
    <w:div w:id="1033962438">
      <w:bodyDiv w:val="1"/>
      <w:marLeft w:val="0"/>
      <w:marRight w:val="0"/>
      <w:marTop w:val="0"/>
      <w:marBottom w:val="0"/>
      <w:divBdr>
        <w:top w:val="none" w:sz="0" w:space="0" w:color="auto"/>
        <w:left w:val="none" w:sz="0" w:space="0" w:color="auto"/>
        <w:bottom w:val="none" w:sz="0" w:space="0" w:color="auto"/>
        <w:right w:val="none" w:sz="0" w:space="0" w:color="auto"/>
      </w:divBdr>
    </w:div>
    <w:div w:id="1053700988">
      <w:bodyDiv w:val="1"/>
      <w:marLeft w:val="0"/>
      <w:marRight w:val="0"/>
      <w:marTop w:val="0"/>
      <w:marBottom w:val="0"/>
      <w:divBdr>
        <w:top w:val="none" w:sz="0" w:space="0" w:color="auto"/>
        <w:left w:val="none" w:sz="0" w:space="0" w:color="auto"/>
        <w:bottom w:val="none" w:sz="0" w:space="0" w:color="auto"/>
        <w:right w:val="none" w:sz="0" w:space="0" w:color="auto"/>
      </w:divBdr>
    </w:div>
    <w:div w:id="1110784899">
      <w:bodyDiv w:val="1"/>
      <w:marLeft w:val="0"/>
      <w:marRight w:val="0"/>
      <w:marTop w:val="0"/>
      <w:marBottom w:val="0"/>
      <w:divBdr>
        <w:top w:val="none" w:sz="0" w:space="0" w:color="auto"/>
        <w:left w:val="none" w:sz="0" w:space="0" w:color="auto"/>
        <w:bottom w:val="none" w:sz="0" w:space="0" w:color="auto"/>
        <w:right w:val="none" w:sz="0" w:space="0" w:color="auto"/>
      </w:divBdr>
    </w:div>
    <w:div w:id="1231888582">
      <w:bodyDiv w:val="1"/>
      <w:marLeft w:val="0"/>
      <w:marRight w:val="0"/>
      <w:marTop w:val="0"/>
      <w:marBottom w:val="0"/>
      <w:divBdr>
        <w:top w:val="none" w:sz="0" w:space="0" w:color="auto"/>
        <w:left w:val="none" w:sz="0" w:space="0" w:color="auto"/>
        <w:bottom w:val="none" w:sz="0" w:space="0" w:color="auto"/>
        <w:right w:val="none" w:sz="0" w:space="0" w:color="auto"/>
      </w:divBdr>
    </w:div>
    <w:div w:id="1425809763">
      <w:bodyDiv w:val="1"/>
      <w:marLeft w:val="0"/>
      <w:marRight w:val="0"/>
      <w:marTop w:val="0"/>
      <w:marBottom w:val="0"/>
      <w:divBdr>
        <w:top w:val="none" w:sz="0" w:space="0" w:color="auto"/>
        <w:left w:val="none" w:sz="0" w:space="0" w:color="auto"/>
        <w:bottom w:val="none" w:sz="0" w:space="0" w:color="auto"/>
        <w:right w:val="none" w:sz="0" w:space="0" w:color="auto"/>
      </w:divBdr>
    </w:div>
    <w:div w:id="1574774823">
      <w:bodyDiv w:val="1"/>
      <w:marLeft w:val="0"/>
      <w:marRight w:val="0"/>
      <w:marTop w:val="0"/>
      <w:marBottom w:val="0"/>
      <w:divBdr>
        <w:top w:val="none" w:sz="0" w:space="0" w:color="auto"/>
        <w:left w:val="none" w:sz="0" w:space="0" w:color="auto"/>
        <w:bottom w:val="none" w:sz="0" w:space="0" w:color="auto"/>
        <w:right w:val="none" w:sz="0" w:space="0" w:color="auto"/>
      </w:divBdr>
      <w:divsChild>
        <w:div w:id="872770813">
          <w:marLeft w:val="0"/>
          <w:marRight w:val="0"/>
          <w:marTop w:val="0"/>
          <w:marBottom w:val="0"/>
          <w:divBdr>
            <w:top w:val="none" w:sz="0" w:space="0" w:color="auto"/>
            <w:left w:val="none" w:sz="0" w:space="0" w:color="auto"/>
            <w:bottom w:val="none" w:sz="0" w:space="0" w:color="auto"/>
            <w:right w:val="none" w:sz="0" w:space="0" w:color="auto"/>
          </w:divBdr>
          <w:divsChild>
            <w:div w:id="1406296075">
              <w:marLeft w:val="0"/>
              <w:marRight w:val="0"/>
              <w:marTop w:val="0"/>
              <w:marBottom w:val="0"/>
              <w:divBdr>
                <w:top w:val="none" w:sz="0" w:space="0" w:color="auto"/>
                <w:left w:val="none" w:sz="0" w:space="0" w:color="auto"/>
                <w:bottom w:val="none" w:sz="0" w:space="0" w:color="auto"/>
                <w:right w:val="none" w:sz="0" w:space="0" w:color="auto"/>
              </w:divBdr>
              <w:divsChild>
                <w:div w:id="5431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40205">
      <w:bodyDiv w:val="1"/>
      <w:marLeft w:val="0"/>
      <w:marRight w:val="0"/>
      <w:marTop w:val="0"/>
      <w:marBottom w:val="0"/>
      <w:divBdr>
        <w:top w:val="none" w:sz="0" w:space="0" w:color="auto"/>
        <w:left w:val="none" w:sz="0" w:space="0" w:color="auto"/>
        <w:bottom w:val="none" w:sz="0" w:space="0" w:color="auto"/>
        <w:right w:val="none" w:sz="0" w:space="0" w:color="auto"/>
      </w:divBdr>
    </w:div>
    <w:div w:id="2082100466">
      <w:bodyDiv w:val="1"/>
      <w:marLeft w:val="0"/>
      <w:marRight w:val="0"/>
      <w:marTop w:val="0"/>
      <w:marBottom w:val="0"/>
      <w:divBdr>
        <w:top w:val="none" w:sz="0" w:space="0" w:color="auto"/>
        <w:left w:val="none" w:sz="0" w:space="0" w:color="auto"/>
        <w:bottom w:val="none" w:sz="0" w:space="0" w:color="auto"/>
        <w:right w:val="none" w:sz="0" w:space="0" w:color="auto"/>
      </w:divBdr>
    </w:div>
    <w:div w:id="2091344002">
      <w:bodyDiv w:val="1"/>
      <w:marLeft w:val="0"/>
      <w:marRight w:val="0"/>
      <w:marTop w:val="0"/>
      <w:marBottom w:val="0"/>
      <w:divBdr>
        <w:top w:val="none" w:sz="0" w:space="0" w:color="auto"/>
        <w:left w:val="none" w:sz="0" w:space="0" w:color="auto"/>
        <w:bottom w:val="none" w:sz="0" w:space="0" w:color="auto"/>
        <w:right w:val="none" w:sz="0" w:space="0" w:color="auto"/>
      </w:divBdr>
    </w:div>
    <w:div w:id="2100173886">
      <w:bodyDiv w:val="1"/>
      <w:marLeft w:val="0"/>
      <w:marRight w:val="0"/>
      <w:marTop w:val="0"/>
      <w:marBottom w:val="0"/>
      <w:divBdr>
        <w:top w:val="none" w:sz="0" w:space="0" w:color="auto"/>
        <w:left w:val="none" w:sz="0" w:space="0" w:color="auto"/>
        <w:bottom w:val="none" w:sz="0" w:space="0" w:color="auto"/>
        <w:right w:val="none" w:sz="0" w:space="0" w:color="auto"/>
      </w:divBdr>
      <w:divsChild>
        <w:div w:id="756292986">
          <w:marLeft w:val="0"/>
          <w:marRight w:val="0"/>
          <w:marTop w:val="0"/>
          <w:marBottom w:val="0"/>
          <w:divBdr>
            <w:top w:val="none" w:sz="0" w:space="0" w:color="auto"/>
            <w:left w:val="none" w:sz="0" w:space="0" w:color="auto"/>
            <w:bottom w:val="none" w:sz="0" w:space="0" w:color="auto"/>
            <w:right w:val="none" w:sz="0" w:space="0" w:color="auto"/>
          </w:divBdr>
        </w:div>
        <w:div w:id="1840346191">
          <w:marLeft w:val="0"/>
          <w:marRight w:val="0"/>
          <w:marTop w:val="0"/>
          <w:marBottom w:val="0"/>
          <w:divBdr>
            <w:top w:val="none" w:sz="0" w:space="0" w:color="auto"/>
            <w:left w:val="none" w:sz="0" w:space="0" w:color="auto"/>
            <w:bottom w:val="none" w:sz="0" w:space="0" w:color="auto"/>
            <w:right w:val="none" w:sz="0" w:space="0" w:color="auto"/>
          </w:divBdr>
        </w:div>
        <w:div w:id="602302134">
          <w:marLeft w:val="0"/>
          <w:marRight w:val="0"/>
          <w:marTop w:val="0"/>
          <w:marBottom w:val="0"/>
          <w:divBdr>
            <w:top w:val="none" w:sz="0" w:space="0" w:color="auto"/>
            <w:left w:val="none" w:sz="0" w:space="0" w:color="auto"/>
            <w:bottom w:val="none" w:sz="0" w:space="0" w:color="auto"/>
            <w:right w:val="none" w:sz="0" w:space="0" w:color="auto"/>
          </w:divBdr>
        </w:div>
        <w:div w:id="512186838">
          <w:marLeft w:val="0"/>
          <w:marRight w:val="0"/>
          <w:marTop w:val="0"/>
          <w:marBottom w:val="0"/>
          <w:divBdr>
            <w:top w:val="none" w:sz="0" w:space="0" w:color="auto"/>
            <w:left w:val="none" w:sz="0" w:space="0" w:color="auto"/>
            <w:bottom w:val="none" w:sz="0" w:space="0" w:color="auto"/>
            <w:right w:val="none" w:sz="0" w:space="0" w:color="auto"/>
          </w:divBdr>
          <w:divsChild>
            <w:div w:id="2025016026">
              <w:marLeft w:val="0"/>
              <w:marRight w:val="0"/>
              <w:marTop w:val="0"/>
              <w:marBottom w:val="0"/>
              <w:divBdr>
                <w:top w:val="none" w:sz="0" w:space="0" w:color="auto"/>
                <w:left w:val="none" w:sz="0" w:space="0" w:color="auto"/>
                <w:bottom w:val="none" w:sz="0" w:space="0" w:color="auto"/>
                <w:right w:val="none" w:sz="0" w:space="0" w:color="auto"/>
              </w:divBdr>
            </w:div>
            <w:div w:id="1179272061">
              <w:marLeft w:val="0"/>
              <w:marRight w:val="0"/>
              <w:marTop w:val="0"/>
              <w:marBottom w:val="0"/>
              <w:divBdr>
                <w:top w:val="none" w:sz="0" w:space="0" w:color="auto"/>
                <w:left w:val="none" w:sz="0" w:space="0" w:color="auto"/>
                <w:bottom w:val="none" w:sz="0" w:space="0" w:color="auto"/>
                <w:right w:val="none" w:sz="0" w:space="0" w:color="auto"/>
              </w:divBdr>
              <w:divsChild>
                <w:div w:id="4918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489811">
      <w:bodyDiv w:val="1"/>
      <w:marLeft w:val="0"/>
      <w:marRight w:val="0"/>
      <w:marTop w:val="0"/>
      <w:marBottom w:val="0"/>
      <w:divBdr>
        <w:top w:val="none" w:sz="0" w:space="0" w:color="auto"/>
        <w:left w:val="none" w:sz="0" w:space="0" w:color="auto"/>
        <w:bottom w:val="none" w:sz="0" w:space="0" w:color="auto"/>
        <w:right w:val="none" w:sz="0" w:space="0" w:color="auto"/>
      </w:divBdr>
      <w:divsChild>
        <w:div w:id="1374887788">
          <w:marLeft w:val="0"/>
          <w:marRight w:val="0"/>
          <w:marTop w:val="0"/>
          <w:marBottom w:val="0"/>
          <w:divBdr>
            <w:top w:val="none" w:sz="0" w:space="0" w:color="auto"/>
            <w:left w:val="none" w:sz="0" w:space="0" w:color="auto"/>
            <w:bottom w:val="none" w:sz="0" w:space="0" w:color="auto"/>
            <w:right w:val="none" w:sz="0" w:space="0" w:color="auto"/>
          </w:divBdr>
          <w:divsChild>
            <w:div w:id="766274139">
              <w:marLeft w:val="0"/>
              <w:marRight w:val="0"/>
              <w:marTop w:val="0"/>
              <w:marBottom w:val="0"/>
              <w:divBdr>
                <w:top w:val="none" w:sz="0" w:space="0" w:color="auto"/>
                <w:left w:val="none" w:sz="0" w:space="0" w:color="auto"/>
                <w:bottom w:val="none" w:sz="0" w:space="0" w:color="auto"/>
                <w:right w:val="none" w:sz="0" w:space="0" w:color="auto"/>
              </w:divBdr>
              <w:divsChild>
                <w:div w:id="18720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Relationship Id="rId24"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6.tiff"/><Relationship Id="rId23" Type="http://schemas.microsoft.com/office/2011/relationships/commentsExtended" Target="commentsExtended.xml"/><Relationship Id="rId10" Type="http://schemas.openxmlformats.org/officeDocument/2006/relationships/image" Target="media/image1.png"/><Relationship Id="rId1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D575A7-7C48-479C-80F1-CD08DE6D1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24763</Words>
  <Characters>141152</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165584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Bruno</dc:creator>
  <cp:lastModifiedBy>Richard  Aronson</cp:lastModifiedBy>
  <cp:revision>2</cp:revision>
  <cp:lastPrinted>2017-04-26T15:12:00Z</cp:lastPrinted>
  <dcterms:created xsi:type="dcterms:W3CDTF">2017-08-06T13:28:00Z</dcterms:created>
  <dcterms:modified xsi:type="dcterms:W3CDTF">2017-08-06T13:28:00Z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id="nWei1PP6"/&gt;&lt;style id="http://www.zotero.org/styles/nature"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value=""/&gt;&lt;/prefs&gt;&lt;/data&gt;</vt:lpwstr>
  </property>
  <property fmtid="{D5CDD505-2E9C-101B-9397-08002B2CF9AE}" pid="4" name="Mendeley Document_1">
    <vt:lpwstr>True</vt:lpwstr>
  </property>
  <property fmtid="{D5CDD505-2E9C-101B-9397-08002B2CF9AE}" pid="5" name="Mendeley Unique User Id_1">
    <vt:lpwstr>2a626ec8-28b9-3e2d-85cf-22dda53f3ca2</vt:lpwstr>
  </property>
  <property fmtid="{D5CDD505-2E9C-101B-9397-08002B2CF9AE}" pid="6" name="Mendeley Citation Style_1">
    <vt:lpwstr>http://www.zotero.org/styles/american-medical-association</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http://www.zotero.org/styles/ecology</vt:lpwstr>
  </property>
  <property fmtid="{D5CDD505-2E9C-101B-9397-08002B2CF9AE}" pid="18" name="Mendeley Recent Style Name 5_1">
    <vt:lpwstr>Ecology</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http://www.zotero.org/styles/nature</vt:lpwstr>
  </property>
  <property fmtid="{D5CDD505-2E9C-101B-9397-08002B2CF9AE}" pid="22" name="Mendeley Recent Style Name 7_1">
    <vt:lpwstr>Nature</vt:lpwstr>
  </property>
  <property fmtid="{D5CDD505-2E9C-101B-9397-08002B2CF9AE}" pid="23" name="Mendeley Recent Style Id 8_1">
    <vt:lpwstr>http://www.zotero.org/styles/peerj</vt:lpwstr>
  </property>
  <property fmtid="{D5CDD505-2E9C-101B-9397-08002B2CF9AE}" pid="24" name="Mendeley Recent Style Name 8_1">
    <vt:lpwstr>PeerJ</vt:lpwstr>
  </property>
  <property fmtid="{D5CDD505-2E9C-101B-9397-08002B2CF9AE}" pid="25" name="Mendeley Recent Style Id 9_1">
    <vt:lpwstr>http://www.zotero.org/styles/scientific-reports</vt:lpwstr>
  </property>
  <property fmtid="{D5CDD505-2E9C-101B-9397-08002B2CF9AE}" pid="26" name="Mendeley Recent Style Name 9_1">
    <vt:lpwstr>Scientific Reports</vt:lpwstr>
  </property>
</Properties>
</file>