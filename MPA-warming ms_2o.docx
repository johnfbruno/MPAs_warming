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8F5D2B2" w14:textId="77777777" w:rsidR="00175EA4" w:rsidRPr="00D56A56" w:rsidRDefault="00175EA4" w:rsidP="00694E2B">
      <w:pPr>
        <w:widowControl w:val="0"/>
        <w:suppressLineNumbers/>
        <w:autoSpaceDE w:val="0"/>
        <w:autoSpaceDN w:val="0"/>
        <w:adjustRightInd w:val="0"/>
        <w:spacing w:after="240" w:line="480" w:lineRule="auto"/>
        <w:rPr>
          <w:rFonts w:ascii="Times" w:hAnsi="Times" w:cs="Times"/>
          <w:sz w:val="20"/>
          <w:szCs w:val="20"/>
        </w:rPr>
      </w:pPr>
    </w:p>
    <w:p w14:paraId="6D1AEAE4" w14:textId="2E1E2B14" w:rsidR="00320209" w:rsidRDefault="00781A7A" w:rsidP="004C58CA">
      <w:pPr>
        <w:spacing w:line="480" w:lineRule="auto"/>
        <w:rPr>
          <w:rFonts w:ascii="Arial" w:hAnsi="Arial" w:cs="Arial"/>
          <w:b/>
          <w:sz w:val="20"/>
          <w:szCs w:val="20"/>
        </w:rPr>
      </w:pPr>
      <w:commentRangeStart w:id="0"/>
      <w:r w:rsidRPr="001F324E">
        <w:rPr>
          <w:rFonts w:ascii="Arial" w:hAnsi="Arial" w:cs="Arial"/>
          <w:b/>
          <w:color w:val="1A1A1A"/>
          <w:sz w:val="20"/>
          <w:szCs w:val="20"/>
        </w:rPr>
        <w:t>Marine</w:t>
      </w:r>
      <w:commentRangeEnd w:id="0"/>
      <w:r w:rsidR="006B64C9">
        <w:rPr>
          <w:rStyle w:val="CommentReference"/>
          <w:rFonts w:asciiTheme="minorHAnsi" w:hAnsiTheme="minorHAnsi" w:cstheme="minorBidi"/>
        </w:rPr>
        <w:commentReference w:id="0"/>
      </w:r>
      <w:r w:rsidRPr="001F324E">
        <w:rPr>
          <w:rFonts w:ascii="Arial" w:hAnsi="Arial" w:cs="Arial"/>
          <w:b/>
          <w:color w:val="1A1A1A"/>
          <w:sz w:val="20"/>
          <w:szCs w:val="20"/>
        </w:rPr>
        <w:t xml:space="preserve"> Protected Areas (MPAs)—coastal and open-ocean nature preserves—are a primary management tool </w:t>
      </w:r>
      <w:r>
        <w:rPr>
          <w:rFonts w:ascii="Arial" w:hAnsi="Arial" w:cs="Arial"/>
          <w:b/>
          <w:color w:val="1A1A1A"/>
          <w:sz w:val="20"/>
          <w:szCs w:val="20"/>
        </w:rPr>
        <w:t>designed</w:t>
      </w:r>
      <w:r w:rsidRPr="001F324E">
        <w:rPr>
          <w:rFonts w:ascii="Arial" w:hAnsi="Arial" w:cs="Arial"/>
          <w:b/>
          <w:color w:val="1A1A1A"/>
          <w:sz w:val="20"/>
          <w:szCs w:val="20"/>
        </w:rPr>
        <w:t xml:space="preserve"> to mitigate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DA676B">
        <w:rPr>
          <w:rFonts w:ascii="Arial" w:hAnsi="Arial" w:cs="Arial"/>
          <w:b/>
          <w:color w:val="1A1A1A"/>
          <w:sz w:val="20"/>
          <w:szCs w:val="20"/>
        </w:rPr>
        <w:instrText>ADDIN CSL_CITATION { "citationID" : "3n68ttq1j",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 : [ "http://zotero.org/users/1013952/items/79HW948F" ], "uris" : [ "http://zotero.org/users/1013952/items/79HW948F", "http://www.mendeley.com/documents/?uuid=9aa64725-73c1-459d-a8f1-f44512952fc8"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00DA676B"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00BB4702">
        <w:rPr>
          <w:rFonts w:ascii="Arial" w:hAnsi="Arial" w:cs="Arial"/>
          <w:b/>
          <w:color w:val="1A1A1A"/>
          <w:sz w:val="20"/>
          <w:szCs w:val="20"/>
        </w:rPr>
        <w:t>H</w:t>
      </w:r>
      <w:r w:rsidR="00BB4702" w:rsidRPr="001F324E">
        <w:rPr>
          <w:rFonts w:ascii="Arial" w:hAnsi="Arial" w:cs="Arial"/>
          <w:b/>
          <w:color w:val="1A1A1A"/>
          <w:sz w:val="20"/>
          <w:szCs w:val="20"/>
        </w:rPr>
        <w:t xml:space="preserve">owever, MPAs and the species they protect are increasingly </w:t>
      </w:r>
      <w:r w:rsidR="00BB4702">
        <w:rPr>
          <w:rFonts w:ascii="Arial" w:hAnsi="Arial" w:cs="Arial"/>
          <w:b/>
          <w:color w:val="1A1A1A"/>
          <w:sz w:val="20"/>
          <w:szCs w:val="20"/>
        </w:rPr>
        <w:t>being impacted</w:t>
      </w:r>
      <w:r w:rsidR="00BB4702" w:rsidRPr="001F324E">
        <w:rPr>
          <w:rFonts w:ascii="Arial" w:hAnsi="Arial" w:cs="Arial"/>
          <w:b/>
          <w:color w:val="1A1A1A"/>
          <w:sz w:val="20"/>
          <w:szCs w:val="20"/>
        </w:rPr>
        <w:t xml:space="preserve"> by </w:t>
      </w:r>
      <w:r w:rsidR="004C58CA">
        <w:rPr>
          <w:rFonts w:ascii="Arial" w:hAnsi="Arial" w:cs="Arial"/>
          <w:b/>
          <w:color w:val="1A1A1A"/>
          <w:sz w:val="20"/>
          <w:szCs w:val="20"/>
        </w:rPr>
        <w:t>climate change</w:t>
      </w:r>
      <w:r w:rsidR="00BB4702" w:rsidRPr="001F324E">
        <w:rPr>
          <w:rFonts w:ascii="Arial" w:hAnsi="Arial" w:cs="Arial"/>
          <w:b/>
          <w:color w:val="1A1A1A"/>
          <w:sz w:val="20"/>
          <w:szCs w:val="20"/>
        </w:rPr>
        <w:t>.</w:t>
      </w:r>
      <w:r w:rsidR="00B57738">
        <w:rPr>
          <w:rFonts w:ascii="Arial" w:hAnsi="Arial" w:cs="Arial"/>
          <w:b/>
          <w:color w:val="1A1A1A"/>
          <w:sz w:val="20"/>
          <w:szCs w:val="20"/>
        </w:rPr>
        <w:t xml:space="preserve"> </w:t>
      </w:r>
      <w:r w:rsidR="00387985">
        <w:rPr>
          <w:rFonts w:ascii="Arial" w:hAnsi="Arial" w:cs="Arial"/>
          <w:b/>
          <w:color w:val="1A1A1A"/>
          <w:sz w:val="20"/>
          <w:szCs w:val="20"/>
        </w:rPr>
        <w:t>Here we show that u</w:t>
      </w:r>
      <w:r w:rsidR="003B2728" w:rsidRPr="001F324E">
        <w:rPr>
          <w:rFonts w:ascii="Arial" w:hAnsi="Arial" w:cs="Arial"/>
          <w:b/>
          <w:color w:val="1A1A1A"/>
          <w:sz w:val="20"/>
          <w:szCs w:val="20"/>
        </w:rPr>
        <w:t>nder</w:t>
      </w:r>
      <w:r w:rsidR="005307BC">
        <w:rPr>
          <w:rFonts w:ascii="Arial" w:hAnsi="Arial" w:cs="Arial"/>
          <w:b/>
          <w:color w:val="1A1A1A"/>
          <w:sz w:val="20"/>
          <w:szCs w:val="20"/>
        </w:rPr>
        <w:t xml:space="preserve"> </w:t>
      </w:r>
      <w:r w:rsidR="00196611">
        <w:rPr>
          <w:rFonts w:ascii="Arial" w:hAnsi="Arial" w:cs="Arial"/>
          <w:b/>
          <w:color w:val="1A1A1A"/>
          <w:sz w:val="20"/>
          <w:szCs w:val="20"/>
        </w:rPr>
        <w:t>a ‘business-as-usual’ emissions scenario (</w:t>
      </w:r>
      <w:r w:rsidR="001F0712">
        <w:rPr>
          <w:rFonts w:ascii="Arial" w:hAnsi="Arial" w:cs="Arial"/>
          <w:b/>
          <w:color w:val="1A1A1A"/>
          <w:sz w:val="20"/>
          <w:szCs w:val="20"/>
        </w:rPr>
        <w:t>RCP8.</w:t>
      </w:r>
      <w:r w:rsidR="003C1491">
        <w:rPr>
          <w:rFonts w:ascii="Arial" w:hAnsi="Arial" w:cs="Arial"/>
          <w:b/>
          <w:color w:val="1A1A1A"/>
          <w:sz w:val="20"/>
          <w:szCs w:val="20"/>
        </w:rPr>
        <w:t>5</w:t>
      </w:r>
      <w:r w:rsidR="00196611">
        <w:rPr>
          <w:rFonts w:ascii="Arial" w:hAnsi="Arial" w:cs="Arial"/>
          <w:b/>
          <w:color w:val="1A1A1A"/>
          <w:sz w:val="20"/>
          <w:szCs w:val="20"/>
        </w:rPr>
        <w:t>)</w:t>
      </w:r>
      <w:r w:rsidR="005307BC">
        <w:rPr>
          <w:rFonts w:ascii="Arial" w:hAnsi="Arial" w:cs="Arial"/>
          <w:b/>
          <w:color w:val="1A1A1A"/>
          <w:sz w:val="20"/>
          <w:szCs w:val="20"/>
        </w:rPr>
        <w:t xml:space="preserve">, for </w:t>
      </w:r>
      <w:r w:rsidR="00EB1F4C">
        <w:rPr>
          <w:rFonts w:ascii="Arial" w:hAnsi="Arial" w:cs="Arial"/>
          <w:b/>
          <w:color w:val="1A1A1A"/>
          <w:sz w:val="20"/>
          <w:szCs w:val="20"/>
        </w:rPr>
        <w:t>which emissions continue to rise throughout this century</w:t>
      </w:r>
      <w:r w:rsidR="00520DEA" w:rsidRPr="00FA419F">
        <w:rPr>
          <w:rFonts w:ascii="Arial" w:hAnsi="Arial" w:cs="Arial"/>
          <w:sz w:val="20"/>
          <w:szCs w:val="20"/>
        </w:rPr>
        <w:fldChar w:fldCharType="begin" w:fldLock="1"/>
      </w:r>
      <w:r w:rsidR="00520DEA">
        <w:rPr>
          <w:rFonts w:ascii="Arial" w:hAnsi="Arial" w:cs="Arial"/>
          <w:sz w:val="20"/>
          <w:szCs w:val="20"/>
        </w:rPr>
        <w:instrText>ADDIN CSL_CITATION { "citationID" : "1l3rdqfaas", "citationItems" : [ { "id" : "ITEM-1", "itemData" : { "DOI" : "10.1007/s10584-011-0148-z", "ISSN" : "0165-0009, 1573-1480",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"1-2", "issued" : { "date-parts" : [ [ "2011", "11" ] ] }, "language" : "en", "page" : "5-31", "title" : "The representative concentration pathways: an overview", "type" : "article-journal", "volume" : "109" }, "uri" : [ "http://zotero.org/users/1013952/items/2AQ3989B" ], "uris" : [ "http://zotero.org/users/1013952/items/2AQ3989B", "http://www.mendeley.com/documents/?uuid=355b900c-2a90-4bda-a23d-7b0aed179a8f"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00520DEA" w:rsidRPr="00FA419F">
        <w:rPr>
          <w:rFonts w:ascii="Arial" w:hAnsi="Arial" w:cs="Arial"/>
          <w:sz w:val="20"/>
          <w:szCs w:val="20"/>
        </w:rPr>
        <w:fldChar w:fldCharType="separate"/>
      </w:r>
      <w:r w:rsidR="00520DEA" w:rsidRPr="00C13F31">
        <w:rPr>
          <w:rFonts w:ascii="Arial" w:eastAsia="Times New Roman" w:hAnsi="Arial" w:cs="Arial"/>
          <w:noProof/>
          <w:sz w:val="20"/>
          <w:vertAlign w:val="superscript"/>
        </w:rPr>
        <w:t>2</w:t>
      </w:r>
      <w:r w:rsidR="00520DEA" w:rsidRPr="00FA419F">
        <w:rPr>
          <w:rFonts w:ascii="Arial" w:hAnsi="Arial" w:cs="Arial"/>
          <w:sz w:val="20"/>
          <w:szCs w:val="20"/>
        </w:rPr>
        <w:fldChar w:fldCharType="end"/>
      </w:r>
      <w:r w:rsidR="00EB1F4C">
        <w:rPr>
          <w:rFonts w:ascii="Arial" w:hAnsi="Arial" w:cs="Arial"/>
          <w:b/>
          <w:color w:val="1A1A1A"/>
          <w:sz w:val="20"/>
          <w:szCs w:val="20"/>
        </w:rPr>
        <w:t>,</w:t>
      </w:r>
      <w:r w:rsidR="003B2728">
        <w:rPr>
          <w:rFonts w:ascii="Arial" w:hAnsi="Arial" w:cs="Arial"/>
          <w:b/>
          <w:color w:val="1A1A1A"/>
          <w:sz w:val="20"/>
          <w:szCs w:val="20"/>
        </w:rPr>
        <w:t xml:space="preserve"> </w:t>
      </w:r>
      <w:r w:rsidR="003B2728" w:rsidRPr="001F324E">
        <w:rPr>
          <w:rFonts w:ascii="Arial" w:hAnsi="Arial" w:cs="Arial"/>
          <w:b/>
          <w:color w:val="1A1A1A"/>
          <w:sz w:val="20"/>
          <w:szCs w:val="20"/>
        </w:rPr>
        <w:t xml:space="preserve">the </w:t>
      </w:r>
      <w:commentRangeStart w:id="1"/>
      <w:r w:rsidR="004C58CA">
        <w:rPr>
          <w:rFonts w:ascii="Arial" w:hAnsi="Arial" w:cs="Arial"/>
          <w:b/>
          <w:color w:val="1A1A1A"/>
          <w:sz w:val="20"/>
          <w:szCs w:val="20"/>
        </w:rPr>
        <w:t xml:space="preserve">mean </w:t>
      </w:r>
      <w:r w:rsidR="00601BBC">
        <w:rPr>
          <w:rFonts w:ascii="Arial" w:hAnsi="Arial" w:cs="Arial"/>
          <w:b/>
          <w:color w:val="1A1A1A"/>
          <w:sz w:val="20"/>
          <w:szCs w:val="20"/>
        </w:rPr>
        <w:t xml:space="preserve">rate </w:t>
      </w:r>
      <w:commentRangeEnd w:id="1"/>
      <w:r w:rsidR="001F0712">
        <w:rPr>
          <w:rStyle w:val="CommentReference"/>
          <w:rFonts w:asciiTheme="minorHAnsi" w:hAnsiTheme="minorHAnsi" w:cstheme="minorBidi"/>
        </w:rPr>
        <w:commentReference w:id="1"/>
      </w:r>
      <w:r w:rsidR="00601BBC">
        <w:rPr>
          <w:rFonts w:ascii="Arial" w:hAnsi="Arial" w:cs="Arial"/>
          <w:b/>
          <w:color w:val="1A1A1A"/>
          <w:sz w:val="20"/>
          <w:szCs w:val="20"/>
        </w:rPr>
        <w:t xml:space="preserve">of </w:t>
      </w:r>
      <w:r w:rsidR="003B2728" w:rsidRPr="003B2728">
        <w:rPr>
          <w:rFonts w:ascii="Arial" w:hAnsi="Arial" w:cs="Arial"/>
          <w:b/>
          <w:sz w:val="20"/>
          <w:szCs w:val="20"/>
        </w:rPr>
        <w:t>increa</w:t>
      </w:r>
      <w:r w:rsidR="003B2728" w:rsidRPr="00BA3134">
        <w:rPr>
          <w:rFonts w:ascii="Arial" w:hAnsi="Arial" w:cs="Arial"/>
          <w:b/>
          <w:sz w:val="20"/>
          <w:szCs w:val="20"/>
        </w:rPr>
        <w:t xml:space="preserve">se </w:t>
      </w:r>
      <w:r w:rsidR="00456780" w:rsidRPr="00BA3134">
        <w:rPr>
          <w:rFonts w:ascii="Arial" w:hAnsi="Arial" w:cs="Arial"/>
          <w:b/>
          <w:sz w:val="20"/>
          <w:szCs w:val="20"/>
        </w:rPr>
        <w:t>of</w:t>
      </w:r>
      <w:r w:rsidR="003B2728" w:rsidRPr="00BA3134">
        <w:rPr>
          <w:rFonts w:ascii="Arial" w:hAnsi="Arial" w:cs="Arial"/>
          <w:b/>
          <w:sz w:val="20"/>
          <w:szCs w:val="20"/>
        </w:rPr>
        <w:t xml:space="preserve"> </w:t>
      </w:r>
      <w:r w:rsidR="00FE51C6">
        <w:rPr>
          <w:rFonts w:ascii="Arial" w:hAnsi="Arial" w:cs="Arial"/>
          <w:b/>
          <w:sz w:val="20"/>
          <w:szCs w:val="20"/>
        </w:rPr>
        <w:t>annual</w:t>
      </w:r>
      <w:r w:rsidR="001F0712" w:rsidRPr="00BA3134">
        <w:rPr>
          <w:rFonts w:ascii="Arial" w:hAnsi="Arial" w:cs="Arial"/>
          <w:b/>
          <w:sz w:val="20"/>
          <w:szCs w:val="20"/>
        </w:rPr>
        <w:t xml:space="preserve"> </w:t>
      </w:r>
      <w:r w:rsidR="003B2728" w:rsidRPr="00BA3134">
        <w:rPr>
          <w:rFonts w:ascii="Arial" w:hAnsi="Arial" w:cs="Arial"/>
          <w:b/>
          <w:sz w:val="20"/>
          <w:szCs w:val="20"/>
        </w:rPr>
        <w:t xml:space="preserve">sea-surface temperature (SST) within MPAs is </w:t>
      </w:r>
      <w:r w:rsidR="00BA3134" w:rsidRPr="00BA3134">
        <w:rPr>
          <w:rFonts w:ascii="Arial" w:hAnsi="Arial" w:cs="Arial"/>
          <w:b/>
          <w:sz w:val="20"/>
          <w:szCs w:val="20"/>
        </w:rPr>
        <w:t>0.</w:t>
      </w:r>
      <w:r w:rsidR="00CD6A89">
        <w:rPr>
          <w:rFonts w:ascii="Arial" w:hAnsi="Arial" w:cs="Arial"/>
          <w:b/>
          <w:sz w:val="20"/>
          <w:szCs w:val="20"/>
        </w:rPr>
        <w:t>0</w:t>
      </w:r>
      <w:r w:rsidR="00BA3134" w:rsidRPr="00BA3134">
        <w:rPr>
          <w:rFonts w:ascii="Arial" w:hAnsi="Arial" w:cs="Arial"/>
          <w:b/>
          <w:sz w:val="20"/>
          <w:szCs w:val="20"/>
        </w:rPr>
        <w:t>34</w:t>
      </w:r>
      <w:r w:rsidR="00601BBC" w:rsidRPr="00BA3134">
        <w:rPr>
          <w:rFonts w:ascii="Arial" w:hAnsi="Arial" w:cs="Arial"/>
          <w:b/>
          <w:sz w:val="20"/>
          <w:szCs w:val="20"/>
        </w:rPr>
        <w:t xml:space="preserve"> °C</w:t>
      </w:r>
      <w:r w:rsidR="009E20B1" w:rsidRPr="00BA3134">
        <w:rPr>
          <w:rFonts w:ascii="Arial" w:hAnsi="Arial" w:cs="Arial"/>
          <w:b/>
          <w:sz w:val="20"/>
          <w:szCs w:val="20"/>
        </w:rPr>
        <w:t>/</w:t>
      </w:r>
      <w:r w:rsidR="00CD6A89">
        <w:rPr>
          <w:rFonts w:ascii="Arial" w:hAnsi="Arial" w:cs="Arial"/>
          <w:b/>
          <w:sz w:val="20"/>
          <w:szCs w:val="20"/>
        </w:rPr>
        <w:t>year</w:t>
      </w:r>
      <w:r w:rsidR="000755B1" w:rsidRPr="00BA3134">
        <w:rPr>
          <w:rFonts w:ascii="Arial" w:hAnsi="Arial" w:cs="Arial"/>
          <w:b/>
          <w:sz w:val="20"/>
          <w:szCs w:val="20"/>
        </w:rPr>
        <w:t>, or</w:t>
      </w:r>
      <w:r w:rsidR="00601BBC" w:rsidRPr="00BA3134">
        <w:rPr>
          <w:rFonts w:ascii="Arial" w:hAnsi="Arial" w:cs="Arial"/>
          <w:b/>
          <w:sz w:val="20"/>
          <w:szCs w:val="20"/>
        </w:rPr>
        <w:t xml:space="preserve"> roughly </w:t>
      </w:r>
      <w:r w:rsidR="00BA3134" w:rsidRPr="00BA3134">
        <w:rPr>
          <w:rFonts w:ascii="Arial" w:hAnsi="Arial" w:cs="Arial"/>
          <w:b/>
          <w:sz w:val="20"/>
          <w:szCs w:val="20"/>
        </w:rPr>
        <w:t>2.8</w:t>
      </w:r>
      <w:r w:rsidR="00601BBC" w:rsidRPr="00BA3134">
        <w:rPr>
          <w:rFonts w:ascii="Arial" w:hAnsi="Arial" w:cs="Arial"/>
          <w:b/>
          <w:sz w:val="20"/>
          <w:szCs w:val="20"/>
        </w:rPr>
        <w:t xml:space="preserve"> </w:t>
      </w:r>
      <w:r w:rsidR="003B2728" w:rsidRPr="00BA3134">
        <w:rPr>
          <w:rFonts w:ascii="Arial" w:hAnsi="Arial" w:cs="Arial"/>
          <w:b/>
          <w:sz w:val="20"/>
          <w:szCs w:val="20"/>
        </w:rPr>
        <w:t xml:space="preserve">°C </w:t>
      </w:r>
      <w:r w:rsidR="00A63612" w:rsidRPr="00BA3134">
        <w:rPr>
          <w:rFonts w:ascii="Arial" w:hAnsi="Arial" w:cs="Arial"/>
          <w:b/>
          <w:sz w:val="20"/>
          <w:szCs w:val="20"/>
        </w:rPr>
        <w:t>of additional</w:t>
      </w:r>
      <w:r w:rsidR="00A63612">
        <w:rPr>
          <w:rFonts w:ascii="Arial" w:hAnsi="Arial" w:cs="Arial"/>
          <w:b/>
          <w:sz w:val="20"/>
          <w:szCs w:val="20"/>
        </w:rPr>
        <w:t xml:space="preserve"> warming </w:t>
      </w:r>
      <w:r w:rsidR="003B2728" w:rsidRPr="003B2728">
        <w:rPr>
          <w:rFonts w:ascii="Arial" w:hAnsi="Arial" w:cs="Arial"/>
          <w:b/>
          <w:sz w:val="20"/>
          <w:szCs w:val="20"/>
        </w:rPr>
        <w:t>by 2100</w:t>
      </w:r>
      <w:r w:rsidR="00456780">
        <w:rPr>
          <w:rFonts w:ascii="Arial" w:hAnsi="Arial" w:cs="Arial"/>
          <w:b/>
          <w:sz w:val="20"/>
          <w:szCs w:val="20"/>
        </w:rPr>
        <w:t>.</w:t>
      </w:r>
      <w:r w:rsidR="00456780" w:rsidRPr="003B2728">
        <w:rPr>
          <w:rFonts w:ascii="Arial" w:hAnsi="Arial" w:cs="Arial"/>
          <w:b/>
          <w:sz w:val="20"/>
          <w:szCs w:val="20"/>
        </w:rPr>
        <w:t xml:space="preserve"> </w:t>
      </w:r>
      <w:r w:rsidR="002974F5">
        <w:rPr>
          <w:rFonts w:ascii="Arial" w:hAnsi="Arial" w:cs="Arial"/>
          <w:b/>
          <w:sz w:val="20"/>
          <w:szCs w:val="20"/>
        </w:rPr>
        <w:t xml:space="preserve">At mid-to-high latitudes, </w:t>
      </w:r>
      <w:r w:rsidR="002D3A4F">
        <w:rPr>
          <w:rFonts w:ascii="Arial" w:hAnsi="Arial" w:cs="Arial"/>
          <w:b/>
          <w:sz w:val="20"/>
          <w:szCs w:val="20"/>
        </w:rPr>
        <w:t xml:space="preserve">warming </w:t>
      </w:r>
      <w:r w:rsidR="001F0712">
        <w:rPr>
          <w:rFonts w:ascii="Arial" w:hAnsi="Arial" w:cs="Arial"/>
          <w:b/>
          <w:sz w:val="20"/>
          <w:szCs w:val="20"/>
        </w:rPr>
        <w:t xml:space="preserve">at this </w:t>
      </w:r>
      <w:r w:rsidR="00A52C63">
        <w:rPr>
          <w:rFonts w:ascii="Arial" w:hAnsi="Arial" w:cs="Arial"/>
          <w:b/>
          <w:sz w:val="20"/>
          <w:szCs w:val="20"/>
        </w:rPr>
        <w:t>rate and</w:t>
      </w:r>
      <w:r w:rsidR="001F0712">
        <w:rPr>
          <w:rFonts w:ascii="Arial" w:hAnsi="Arial" w:cs="Arial"/>
          <w:b/>
          <w:sz w:val="20"/>
          <w:szCs w:val="20"/>
        </w:rPr>
        <w:t xml:space="preserve"> of this</w:t>
      </w:r>
      <w:r w:rsidR="00A52C63">
        <w:rPr>
          <w:rFonts w:ascii="Arial" w:hAnsi="Arial" w:cs="Arial"/>
          <w:b/>
          <w:sz w:val="20"/>
          <w:szCs w:val="20"/>
        </w:rPr>
        <w:t xml:space="preserve"> magnitude </w:t>
      </w:r>
      <w:r w:rsidR="001F0712">
        <w:rPr>
          <w:rFonts w:ascii="Arial" w:hAnsi="Arial" w:cs="Arial"/>
          <w:b/>
          <w:sz w:val="20"/>
          <w:szCs w:val="20"/>
        </w:rPr>
        <w:t xml:space="preserve">is likely to </w:t>
      </w:r>
      <w:r w:rsidR="002974F5">
        <w:rPr>
          <w:rFonts w:ascii="Arial" w:hAnsi="Arial" w:cs="Arial"/>
          <w:b/>
          <w:sz w:val="20"/>
          <w:szCs w:val="20"/>
        </w:rPr>
        <w:t>alter</w:t>
      </w:r>
      <w:r w:rsidR="002974F5" w:rsidRPr="003B2728">
        <w:rPr>
          <w:rFonts w:ascii="Arial" w:hAnsi="Arial" w:cs="Arial"/>
          <w:b/>
          <w:sz w:val="20"/>
          <w:szCs w:val="20"/>
        </w:rPr>
        <w:t xml:space="preserve"> species co</w:t>
      </w:r>
      <w:r w:rsidR="002974F5">
        <w:rPr>
          <w:rFonts w:ascii="Arial" w:hAnsi="Arial" w:cs="Arial"/>
          <w:b/>
          <w:sz w:val="20"/>
          <w:szCs w:val="20"/>
        </w:rPr>
        <w:t xml:space="preserve">mposition and </w:t>
      </w:r>
      <w:r w:rsidR="0017255A">
        <w:rPr>
          <w:rFonts w:ascii="Arial" w:hAnsi="Arial" w:cs="Arial"/>
          <w:b/>
          <w:sz w:val="20"/>
          <w:szCs w:val="20"/>
        </w:rPr>
        <w:t xml:space="preserve">could </w:t>
      </w:r>
      <w:r w:rsidR="002974F5">
        <w:rPr>
          <w:rFonts w:ascii="Arial" w:hAnsi="Arial" w:cs="Arial"/>
          <w:b/>
          <w:sz w:val="20"/>
          <w:szCs w:val="20"/>
        </w:rPr>
        <w:t>increase</w:t>
      </w:r>
      <w:r w:rsidR="002974F5" w:rsidRPr="003B2728">
        <w:rPr>
          <w:rFonts w:ascii="Arial" w:hAnsi="Arial" w:cs="Arial"/>
          <w:b/>
          <w:sz w:val="20"/>
          <w:szCs w:val="20"/>
        </w:rPr>
        <w:t xml:space="preserve"> species </w:t>
      </w:r>
      <w:r w:rsidR="002974F5">
        <w:rPr>
          <w:rFonts w:ascii="Arial" w:hAnsi="Arial" w:cs="Arial"/>
          <w:b/>
          <w:sz w:val="20"/>
          <w:szCs w:val="20"/>
        </w:rPr>
        <w:t>richness</w:t>
      </w:r>
      <w:r w:rsidR="00C35736">
        <w:rPr>
          <w:rFonts w:ascii="Arial" w:hAnsi="Arial" w:cs="Arial"/>
          <w:b/>
          <w:sz w:val="20"/>
          <w:szCs w:val="20"/>
        </w:rPr>
        <w:t xml:space="preserve"> as the distribut</w:t>
      </w:r>
      <w:r w:rsidR="002F77FB">
        <w:rPr>
          <w:rFonts w:ascii="Arial" w:hAnsi="Arial" w:cs="Arial"/>
          <w:b/>
          <w:sz w:val="20"/>
          <w:szCs w:val="20"/>
        </w:rPr>
        <w:t>ions of species shift pole</w:t>
      </w:r>
      <w:r w:rsidR="00387985">
        <w:rPr>
          <w:rFonts w:ascii="Arial" w:hAnsi="Arial" w:cs="Arial"/>
          <w:b/>
          <w:sz w:val="20"/>
          <w:szCs w:val="20"/>
        </w:rPr>
        <w:t>ward</w:t>
      </w:r>
      <w:r w:rsidR="0030181B"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30181B" w:rsidRPr="000F1386">
        <w:rPr>
          <w:rFonts w:ascii="Arial" w:hAnsi="Arial" w:cs="Arial"/>
          <w:sz w:val="20"/>
          <w:szCs w:val="20"/>
        </w:rPr>
        <w:fldChar w:fldCharType="separate"/>
      </w:r>
      <w:r w:rsidR="00D10C96" w:rsidRPr="00D10C96">
        <w:rPr>
          <w:rFonts w:ascii="Arial" w:hAnsi="Arial" w:cs="Arial"/>
          <w:noProof/>
          <w:sz w:val="20"/>
          <w:vertAlign w:val="superscript"/>
        </w:rPr>
        <w:t>3</w:t>
      </w:r>
      <w:r w:rsidR="0030181B" w:rsidRPr="000F1386">
        <w:rPr>
          <w:rFonts w:ascii="Arial" w:hAnsi="Arial" w:cs="Arial"/>
          <w:sz w:val="20"/>
          <w:szCs w:val="20"/>
        </w:rPr>
        <w:fldChar w:fldCharType="end"/>
      </w:r>
      <w:r w:rsidR="002974F5">
        <w:rPr>
          <w:rFonts w:ascii="Arial" w:hAnsi="Arial" w:cs="Arial"/>
          <w:b/>
          <w:sz w:val="20"/>
          <w:szCs w:val="20"/>
        </w:rPr>
        <w:t xml:space="preserve">. </w:t>
      </w:r>
      <w:r w:rsidR="009845EF">
        <w:rPr>
          <w:rFonts w:ascii="Arial" w:hAnsi="Arial" w:cs="Arial"/>
          <w:b/>
          <w:sz w:val="20"/>
          <w:szCs w:val="20"/>
        </w:rPr>
        <w:t xml:space="preserve">In contrast, tropical MPAs are expected to lose species </w:t>
      </w:r>
      <w:r w:rsidR="008D5985">
        <w:rPr>
          <w:rFonts w:ascii="Arial" w:hAnsi="Arial" w:cs="Arial"/>
          <w:b/>
          <w:sz w:val="20"/>
          <w:szCs w:val="20"/>
        </w:rPr>
        <w:t>and habitats as thermal tolerances are exceeded</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4</w:t>
      </w:r>
      <w:r w:rsidR="008D5985" w:rsidRPr="000F1386">
        <w:rPr>
          <w:rFonts w:ascii="Arial" w:hAnsi="Arial" w:cs="Arial"/>
          <w:sz w:val="20"/>
          <w:szCs w:val="20"/>
        </w:rPr>
        <w:fldChar w:fldCharType="end"/>
      </w:r>
      <w:r w:rsidR="008D5985" w:rsidRPr="00A53339">
        <w:rPr>
          <w:rFonts w:ascii="Arial" w:hAnsi="Arial" w:cs="Arial"/>
          <w:sz w:val="20"/>
          <w:szCs w:val="20"/>
          <w:vertAlign w:val="superscript"/>
        </w:rPr>
        <w:t>,</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3</w:t>
      </w:r>
      <w:r w:rsidR="008D5985" w:rsidRPr="000F1386">
        <w:rPr>
          <w:rFonts w:ascii="Arial" w:hAnsi="Arial" w:cs="Arial"/>
          <w:sz w:val="20"/>
          <w:szCs w:val="20"/>
        </w:rPr>
        <w:fldChar w:fldCharType="end"/>
      </w:r>
      <w:r w:rsidR="008D5985">
        <w:rPr>
          <w:rFonts w:ascii="Arial" w:hAnsi="Arial" w:cs="Arial"/>
          <w:b/>
          <w:sz w:val="20"/>
          <w:szCs w:val="20"/>
        </w:rPr>
        <w:t xml:space="preserve">. </w:t>
      </w:r>
      <w:r w:rsidR="0091271E">
        <w:rPr>
          <w:rFonts w:ascii="Arial" w:hAnsi="Arial" w:cs="Arial"/>
          <w:b/>
          <w:sz w:val="20"/>
          <w:szCs w:val="20"/>
        </w:rPr>
        <w:t xml:space="preserve">We also calculated the </w:t>
      </w:r>
      <w:r w:rsidR="000855A7">
        <w:rPr>
          <w:rFonts w:ascii="Arial" w:hAnsi="Arial" w:cs="Arial"/>
          <w:b/>
          <w:sz w:val="20"/>
          <w:szCs w:val="20"/>
        </w:rPr>
        <w:t>“</w:t>
      </w:r>
      <w:r w:rsidR="00941E2B">
        <w:rPr>
          <w:rFonts w:ascii="Arial" w:hAnsi="Arial" w:cs="Arial"/>
          <w:b/>
          <w:sz w:val="20"/>
          <w:szCs w:val="20"/>
        </w:rPr>
        <w:t>tim</w:t>
      </w:r>
      <w:r w:rsidR="001F0712">
        <w:rPr>
          <w:rFonts w:ascii="Arial" w:hAnsi="Arial" w:cs="Arial"/>
          <w:b/>
          <w:sz w:val="20"/>
          <w:szCs w:val="20"/>
        </w:rPr>
        <w:t>e</w:t>
      </w:r>
      <w:r w:rsidR="0091271E">
        <w:rPr>
          <w:rFonts w:ascii="Arial" w:hAnsi="Arial" w:cs="Arial"/>
          <w:b/>
          <w:sz w:val="20"/>
          <w:szCs w:val="20"/>
        </w:rPr>
        <w:t xml:space="preserve"> of emergence</w:t>
      </w:r>
      <w:r w:rsidR="000855A7">
        <w:rPr>
          <w:rFonts w:ascii="Arial" w:hAnsi="Arial" w:cs="Arial"/>
          <w:b/>
          <w:sz w:val="20"/>
          <w:szCs w:val="20"/>
        </w:rPr>
        <w:t>”</w:t>
      </w:r>
      <w:r w:rsidR="003C1491">
        <w:rPr>
          <w:rFonts w:ascii="Arial" w:hAnsi="Arial" w:cs="Arial"/>
          <w:b/>
          <w:sz w:val="20"/>
          <w:szCs w:val="20"/>
        </w:rPr>
        <w:t>—</w:t>
      </w:r>
      <w:r w:rsidR="00941E2B">
        <w:rPr>
          <w:rFonts w:ascii="Arial" w:hAnsi="Arial" w:cs="Arial"/>
          <w:b/>
          <w:sz w:val="20"/>
          <w:szCs w:val="20"/>
        </w:rPr>
        <w:t xml:space="preserve">the year that properties of the oceans being altered by </w:t>
      </w:r>
      <w:r w:rsidR="001F0712">
        <w:rPr>
          <w:rFonts w:ascii="Arial" w:hAnsi="Arial" w:cs="Arial"/>
          <w:b/>
          <w:sz w:val="20"/>
          <w:szCs w:val="20"/>
        </w:rPr>
        <w:t>climate change</w:t>
      </w:r>
      <w:r w:rsidR="00941E2B">
        <w:rPr>
          <w:rFonts w:ascii="Arial" w:hAnsi="Arial" w:cs="Arial"/>
          <w:b/>
          <w:sz w:val="20"/>
          <w:szCs w:val="20"/>
        </w:rPr>
        <w:t xml:space="preserve"> exceed </w:t>
      </w:r>
      <w:r w:rsidR="000855A7">
        <w:rPr>
          <w:rFonts w:ascii="Arial" w:hAnsi="Arial" w:cs="Arial"/>
          <w:b/>
          <w:sz w:val="20"/>
          <w:szCs w:val="20"/>
        </w:rPr>
        <w:t xml:space="preserve">their </w:t>
      </w:r>
      <w:r w:rsidR="00941E2B">
        <w:rPr>
          <w:rFonts w:ascii="Arial" w:hAnsi="Arial" w:cs="Arial"/>
          <w:b/>
          <w:sz w:val="20"/>
          <w:szCs w:val="20"/>
        </w:rPr>
        <w:t>natural variability</w:t>
      </w:r>
      <w:r w:rsidR="003C1491">
        <w:rPr>
          <w:rFonts w:ascii="Arial" w:hAnsi="Arial" w:cs="Arial"/>
          <w:b/>
          <w:sz w:val="20"/>
          <w:szCs w:val="20"/>
        </w:rPr>
        <w:t>—</w:t>
      </w:r>
      <w:r w:rsidR="0091271E">
        <w:rPr>
          <w:rFonts w:ascii="Arial" w:hAnsi="Arial" w:cs="Arial"/>
          <w:b/>
          <w:sz w:val="20"/>
          <w:szCs w:val="20"/>
        </w:rPr>
        <w:t>of temperature</w:t>
      </w:r>
      <w:r w:rsidR="009323A9">
        <w:rPr>
          <w:rFonts w:ascii="Arial" w:hAnsi="Arial" w:cs="Arial"/>
          <w:b/>
          <w:sz w:val="20"/>
          <w:szCs w:val="20"/>
        </w:rPr>
        <w:t xml:space="preserve"> </w:t>
      </w:r>
      <w:r w:rsidR="00B25670">
        <w:rPr>
          <w:rFonts w:ascii="Arial" w:hAnsi="Arial" w:cs="Arial"/>
          <w:b/>
          <w:sz w:val="20"/>
          <w:szCs w:val="20"/>
        </w:rPr>
        <w:t xml:space="preserve">and </w:t>
      </w:r>
      <w:r w:rsidR="0091271E">
        <w:rPr>
          <w:rFonts w:ascii="Arial" w:hAnsi="Arial" w:cs="Arial"/>
          <w:b/>
          <w:sz w:val="20"/>
          <w:szCs w:val="20"/>
        </w:rPr>
        <w:t>oxygen</w:t>
      </w:r>
      <w:r w:rsidR="00B25670">
        <w:rPr>
          <w:rFonts w:ascii="Arial" w:hAnsi="Arial" w:cs="Arial"/>
          <w:b/>
          <w:sz w:val="20"/>
          <w:szCs w:val="20"/>
        </w:rPr>
        <w:t xml:space="preserve"> concentration</w:t>
      </w:r>
      <w:r w:rsidR="001022A5">
        <w:rPr>
          <w:rFonts w:ascii="Arial" w:hAnsi="Arial" w:cs="Arial"/>
          <w:b/>
          <w:sz w:val="20"/>
          <w:szCs w:val="20"/>
        </w:rPr>
        <w:t xml:space="preserve"> for </w:t>
      </w:r>
      <w:r w:rsidR="001022A5" w:rsidRPr="001022A5">
        <w:rPr>
          <w:rFonts w:ascii="Arial" w:hAnsi="Arial" w:cs="Arial"/>
          <w:b/>
          <w:sz w:val="20"/>
          <w:szCs w:val="20"/>
          <w:highlight w:val="yellow"/>
        </w:rPr>
        <w:t>309</w:t>
      </w:r>
      <w:r w:rsidR="001022A5">
        <w:rPr>
          <w:rFonts w:ascii="Arial" w:hAnsi="Arial" w:cs="Arial"/>
          <w:b/>
          <w:sz w:val="20"/>
          <w:szCs w:val="20"/>
        </w:rPr>
        <w:t xml:space="preserve"> no-take marine reserves</w:t>
      </w:r>
      <w:r w:rsidR="0091271E">
        <w:rPr>
          <w:rFonts w:ascii="Arial" w:hAnsi="Arial" w:cs="Arial"/>
          <w:b/>
          <w:sz w:val="20"/>
          <w:szCs w:val="20"/>
        </w:rPr>
        <w:t xml:space="preserve">. </w:t>
      </w:r>
      <w:r w:rsidR="00B94DD1">
        <w:rPr>
          <w:rFonts w:ascii="Arial" w:hAnsi="Arial" w:cs="Arial"/>
          <w:b/>
          <w:sz w:val="20"/>
          <w:szCs w:val="20"/>
        </w:rPr>
        <w:t>Under RCP 8.5</w:t>
      </w:r>
      <w:r w:rsidR="00F65DA5">
        <w:rPr>
          <w:rFonts w:ascii="Arial" w:hAnsi="Arial" w:cs="Arial"/>
          <w:b/>
          <w:sz w:val="20"/>
          <w:szCs w:val="20"/>
        </w:rPr>
        <w:t xml:space="preserve">, </w:t>
      </w:r>
      <w:r w:rsidR="009323A9">
        <w:rPr>
          <w:rFonts w:ascii="Arial" w:hAnsi="Arial" w:cs="Arial"/>
          <w:b/>
          <w:sz w:val="20"/>
          <w:szCs w:val="20"/>
        </w:rPr>
        <w:t>both</w:t>
      </w:r>
      <w:r w:rsidR="00F65DA5">
        <w:rPr>
          <w:rFonts w:ascii="Arial" w:hAnsi="Arial" w:cs="Arial"/>
          <w:b/>
          <w:sz w:val="20"/>
          <w:szCs w:val="20"/>
        </w:rPr>
        <w:t xml:space="preserve"> factors “emerge” by mid-century in </w:t>
      </w:r>
      <w:r w:rsidR="00F65DA5" w:rsidRPr="00F65DA5">
        <w:rPr>
          <w:rFonts w:ascii="Arial" w:hAnsi="Arial" w:cs="Arial"/>
          <w:b/>
          <w:sz w:val="20"/>
          <w:szCs w:val="20"/>
          <w:highlight w:val="yellow"/>
        </w:rPr>
        <w:t>most</w:t>
      </w:r>
      <w:r w:rsidR="001022A5">
        <w:rPr>
          <w:rFonts w:ascii="Arial" w:hAnsi="Arial" w:cs="Arial"/>
          <w:b/>
          <w:sz w:val="20"/>
          <w:szCs w:val="20"/>
        </w:rPr>
        <w:t xml:space="preserve"> reserves</w:t>
      </w:r>
      <w:r w:rsidR="00F65DA5">
        <w:rPr>
          <w:rFonts w:ascii="Arial" w:hAnsi="Arial" w:cs="Arial"/>
          <w:b/>
          <w:sz w:val="20"/>
          <w:szCs w:val="20"/>
        </w:rPr>
        <w:t xml:space="preserve">. Moreover, the spatial </w:t>
      </w:r>
      <w:r w:rsidR="00ED189A">
        <w:rPr>
          <w:rFonts w:ascii="Arial" w:hAnsi="Arial" w:cs="Arial"/>
          <w:b/>
          <w:sz w:val="20"/>
          <w:szCs w:val="20"/>
        </w:rPr>
        <w:t>distribution</w:t>
      </w:r>
      <w:r w:rsidR="00F65DA5">
        <w:rPr>
          <w:rFonts w:ascii="Arial" w:hAnsi="Arial" w:cs="Arial"/>
          <w:b/>
          <w:sz w:val="20"/>
          <w:szCs w:val="20"/>
        </w:rPr>
        <w:t xml:space="preserve"> of</w:t>
      </w:r>
      <w:r w:rsidR="00ED189A">
        <w:rPr>
          <w:rFonts w:ascii="Arial" w:hAnsi="Arial" w:cs="Arial"/>
          <w:b/>
          <w:sz w:val="20"/>
          <w:szCs w:val="20"/>
        </w:rPr>
        <w:t xml:space="preserve"> emergence is stressor-specific</w:t>
      </w:r>
      <w:r w:rsidR="008830A4">
        <w:rPr>
          <w:rFonts w:ascii="Arial" w:hAnsi="Arial" w:cs="Arial"/>
          <w:b/>
          <w:sz w:val="20"/>
          <w:szCs w:val="20"/>
        </w:rPr>
        <w:t>:</w:t>
      </w:r>
      <w:r w:rsidR="00ED189A">
        <w:rPr>
          <w:rFonts w:ascii="Arial" w:hAnsi="Arial" w:cs="Arial"/>
          <w:b/>
          <w:sz w:val="20"/>
          <w:szCs w:val="20"/>
        </w:rPr>
        <w:t xml:space="preserve"> </w:t>
      </w:r>
      <w:r w:rsidR="00EB5D3A">
        <w:rPr>
          <w:rFonts w:ascii="Arial" w:hAnsi="Arial" w:cs="Arial"/>
          <w:b/>
          <w:sz w:val="20"/>
          <w:szCs w:val="20"/>
        </w:rPr>
        <w:t xml:space="preserve">rearranging MPAs to minimize exposure to one factor </w:t>
      </w:r>
      <w:r w:rsidR="00C227E9">
        <w:rPr>
          <w:rFonts w:ascii="Arial" w:hAnsi="Arial" w:cs="Arial"/>
          <w:b/>
          <w:sz w:val="20"/>
          <w:szCs w:val="20"/>
        </w:rPr>
        <w:t>may well</w:t>
      </w:r>
      <w:r w:rsidR="00EB5D3A">
        <w:rPr>
          <w:rFonts w:ascii="Arial" w:hAnsi="Arial" w:cs="Arial"/>
          <w:b/>
          <w:sz w:val="20"/>
          <w:szCs w:val="20"/>
        </w:rPr>
        <w:t xml:space="preserve"> increase exposure to another.</w:t>
      </w:r>
      <w:r w:rsidR="000855A7">
        <w:rPr>
          <w:rFonts w:ascii="Arial" w:hAnsi="Arial" w:cs="Arial"/>
          <w:b/>
          <w:sz w:val="20"/>
          <w:szCs w:val="20"/>
        </w:rPr>
        <w:t xml:space="preserve"> </w:t>
      </w:r>
      <w:r w:rsidR="00C35736">
        <w:rPr>
          <w:rFonts w:ascii="Arial" w:hAnsi="Arial" w:cs="Arial"/>
          <w:b/>
          <w:sz w:val="20"/>
          <w:szCs w:val="20"/>
        </w:rPr>
        <w:t xml:space="preserve">Continuing to follow this business-as-usual emissions pathway </w:t>
      </w:r>
      <w:commentRangeStart w:id="2"/>
      <w:commentRangeStart w:id="3"/>
      <w:commentRangeStart w:id="4"/>
      <w:r w:rsidR="00C35736">
        <w:rPr>
          <w:rFonts w:ascii="Arial" w:hAnsi="Arial" w:cs="Arial"/>
          <w:b/>
          <w:sz w:val="20"/>
          <w:szCs w:val="20"/>
        </w:rPr>
        <w:t xml:space="preserve">would </w:t>
      </w:r>
      <w:r w:rsidR="00593611">
        <w:rPr>
          <w:rFonts w:ascii="Arial" w:hAnsi="Arial" w:cs="Arial"/>
          <w:b/>
          <w:sz w:val="20"/>
          <w:szCs w:val="20"/>
        </w:rPr>
        <w:t xml:space="preserve">likely </w:t>
      </w:r>
      <w:r w:rsidR="00C35736">
        <w:rPr>
          <w:rFonts w:ascii="Arial" w:hAnsi="Arial" w:cs="Arial"/>
          <w:b/>
          <w:sz w:val="20"/>
          <w:szCs w:val="20"/>
        </w:rPr>
        <w:t xml:space="preserve">disrupt </w:t>
      </w:r>
      <w:commentRangeEnd w:id="2"/>
      <w:r w:rsidR="00255FEA">
        <w:rPr>
          <w:rStyle w:val="CommentReference"/>
          <w:rFonts w:asciiTheme="minorHAnsi" w:hAnsiTheme="minorHAnsi" w:cstheme="minorBidi"/>
        </w:rPr>
        <w:commentReference w:id="2"/>
      </w:r>
      <w:commentRangeEnd w:id="3"/>
      <w:r w:rsidR="00B25670">
        <w:rPr>
          <w:rStyle w:val="CommentReference"/>
          <w:rFonts w:asciiTheme="minorHAnsi" w:hAnsiTheme="minorHAnsi" w:cstheme="minorBidi"/>
        </w:rPr>
        <w:commentReference w:id="3"/>
      </w:r>
      <w:commentRangeEnd w:id="4"/>
      <w:r w:rsidR="001E6F92">
        <w:rPr>
          <w:rStyle w:val="CommentReference"/>
          <w:rFonts w:asciiTheme="minorHAnsi" w:hAnsiTheme="minorHAnsi" w:cstheme="minorBidi"/>
        </w:rPr>
        <w:commentReference w:id="4"/>
      </w:r>
      <w:r w:rsidR="00C35736">
        <w:rPr>
          <w:rFonts w:ascii="Arial" w:hAnsi="Arial" w:cs="Arial"/>
          <w:b/>
          <w:sz w:val="20"/>
          <w:szCs w:val="20"/>
        </w:rPr>
        <w:t xml:space="preserve">the </w:t>
      </w:r>
      <w:r w:rsidR="00F21014">
        <w:rPr>
          <w:rFonts w:ascii="Arial" w:hAnsi="Arial" w:cs="Arial"/>
          <w:b/>
          <w:sz w:val="20"/>
          <w:szCs w:val="20"/>
        </w:rPr>
        <w:t>species and ecosystems currently protected within the world</w:t>
      </w:r>
      <w:r w:rsidR="00255FEA">
        <w:rPr>
          <w:rFonts w:ascii="Arial" w:hAnsi="Arial" w:cs="Arial"/>
          <w:b/>
          <w:sz w:val="20"/>
          <w:szCs w:val="20"/>
        </w:rPr>
        <w:t>’</w:t>
      </w:r>
      <w:r w:rsidR="00F21014">
        <w:rPr>
          <w:rFonts w:ascii="Arial" w:hAnsi="Arial" w:cs="Arial"/>
          <w:b/>
          <w:sz w:val="20"/>
          <w:szCs w:val="20"/>
        </w:rPr>
        <w:t xml:space="preserve">s MPAs. </w:t>
      </w:r>
    </w:p>
    <w:p w14:paraId="7F6B386A" w14:textId="77777777" w:rsidR="00FC00AD" w:rsidRDefault="00FC00AD" w:rsidP="004C58CA">
      <w:pPr>
        <w:spacing w:line="480" w:lineRule="auto"/>
        <w:rPr>
          <w:rFonts w:ascii="Arial" w:hAnsi="Arial" w:cs="Arial"/>
          <w:b/>
          <w:sz w:val="20"/>
          <w:szCs w:val="20"/>
        </w:rPr>
      </w:pPr>
    </w:p>
    <w:p w14:paraId="474FE761" w14:textId="77777777" w:rsidR="00FC00AD" w:rsidRPr="00ED189A" w:rsidRDefault="00FC00AD" w:rsidP="004C58CA">
      <w:pPr>
        <w:spacing w:line="480" w:lineRule="auto"/>
        <w:rPr>
          <w:rFonts w:ascii="Arial" w:hAnsi="Arial" w:cs="Arial"/>
          <w:b/>
          <w:sz w:val="20"/>
          <w:szCs w:val="20"/>
        </w:rPr>
      </w:pPr>
    </w:p>
    <w:p w14:paraId="2096800C" w14:textId="54A2916E" w:rsidR="00317AC3" w:rsidRDefault="00317AC3" w:rsidP="00694E2B">
      <w:pPr>
        <w:spacing w:line="480" w:lineRule="auto"/>
        <w:rPr>
          <w:rFonts w:ascii="Arial" w:hAnsi="Arial" w:cs="Arial"/>
          <w:b/>
          <w:color w:val="1A1A1A"/>
          <w:sz w:val="20"/>
          <w:szCs w:val="20"/>
        </w:rPr>
      </w:pPr>
    </w:p>
    <w:p w14:paraId="6E6DE8B2" w14:textId="77777777" w:rsidR="00317AC3" w:rsidRDefault="00317AC3" w:rsidP="00317AC3">
      <w:pPr>
        <w:rPr>
          <w:rFonts w:ascii="Arial" w:hAnsi="Arial" w:cs="Arial"/>
          <w:b/>
          <w:sz w:val="20"/>
          <w:szCs w:val="20"/>
        </w:rPr>
      </w:pPr>
      <w:r>
        <w:rPr>
          <w:rFonts w:ascii="Arial" w:hAnsi="Arial" w:cs="Arial"/>
          <w:b/>
          <w:sz w:val="20"/>
          <w:szCs w:val="20"/>
        </w:rPr>
        <w:br w:type="page"/>
      </w:r>
    </w:p>
    <w:p w14:paraId="54530E40" w14:textId="023C1ECB" w:rsidR="00A368F9" w:rsidRPr="00B57738" w:rsidRDefault="00A75CC9" w:rsidP="00B57738">
      <w:pPr>
        <w:widowControl w:val="0"/>
        <w:spacing w:line="480" w:lineRule="auto"/>
        <w:rPr>
          <w:rFonts w:ascii="Arial" w:hAnsi="Arial" w:cs="Arial"/>
          <w:color w:val="1A1A1A"/>
          <w:sz w:val="20"/>
          <w:szCs w:val="20"/>
        </w:rPr>
      </w:pPr>
      <w:commentRangeStart w:id="5"/>
      <w:r w:rsidRPr="000F1386">
        <w:rPr>
          <w:rFonts w:ascii="Arial" w:hAnsi="Arial" w:cs="Arial"/>
          <w:sz w:val="20"/>
          <w:szCs w:val="20"/>
        </w:rPr>
        <w:lastRenderedPageBreak/>
        <w:t>Thirty</w:t>
      </w:r>
      <w:commentRangeEnd w:id="5"/>
      <w:r w:rsidR="009D3317">
        <w:rPr>
          <w:rStyle w:val="CommentReference"/>
        </w:rPr>
        <w:commentReference w:id="5"/>
      </w:r>
      <w:r w:rsidRPr="000F1386">
        <w:rPr>
          <w:rFonts w:ascii="Arial" w:hAnsi="Arial" w:cs="Arial"/>
          <w:sz w:val="20"/>
          <w:szCs w:val="20"/>
        </w:rPr>
        <w:t xml:space="preserve"> years ago Peters and Darling</w:t>
      </w:r>
      <w:r w:rsidR="009804AB" w:rsidRPr="000F1386">
        <w:rPr>
          <w:rFonts w:ascii="Arial" w:hAnsi="Arial" w:cs="Arial"/>
          <w:sz w:val="20"/>
          <w:szCs w:val="20"/>
        </w:rPr>
        <w:fldChar w:fldCharType="begin" w:fldLock="1"/>
      </w:r>
      <w:r w:rsidR="001A5080">
        <w:rPr>
          <w:rFonts w:ascii="Arial" w:hAnsi="Arial" w:cs="Arial"/>
          <w:sz w:val="20"/>
          <w:szCs w:val="20"/>
        </w:rPr>
        <w:instrText>ADDIN CSL_CITATION { "citationID" : "2pr0o5aicp",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 : [ "http://zotero.org/users/1013952/items/UAU3TWR7" ], "uris" : [ "http://zotero.org/users/1013952/items/UAU3TWR7", "http://www.mendeley.com/documents/?uuid=130a1477-f58a-4360-b6c6-faa05fc89957"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9804AB" w:rsidRPr="000F1386">
        <w:rPr>
          <w:rFonts w:ascii="Arial" w:hAnsi="Arial" w:cs="Arial"/>
          <w:sz w:val="20"/>
          <w:szCs w:val="20"/>
        </w:rPr>
        <w:fldChar w:fldCharType="separate"/>
      </w:r>
      <w:r w:rsidR="00D10C96" w:rsidRPr="00D10C96">
        <w:rPr>
          <w:rFonts w:ascii="Arial" w:hAnsi="Arial" w:cs="Arial"/>
          <w:noProof/>
          <w:sz w:val="20"/>
          <w:vertAlign w:val="superscript"/>
        </w:rPr>
        <w:t>5</w:t>
      </w:r>
      <w:r w:rsidR="009804AB" w:rsidRPr="000F1386">
        <w:rPr>
          <w:rFonts w:ascii="Arial" w:hAnsi="Arial" w:cs="Arial"/>
          <w:sz w:val="20"/>
          <w:szCs w:val="20"/>
        </w:rPr>
        <w:fldChar w:fldCharType="end"/>
      </w:r>
      <w:r w:rsidRPr="000F1386">
        <w:rPr>
          <w:rFonts w:ascii="Arial" w:hAnsi="Arial" w:cs="Arial"/>
          <w:sz w:val="20"/>
          <w:szCs w:val="20"/>
        </w:rPr>
        <w:t xml:space="preserve"> warned that </w:t>
      </w:r>
      <w:r w:rsidR="00B9720A" w:rsidRPr="000F1386">
        <w:rPr>
          <w:rFonts w:ascii="Arial" w:hAnsi="Arial" w:cs="Arial"/>
          <w:sz w:val="20"/>
          <w:szCs w:val="20"/>
        </w:rPr>
        <w:t xml:space="preserve">nature reserves were threatened by the greenhouse effect. </w:t>
      </w:r>
      <w:r w:rsidR="000E54B5">
        <w:rPr>
          <w:rFonts w:ascii="Arial" w:hAnsi="Arial" w:cs="Arial"/>
          <w:sz w:val="20"/>
          <w:szCs w:val="20"/>
        </w:rPr>
        <w:t>They argued that</w:t>
      </w:r>
      <w:ins w:id="6" w:author="Richard Aronson" w:date="2017-07-24T09:48:00Z">
        <w:r w:rsidR="001E6F92">
          <w:rPr>
            <w:rFonts w:ascii="Arial" w:hAnsi="Arial" w:cs="Arial"/>
            <w:sz w:val="20"/>
            <w:szCs w:val="20"/>
          </w:rPr>
          <w:t>,</w:t>
        </w:r>
      </w:ins>
      <w:r w:rsidR="000E54B5" w:rsidRPr="000F1386">
        <w:rPr>
          <w:rFonts w:ascii="Arial" w:hAnsi="Arial" w:cs="Arial"/>
          <w:sz w:val="20"/>
          <w:szCs w:val="20"/>
        </w:rPr>
        <w:t xml:space="preserve"> </w:t>
      </w:r>
      <w:r w:rsidR="001B16B4">
        <w:rPr>
          <w:rFonts w:ascii="Arial" w:hAnsi="Arial" w:cs="Arial"/>
          <w:sz w:val="20"/>
          <w:szCs w:val="20"/>
        </w:rPr>
        <w:t>because of</w:t>
      </w:r>
      <w:r w:rsidR="000E54B5" w:rsidRPr="000F1386">
        <w:rPr>
          <w:rFonts w:ascii="Arial" w:hAnsi="Arial" w:cs="Arial"/>
          <w:sz w:val="20"/>
          <w:szCs w:val="20"/>
        </w:rPr>
        <w:t xml:space="preserve"> their typically small populations, greatly restricted geographic range</w:t>
      </w:r>
      <w:r w:rsidR="001B16B4">
        <w:rPr>
          <w:rFonts w:ascii="Arial" w:hAnsi="Arial" w:cs="Arial"/>
          <w:sz w:val="20"/>
          <w:szCs w:val="20"/>
        </w:rPr>
        <w:t>s</w:t>
      </w:r>
      <w:r w:rsidR="000E54B5" w:rsidRPr="000F1386">
        <w:rPr>
          <w:rFonts w:ascii="Arial" w:hAnsi="Arial" w:cs="Arial"/>
          <w:sz w:val="20"/>
          <w:szCs w:val="20"/>
        </w:rPr>
        <w:t xml:space="preserve">, and low genetic </w:t>
      </w:r>
      <w:r w:rsidR="001B16B4" w:rsidRPr="000F1386">
        <w:rPr>
          <w:rFonts w:ascii="Arial" w:hAnsi="Arial" w:cs="Arial"/>
          <w:sz w:val="20"/>
          <w:szCs w:val="20"/>
        </w:rPr>
        <w:t>diversit</w:t>
      </w:r>
      <w:r w:rsidR="001B16B4">
        <w:rPr>
          <w:rFonts w:ascii="Arial" w:hAnsi="Arial" w:cs="Arial"/>
          <w:sz w:val="20"/>
          <w:szCs w:val="20"/>
        </w:rPr>
        <w:t>ies</w:t>
      </w:r>
      <w:r w:rsidR="000E54B5" w:rsidRPr="000F1386">
        <w:rPr>
          <w:rFonts w:ascii="Arial" w:hAnsi="Arial" w:cs="Arial"/>
          <w:sz w:val="20"/>
          <w:szCs w:val="20"/>
        </w:rPr>
        <w:t xml:space="preserve">, species dependent on reserves could be especially sensitive to </w:t>
      </w:r>
      <w:r w:rsidR="0058516D">
        <w:rPr>
          <w:rFonts w:ascii="Arial" w:hAnsi="Arial" w:cs="Arial"/>
          <w:sz w:val="20"/>
          <w:szCs w:val="20"/>
        </w:rPr>
        <w:t>climate change</w:t>
      </w:r>
      <w:r w:rsidR="000E54B5" w:rsidRPr="000F1386">
        <w:rPr>
          <w:rFonts w:ascii="Arial" w:hAnsi="Arial" w:cs="Arial"/>
          <w:sz w:val="20"/>
          <w:szCs w:val="20"/>
        </w:rPr>
        <w:fldChar w:fldCharType="begin" w:fldLock="1"/>
      </w:r>
      <w:r w:rsidR="001A5080">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0E54B5" w:rsidRPr="000F1386">
        <w:rPr>
          <w:rFonts w:ascii="Arial" w:hAnsi="Arial" w:cs="Arial"/>
          <w:sz w:val="20"/>
          <w:szCs w:val="20"/>
        </w:rPr>
        <w:fldChar w:fldCharType="separate"/>
      </w:r>
      <w:r w:rsidR="00D10C96" w:rsidRPr="00D10C96">
        <w:rPr>
          <w:rFonts w:ascii="Arial" w:hAnsi="Arial" w:cs="Arial"/>
          <w:noProof/>
          <w:sz w:val="20"/>
          <w:vertAlign w:val="superscript"/>
        </w:rPr>
        <w:t>5</w:t>
      </w:r>
      <w:r w:rsidR="000E54B5" w:rsidRPr="000F1386">
        <w:rPr>
          <w:rFonts w:ascii="Arial" w:hAnsi="Arial" w:cs="Arial"/>
          <w:sz w:val="20"/>
          <w:szCs w:val="20"/>
        </w:rPr>
        <w:fldChar w:fldCharType="end"/>
      </w:r>
      <w:r w:rsidR="000E54B5" w:rsidRPr="000F1386">
        <w:rPr>
          <w:rFonts w:ascii="Arial" w:hAnsi="Arial" w:cs="Arial"/>
          <w:sz w:val="20"/>
          <w:szCs w:val="20"/>
        </w:rPr>
        <w:t xml:space="preserve">. </w:t>
      </w:r>
      <w:r w:rsidR="00B9720A" w:rsidRPr="000F1386">
        <w:rPr>
          <w:rFonts w:ascii="Arial" w:hAnsi="Arial" w:cs="Arial"/>
          <w:sz w:val="20"/>
          <w:szCs w:val="20"/>
        </w:rPr>
        <w:t>There is gr</w:t>
      </w:r>
      <w:r w:rsidR="009804AB" w:rsidRPr="000F1386">
        <w:rPr>
          <w:rFonts w:ascii="Arial" w:hAnsi="Arial" w:cs="Arial"/>
          <w:sz w:val="20"/>
          <w:szCs w:val="20"/>
        </w:rPr>
        <w:t xml:space="preserve">owing evidence </w:t>
      </w:r>
      <w:r w:rsidR="006058EF">
        <w:rPr>
          <w:rFonts w:ascii="Arial" w:hAnsi="Arial" w:cs="Arial"/>
          <w:sz w:val="20"/>
          <w:szCs w:val="20"/>
        </w:rPr>
        <w:t xml:space="preserve">that </w:t>
      </w:r>
      <w:r w:rsidR="001B16B4">
        <w:rPr>
          <w:rFonts w:ascii="Arial" w:hAnsi="Arial" w:cs="Arial"/>
          <w:sz w:val="20"/>
          <w:szCs w:val="20"/>
        </w:rPr>
        <w:t>Peters and Darling</w:t>
      </w:r>
      <w:r w:rsidR="001B16B4" w:rsidRPr="000F1386">
        <w:rPr>
          <w:rFonts w:ascii="Arial" w:hAnsi="Arial" w:cs="Arial"/>
          <w:sz w:val="20"/>
          <w:szCs w:val="20"/>
        </w:rPr>
        <w:t xml:space="preserve"> </w:t>
      </w:r>
      <w:r w:rsidR="009804AB" w:rsidRPr="000F1386">
        <w:rPr>
          <w:rFonts w:ascii="Arial" w:hAnsi="Arial" w:cs="Arial"/>
          <w:sz w:val="20"/>
          <w:szCs w:val="20"/>
        </w:rPr>
        <w:t xml:space="preserve">were </w:t>
      </w:r>
      <w:r w:rsidR="007D100C">
        <w:rPr>
          <w:rFonts w:ascii="Arial" w:hAnsi="Arial" w:cs="Arial"/>
          <w:sz w:val="20"/>
          <w:szCs w:val="20"/>
        </w:rPr>
        <w:t>correct</w:t>
      </w:r>
      <w:r w:rsidR="009804AB" w:rsidRPr="000F1386">
        <w:rPr>
          <w:rFonts w:ascii="Arial" w:hAnsi="Arial" w:cs="Arial"/>
          <w:sz w:val="20"/>
          <w:szCs w:val="20"/>
        </w:rPr>
        <w:t>: n</w:t>
      </w:r>
      <w:r w:rsidR="00F05EB4" w:rsidRPr="000F1386">
        <w:rPr>
          <w:rFonts w:ascii="Arial" w:hAnsi="Arial" w:cs="Arial"/>
          <w:sz w:val="20"/>
          <w:szCs w:val="20"/>
        </w:rPr>
        <w:t>umerous case</w:t>
      </w:r>
      <w:r w:rsidR="001E6F92">
        <w:rPr>
          <w:rFonts w:ascii="Arial" w:hAnsi="Arial" w:cs="Arial"/>
          <w:sz w:val="20"/>
          <w:szCs w:val="20"/>
        </w:rPr>
        <w:t>-</w:t>
      </w:r>
      <w:r w:rsidR="00F05EB4" w:rsidRPr="000F1386">
        <w:rPr>
          <w:rFonts w:ascii="Arial" w:hAnsi="Arial" w:cs="Arial"/>
          <w:sz w:val="20"/>
          <w:szCs w:val="20"/>
        </w:rPr>
        <w:t>studies indicate</w:t>
      </w:r>
      <w:r w:rsidR="007D100C">
        <w:rPr>
          <w:rFonts w:ascii="Arial" w:hAnsi="Arial" w:cs="Arial"/>
          <w:sz w:val="20"/>
          <w:szCs w:val="20"/>
        </w:rPr>
        <w:t xml:space="preserve"> that</w:t>
      </w:r>
      <w:r w:rsidR="00F05EB4" w:rsidRPr="000F1386">
        <w:rPr>
          <w:rFonts w:ascii="Arial" w:hAnsi="Arial" w:cs="Arial"/>
          <w:sz w:val="20"/>
          <w:szCs w:val="20"/>
        </w:rPr>
        <w:t xml:space="preserve"> </w:t>
      </w:r>
      <w:r w:rsidR="000029D0" w:rsidRPr="000F1386">
        <w:rPr>
          <w:rFonts w:ascii="Arial" w:hAnsi="Arial" w:cs="Arial"/>
          <w:sz w:val="20"/>
          <w:szCs w:val="20"/>
        </w:rPr>
        <w:t xml:space="preserve">anthropogenic </w:t>
      </w:r>
      <w:r w:rsidR="00B07F50">
        <w:rPr>
          <w:rFonts w:ascii="Arial" w:hAnsi="Arial" w:cs="Arial"/>
          <w:sz w:val="20"/>
          <w:szCs w:val="20"/>
        </w:rPr>
        <w:t>climate change</w:t>
      </w:r>
      <w:r w:rsidR="001C0389" w:rsidRPr="000F1386">
        <w:rPr>
          <w:rFonts w:ascii="Arial" w:hAnsi="Arial" w:cs="Arial"/>
          <w:sz w:val="20"/>
          <w:szCs w:val="20"/>
        </w:rPr>
        <w:t xml:space="preserve"> </w:t>
      </w:r>
      <w:r w:rsidR="00485500" w:rsidRPr="000F1386">
        <w:rPr>
          <w:rFonts w:ascii="Arial" w:hAnsi="Arial" w:cs="Arial"/>
          <w:sz w:val="20"/>
          <w:szCs w:val="20"/>
        </w:rPr>
        <w:t>is</w:t>
      </w:r>
      <w:r w:rsidR="000029D0" w:rsidRPr="000F1386">
        <w:rPr>
          <w:rFonts w:ascii="Arial" w:hAnsi="Arial" w:cs="Arial"/>
          <w:sz w:val="20"/>
          <w:szCs w:val="20"/>
        </w:rPr>
        <w:t xml:space="preserve"> already </w:t>
      </w:r>
      <w:r w:rsidR="00485500" w:rsidRPr="000F1386">
        <w:rPr>
          <w:rFonts w:ascii="Arial" w:hAnsi="Arial" w:cs="Arial"/>
          <w:sz w:val="20"/>
          <w:szCs w:val="20"/>
        </w:rPr>
        <w:t>having</w:t>
      </w:r>
      <w:r w:rsidR="000029D0" w:rsidRPr="000F1386">
        <w:rPr>
          <w:rFonts w:ascii="Arial" w:hAnsi="Arial" w:cs="Arial"/>
          <w:sz w:val="20"/>
          <w:szCs w:val="20"/>
        </w:rPr>
        <w:t xml:space="preserve"> substantial effects</w:t>
      </w:r>
      <w:r w:rsidR="00B96EC6" w:rsidRPr="000F1386">
        <w:rPr>
          <w:rFonts w:ascii="Arial" w:hAnsi="Arial" w:cs="Arial"/>
          <w:sz w:val="20"/>
          <w:szCs w:val="20"/>
        </w:rPr>
        <w:t xml:space="preserve"> on </w:t>
      </w:r>
      <w:r w:rsidR="00B9720A" w:rsidRPr="000F1386">
        <w:rPr>
          <w:rFonts w:ascii="Arial" w:hAnsi="Arial" w:cs="Arial"/>
          <w:sz w:val="20"/>
          <w:szCs w:val="20"/>
        </w:rPr>
        <w:t xml:space="preserve">populations and </w:t>
      </w:r>
      <w:r w:rsidR="00B96EC6" w:rsidRPr="000F1386">
        <w:rPr>
          <w:rFonts w:ascii="Arial" w:hAnsi="Arial" w:cs="Arial"/>
          <w:sz w:val="20"/>
          <w:szCs w:val="20"/>
        </w:rPr>
        <w:t xml:space="preserve">ecosystems </w:t>
      </w:r>
      <w:r w:rsidR="00A92D8E" w:rsidRPr="000F1386">
        <w:rPr>
          <w:rFonts w:ascii="Arial" w:hAnsi="Arial" w:cs="Arial"/>
          <w:sz w:val="20"/>
          <w:szCs w:val="20"/>
        </w:rPr>
        <w:t xml:space="preserve">otherwise protected within </w:t>
      </w:r>
      <w:r w:rsidR="00B9720A" w:rsidRPr="000F1386">
        <w:rPr>
          <w:rFonts w:ascii="Arial" w:hAnsi="Arial" w:cs="Arial"/>
          <w:sz w:val="20"/>
          <w:szCs w:val="20"/>
        </w:rPr>
        <w:t xml:space="preserve">terrestrial and marine </w:t>
      </w:r>
      <w:r w:rsidR="00A92D8E" w:rsidRPr="000F1386">
        <w:rPr>
          <w:rFonts w:ascii="Arial" w:hAnsi="Arial" w:cs="Arial"/>
          <w:sz w:val="20"/>
          <w:szCs w:val="20"/>
        </w:rPr>
        <w:t>reserves</w:t>
      </w:r>
      <w:r w:rsidR="001C2664" w:rsidRPr="000F1386">
        <w:rPr>
          <w:rFonts w:ascii="Arial" w:hAnsi="Arial" w:cs="Arial"/>
          <w:sz w:val="20"/>
          <w:szCs w:val="20"/>
        </w:rPr>
        <w:fldChar w:fldCharType="begin" w:fldLock="1"/>
      </w:r>
      <w:r w:rsidR="001A5080">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001C2664" w:rsidRPr="000F1386">
        <w:rPr>
          <w:rFonts w:ascii="Arial" w:hAnsi="Arial" w:cs="Arial"/>
          <w:sz w:val="20"/>
          <w:szCs w:val="20"/>
        </w:rPr>
        <w:fldChar w:fldCharType="separate"/>
      </w:r>
      <w:r w:rsidR="00D10C96" w:rsidRPr="00D10C96">
        <w:rPr>
          <w:rFonts w:ascii="Arial" w:hAnsi="Arial" w:cs="Arial"/>
          <w:noProof/>
          <w:sz w:val="20"/>
          <w:vertAlign w:val="superscript"/>
        </w:rPr>
        <w:t>6,7</w:t>
      </w:r>
      <w:r w:rsidR="001C2664" w:rsidRPr="000F1386">
        <w:rPr>
          <w:rFonts w:ascii="Arial" w:hAnsi="Arial" w:cs="Arial"/>
          <w:sz w:val="20"/>
          <w:szCs w:val="20"/>
        </w:rPr>
        <w:fldChar w:fldCharType="end"/>
      </w:r>
      <w:r w:rsidR="00A92D8E" w:rsidRPr="000F1386">
        <w:rPr>
          <w:rFonts w:ascii="Arial" w:hAnsi="Arial" w:cs="Arial"/>
          <w:sz w:val="20"/>
          <w:szCs w:val="20"/>
        </w:rPr>
        <w:t xml:space="preserve">. </w:t>
      </w:r>
      <w:r w:rsidR="004476AE">
        <w:rPr>
          <w:rFonts w:ascii="Arial" w:hAnsi="Arial" w:cs="Arial"/>
          <w:sz w:val="20"/>
          <w:szCs w:val="20"/>
        </w:rPr>
        <w:t xml:space="preserve">This is particularly evident </w:t>
      </w:r>
      <w:r w:rsidR="00B567D3">
        <w:rPr>
          <w:rFonts w:ascii="Arial" w:hAnsi="Arial" w:cs="Arial"/>
          <w:sz w:val="20"/>
          <w:szCs w:val="20"/>
        </w:rPr>
        <w:t>on coral reefs</w:t>
      </w:r>
      <w:r w:rsidR="006811B3">
        <w:rPr>
          <w:rFonts w:ascii="Arial" w:hAnsi="Arial" w:cs="Arial"/>
          <w:sz w:val="20"/>
          <w:szCs w:val="20"/>
        </w:rPr>
        <w:t xml:space="preserve">. </w:t>
      </w:r>
      <w:r w:rsidR="004476AE">
        <w:rPr>
          <w:rFonts w:ascii="Arial" w:hAnsi="Arial" w:cs="Arial"/>
          <w:sz w:val="20"/>
          <w:szCs w:val="20"/>
        </w:rPr>
        <w:t>For example</w:t>
      </w:r>
      <w:r w:rsidR="00D56A56">
        <w:rPr>
          <w:rFonts w:ascii="Arial" w:hAnsi="Arial" w:cs="Arial"/>
          <w:sz w:val="20"/>
          <w:szCs w:val="20"/>
        </w:rPr>
        <w:t>, gradual warming over the last several decades and unusuall</w:t>
      </w:r>
      <w:r w:rsidR="00E346DE">
        <w:rPr>
          <w:rFonts w:ascii="Arial" w:hAnsi="Arial" w:cs="Arial"/>
          <w:sz w:val="20"/>
          <w:szCs w:val="20"/>
        </w:rPr>
        <w:t xml:space="preserve">y high seawater temperatures </w:t>
      </w:r>
      <w:r w:rsidR="000155C1">
        <w:rPr>
          <w:rFonts w:ascii="Arial" w:hAnsi="Arial" w:cs="Arial"/>
          <w:sz w:val="20"/>
          <w:szCs w:val="20"/>
        </w:rPr>
        <w:t xml:space="preserve">in </w:t>
      </w:r>
      <w:r w:rsidR="008E3D85">
        <w:rPr>
          <w:rFonts w:ascii="Arial" w:hAnsi="Arial" w:cs="Arial"/>
          <w:sz w:val="20"/>
          <w:szCs w:val="20"/>
        </w:rPr>
        <w:t>early</w:t>
      </w:r>
      <w:r w:rsidR="00C9101D">
        <w:rPr>
          <w:rFonts w:ascii="Arial" w:hAnsi="Arial" w:cs="Arial"/>
          <w:sz w:val="20"/>
          <w:szCs w:val="20"/>
        </w:rPr>
        <w:t xml:space="preserve"> </w:t>
      </w:r>
      <w:r w:rsidR="00E346DE">
        <w:rPr>
          <w:rFonts w:ascii="Arial" w:hAnsi="Arial" w:cs="Arial"/>
          <w:sz w:val="20"/>
          <w:szCs w:val="20"/>
        </w:rPr>
        <w:t xml:space="preserve">2016 </w:t>
      </w:r>
      <w:r w:rsidR="00D56A56">
        <w:rPr>
          <w:rFonts w:ascii="Arial" w:hAnsi="Arial" w:cs="Arial"/>
          <w:sz w:val="20"/>
          <w:szCs w:val="20"/>
        </w:rPr>
        <w:t xml:space="preserve">caused mass </w:t>
      </w:r>
      <w:r w:rsidR="004476AE">
        <w:rPr>
          <w:rFonts w:ascii="Arial" w:hAnsi="Arial" w:cs="Arial"/>
          <w:sz w:val="20"/>
          <w:szCs w:val="20"/>
        </w:rPr>
        <w:t xml:space="preserve">coral </w:t>
      </w:r>
      <w:r w:rsidR="000155C1">
        <w:rPr>
          <w:rFonts w:ascii="Arial" w:hAnsi="Arial" w:cs="Arial"/>
          <w:sz w:val="20"/>
          <w:szCs w:val="20"/>
        </w:rPr>
        <w:t>mortality</w:t>
      </w:r>
      <w:r w:rsidR="00D56A56">
        <w:rPr>
          <w:rFonts w:ascii="Arial" w:hAnsi="Arial" w:cs="Arial"/>
          <w:sz w:val="20"/>
          <w:szCs w:val="20"/>
        </w:rPr>
        <w:t xml:space="preserve"> across much of the</w:t>
      </w:r>
      <w:r w:rsidR="00A92D8E" w:rsidRPr="000F1386">
        <w:rPr>
          <w:rFonts w:ascii="Arial" w:hAnsi="Arial" w:cs="Arial"/>
          <w:sz w:val="20"/>
          <w:szCs w:val="20"/>
        </w:rPr>
        <w:t xml:space="preserve"> northern Great Barrier Reef</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7D100C">
        <w:rPr>
          <w:rFonts w:ascii="Arial" w:hAnsi="Arial" w:cs="Arial"/>
          <w:sz w:val="20"/>
          <w:szCs w:val="20"/>
        </w:rPr>
        <w:t xml:space="preserve"> (GBR)</w:t>
      </w:r>
      <w:r w:rsidR="001B16B4">
        <w:rPr>
          <w:rFonts w:ascii="Arial" w:hAnsi="Arial" w:cs="Arial"/>
          <w:sz w:val="20"/>
          <w:szCs w:val="20"/>
        </w:rPr>
        <w:t xml:space="preserve">, </w:t>
      </w:r>
      <w:r w:rsidR="00EF4961" w:rsidRPr="000F1386">
        <w:rPr>
          <w:rFonts w:ascii="Arial" w:hAnsi="Arial" w:cs="Arial"/>
          <w:sz w:val="20"/>
          <w:szCs w:val="20"/>
        </w:rPr>
        <w:t xml:space="preserve">a </w:t>
      </w:r>
      <w:r w:rsidR="00C65F29" w:rsidRPr="000F1386">
        <w:rPr>
          <w:rFonts w:ascii="Arial" w:hAnsi="Arial" w:cs="Arial"/>
          <w:sz w:val="20"/>
          <w:szCs w:val="20"/>
        </w:rPr>
        <w:t xml:space="preserve">UNESCO </w:t>
      </w:r>
      <w:r w:rsidR="00403B34" w:rsidRPr="000F1386">
        <w:rPr>
          <w:rFonts w:ascii="Arial" w:hAnsi="Arial" w:cs="Arial"/>
          <w:sz w:val="20"/>
          <w:szCs w:val="20"/>
        </w:rPr>
        <w:t xml:space="preserve">World </w:t>
      </w:r>
      <w:r w:rsidR="00EF4961" w:rsidRPr="000F1386">
        <w:rPr>
          <w:rFonts w:ascii="Arial" w:hAnsi="Arial" w:cs="Arial"/>
          <w:sz w:val="20"/>
          <w:szCs w:val="20"/>
        </w:rPr>
        <w:t>Heritage</w:t>
      </w:r>
      <w:r w:rsidR="00403B34" w:rsidRPr="000F1386">
        <w:rPr>
          <w:rFonts w:ascii="Arial" w:hAnsi="Arial" w:cs="Arial"/>
          <w:sz w:val="20"/>
          <w:szCs w:val="20"/>
        </w:rPr>
        <w:t xml:space="preserve"> </w:t>
      </w:r>
      <w:r w:rsidR="00EF4961" w:rsidRPr="000F1386">
        <w:rPr>
          <w:rFonts w:ascii="Arial" w:hAnsi="Arial" w:cs="Arial"/>
          <w:sz w:val="20"/>
          <w:szCs w:val="20"/>
        </w:rPr>
        <w:t>Site</w:t>
      </w:r>
      <w:r w:rsidR="00403B34" w:rsidRPr="000F1386">
        <w:rPr>
          <w:rFonts w:ascii="Arial" w:hAnsi="Arial" w:cs="Arial"/>
          <w:sz w:val="20"/>
          <w:szCs w:val="20"/>
        </w:rPr>
        <w:t xml:space="preserve"> and model </w:t>
      </w:r>
      <w:r w:rsidR="009E438A">
        <w:rPr>
          <w:rFonts w:ascii="Arial" w:hAnsi="Arial" w:cs="Arial"/>
          <w:sz w:val="20"/>
          <w:szCs w:val="20"/>
        </w:rPr>
        <w:t>MPA</w:t>
      </w:r>
      <w:r w:rsidR="00EF4961" w:rsidRPr="000F1386">
        <w:rPr>
          <w:rFonts w:ascii="Arial" w:hAnsi="Arial" w:cs="Arial"/>
          <w:color w:val="1A1A1A"/>
          <w:sz w:val="20"/>
          <w:szCs w:val="20"/>
        </w:rPr>
        <w:t xml:space="preserve">. </w:t>
      </w:r>
      <w:r w:rsidR="001B16B4">
        <w:rPr>
          <w:rFonts w:ascii="Arial" w:hAnsi="Arial" w:cs="Arial"/>
          <w:color w:val="1A1A1A"/>
          <w:sz w:val="20"/>
          <w:szCs w:val="20"/>
        </w:rPr>
        <w:t>D</w:t>
      </w:r>
      <w:r w:rsidR="00EF4961" w:rsidRPr="000F1386">
        <w:rPr>
          <w:rFonts w:ascii="Arial" w:hAnsi="Arial" w:cs="Arial"/>
          <w:color w:val="1A1A1A"/>
          <w:sz w:val="20"/>
          <w:szCs w:val="20"/>
        </w:rPr>
        <w:t xml:space="preserve">espite </w:t>
      </w:r>
      <w:r w:rsidR="007D100C">
        <w:rPr>
          <w:rFonts w:ascii="Arial" w:hAnsi="Arial" w:cs="Arial"/>
          <w:color w:val="1A1A1A"/>
          <w:sz w:val="20"/>
          <w:szCs w:val="20"/>
        </w:rPr>
        <w:t xml:space="preserve">its </w:t>
      </w:r>
      <w:r w:rsidR="00E346DE">
        <w:rPr>
          <w:rFonts w:ascii="Arial" w:hAnsi="Arial" w:cs="Arial"/>
          <w:color w:val="1A1A1A"/>
          <w:sz w:val="20"/>
          <w:szCs w:val="20"/>
        </w:rPr>
        <w:t xml:space="preserve">isolation and </w:t>
      </w:r>
      <w:r w:rsidR="00EF4961" w:rsidRPr="000F1386">
        <w:rPr>
          <w:rFonts w:ascii="Arial" w:hAnsi="Arial" w:cs="Arial"/>
          <w:color w:val="1A1A1A"/>
          <w:sz w:val="20"/>
          <w:szCs w:val="20"/>
        </w:rPr>
        <w:t>effective protection from harvesting, pollution, and other stressors</w:t>
      </w:r>
      <w:r w:rsidR="0051538D" w:rsidRPr="000F1386">
        <w:rPr>
          <w:rFonts w:ascii="Arial" w:hAnsi="Arial" w:cs="Arial"/>
          <w:color w:val="1A1A1A"/>
          <w:sz w:val="20"/>
          <w:szCs w:val="20"/>
        </w:rPr>
        <w:t>,</w:t>
      </w:r>
      <w:r w:rsidR="00A46740" w:rsidRPr="000F1386">
        <w:rPr>
          <w:rFonts w:ascii="Arial" w:hAnsi="Arial" w:cs="Arial"/>
          <w:color w:val="1A1A1A"/>
          <w:sz w:val="20"/>
          <w:szCs w:val="20"/>
        </w:rPr>
        <w:t xml:space="preserve"> </w:t>
      </w:r>
      <w:r w:rsidR="00D03DED">
        <w:rPr>
          <w:rFonts w:ascii="Arial" w:hAnsi="Arial" w:cs="Arial"/>
          <w:color w:val="1A1A1A"/>
          <w:sz w:val="20"/>
          <w:szCs w:val="20"/>
        </w:rPr>
        <w:t xml:space="preserve">warming radically altered </w:t>
      </w:r>
      <w:r w:rsidR="009804AB" w:rsidRPr="000F1386">
        <w:rPr>
          <w:rFonts w:ascii="Arial" w:hAnsi="Arial" w:cs="Arial"/>
          <w:color w:val="1A1A1A"/>
          <w:sz w:val="20"/>
          <w:szCs w:val="20"/>
        </w:rPr>
        <w:t>the</w:t>
      </w:r>
      <w:r w:rsidR="00927ACD" w:rsidRPr="000F1386">
        <w:rPr>
          <w:rFonts w:ascii="Arial" w:hAnsi="Arial" w:cs="Arial"/>
          <w:color w:val="1A1A1A"/>
          <w:sz w:val="20"/>
          <w:szCs w:val="20"/>
        </w:rPr>
        <w:t xml:space="preserve"> </w:t>
      </w:r>
      <w:r w:rsidR="007C004E">
        <w:rPr>
          <w:rFonts w:ascii="Arial" w:hAnsi="Arial" w:cs="Arial"/>
          <w:color w:val="1A1A1A"/>
          <w:sz w:val="20"/>
          <w:szCs w:val="20"/>
        </w:rPr>
        <w:t xml:space="preserve">northern </w:t>
      </w:r>
      <w:r w:rsidR="007D100C">
        <w:rPr>
          <w:rFonts w:ascii="Arial" w:hAnsi="Arial" w:cs="Arial"/>
          <w:color w:val="1A1A1A"/>
          <w:sz w:val="20"/>
          <w:szCs w:val="20"/>
        </w:rPr>
        <w:t>GBR</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B01700" w:rsidRPr="000F1386">
        <w:rPr>
          <w:rFonts w:ascii="Arial" w:hAnsi="Arial" w:cs="Arial"/>
          <w:color w:val="1A1A1A"/>
          <w:sz w:val="20"/>
          <w:szCs w:val="20"/>
        </w:rPr>
        <w:t xml:space="preserve">. </w:t>
      </w:r>
      <w:r w:rsidR="00E346DE">
        <w:rPr>
          <w:rFonts w:ascii="Arial" w:hAnsi="Arial" w:cs="Arial"/>
          <w:color w:val="1A1A1A"/>
          <w:sz w:val="20"/>
          <w:szCs w:val="20"/>
        </w:rPr>
        <w:t>T</w:t>
      </w:r>
      <w:r w:rsidR="00676F7A" w:rsidRPr="000F1386">
        <w:rPr>
          <w:rFonts w:ascii="Arial" w:hAnsi="Arial" w:cs="Arial"/>
          <w:color w:val="1A1A1A"/>
          <w:sz w:val="20"/>
          <w:szCs w:val="20"/>
        </w:rPr>
        <w:t>his and similar</w:t>
      </w:r>
      <w:r w:rsidR="00EF4961" w:rsidRPr="000F1386">
        <w:rPr>
          <w:rFonts w:ascii="Arial" w:hAnsi="Arial" w:cs="Arial"/>
          <w:color w:val="1A1A1A"/>
          <w:sz w:val="20"/>
          <w:szCs w:val="20"/>
        </w:rPr>
        <w:t xml:space="preserve"> case studies</w:t>
      </w:r>
      <w:r w:rsidR="00024C3B">
        <w:rPr>
          <w:rFonts w:ascii="Arial" w:hAnsi="Arial" w:cs="Arial"/>
          <w:color w:val="1A1A1A"/>
          <w:sz w:val="20"/>
          <w:szCs w:val="20"/>
        </w:rPr>
        <w:t xml:space="preserve"> as well as synthetic analysis</w:t>
      </w:r>
      <w:r w:rsidR="001A5080">
        <w:rPr>
          <w:rFonts w:ascii="Arial" w:hAnsi="Arial" w:cs="Arial"/>
          <w:color w:val="1A1A1A"/>
          <w:sz w:val="20"/>
          <w:szCs w:val="20"/>
        </w:rPr>
        <w:fldChar w:fldCharType="begin" w:fldLock="1"/>
      </w:r>
      <w:r w:rsidR="00065EA8">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 : "5", "issued" : { "date-parts" : [ [ "2012", "2", "2" ] ] }, "page" : "1561\u20131570", "title" : "Temperature-driven coral decline: the role of marine protected areas", "type" : "article-journal", "volume" : "18"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sidR="001A5080">
        <w:rPr>
          <w:rFonts w:ascii="Arial" w:hAnsi="Arial" w:cs="Arial"/>
          <w:color w:val="1A1A1A"/>
          <w:sz w:val="20"/>
          <w:szCs w:val="20"/>
        </w:rPr>
        <w:fldChar w:fldCharType="separate"/>
      </w:r>
      <w:r w:rsidR="001A5080" w:rsidRPr="001A5080">
        <w:rPr>
          <w:rFonts w:ascii="Arial" w:hAnsi="Arial" w:cs="Arial"/>
          <w:noProof/>
          <w:color w:val="1A1A1A"/>
          <w:sz w:val="20"/>
          <w:szCs w:val="20"/>
          <w:vertAlign w:val="superscript"/>
        </w:rPr>
        <w:t>9</w:t>
      </w:r>
      <w:r w:rsidR="001A5080">
        <w:rPr>
          <w:rFonts w:ascii="Arial" w:hAnsi="Arial" w:cs="Arial"/>
          <w:color w:val="1A1A1A"/>
          <w:sz w:val="20"/>
          <w:szCs w:val="20"/>
        </w:rPr>
        <w:fldChar w:fldCharType="end"/>
      </w:r>
      <w:r w:rsidR="0051538D" w:rsidRPr="000F1386">
        <w:rPr>
          <w:rFonts w:ascii="Arial" w:hAnsi="Arial" w:cs="Arial"/>
          <w:color w:val="1A1A1A"/>
          <w:sz w:val="20"/>
          <w:szCs w:val="20"/>
        </w:rPr>
        <w:t xml:space="preserve"> call into</w:t>
      </w:r>
      <w:r w:rsidR="00EF4961" w:rsidRPr="000F1386">
        <w:rPr>
          <w:rFonts w:ascii="Arial" w:hAnsi="Arial" w:cs="Arial"/>
          <w:color w:val="1A1A1A"/>
          <w:sz w:val="20"/>
          <w:szCs w:val="20"/>
        </w:rPr>
        <w:t xml:space="preserve"> question the long-term </w:t>
      </w:r>
      <w:r w:rsidR="000155C1">
        <w:rPr>
          <w:rFonts w:ascii="Arial" w:hAnsi="Arial" w:cs="Arial"/>
          <w:color w:val="1A1A1A"/>
          <w:sz w:val="20"/>
          <w:szCs w:val="20"/>
        </w:rPr>
        <w:t>effectiveness</w:t>
      </w:r>
      <w:r w:rsidR="0051538D"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of </w:t>
      </w:r>
      <w:r w:rsidR="009E438A">
        <w:rPr>
          <w:rFonts w:ascii="Arial" w:hAnsi="Arial" w:cs="Arial"/>
          <w:color w:val="1A1A1A"/>
          <w:sz w:val="20"/>
          <w:szCs w:val="20"/>
        </w:rPr>
        <w:t>MPAs</w:t>
      </w:r>
      <w:r w:rsidR="00EF4961" w:rsidRPr="000F1386">
        <w:rPr>
          <w:rFonts w:ascii="Arial" w:hAnsi="Arial" w:cs="Arial"/>
          <w:color w:val="1A1A1A"/>
          <w:sz w:val="20"/>
          <w:szCs w:val="20"/>
        </w:rPr>
        <w:t xml:space="preserve"> </w:t>
      </w:r>
      <w:r w:rsidR="0051538D" w:rsidRPr="000F1386">
        <w:rPr>
          <w:rFonts w:ascii="Arial" w:hAnsi="Arial" w:cs="Arial"/>
          <w:color w:val="1A1A1A"/>
          <w:sz w:val="20"/>
          <w:szCs w:val="20"/>
        </w:rPr>
        <w:t>in</w:t>
      </w:r>
      <w:r w:rsidR="00676F7A" w:rsidRPr="000F1386">
        <w:rPr>
          <w:rFonts w:ascii="Arial" w:hAnsi="Arial" w:cs="Arial"/>
          <w:color w:val="1A1A1A"/>
          <w:sz w:val="20"/>
          <w:szCs w:val="20"/>
        </w:rPr>
        <w:t xml:space="preserve"> protect</w:t>
      </w:r>
      <w:r w:rsidR="0051538D" w:rsidRPr="000F1386">
        <w:rPr>
          <w:rFonts w:ascii="Arial" w:hAnsi="Arial" w:cs="Arial"/>
          <w:color w:val="1A1A1A"/>
          <w:sz w:val="20"/>
          <w:szCs w:val="20"/>
        </w:rPr>
        <w:t>ing</w:t>
      </w:r>
      <w:r w:rsidR="00676F7A" w:rsidRPr="000F1386">
        <w:rPr>
          <w:rFonts w:ascii="Arial" w:hAnsi="Arial" w:cs="Arial"/>
          <w:color w:val="1A1A1A"/>
          <w:sz w:val="20"/>
          <w:szCs w:val="20"/>
        </w:rPr>
        <w:t xml:space="preserve"> </w:t>
      </w:r>
      <w:r w:rsidR="003B1AD1" w:rsidRPr="000F1386">
        <w:rPr>
          <w:rFonts w:ascii="Arial" w:hAnsi="Arial" w:cs="Arial"/>
          <w:color w:val="1A1A1A"/>
          <w:sz w:val="20"/>
          <w:szCs w:val="20"/>
        </w:rPr>
        <w:t>their resident biotas</w:t>
      </w:r>
      <w:r w:rsidR="00676F7A"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in the face of </w:t>
      </w:r>
      <w:r w:rsidR="00B07F50">
        <w:rPr>
          <w:rFonts w:ascii="Arial" w:hAnsi="Arial" w:cs="Arial"/>
          <w:color w:val="1A1A1A"/>
          <w:sz w:val="20"/>
          <w:szCs w:val="20"/>
        </w:rPr>
        <w:t>climate change</w:t>
      </w:r>
      <w:r w:rsidR="0077082E">
        <w:rPr>
          <w:rFonts w:ascii="Arial" w:hAnsi="Arial" w:cs="Arial"/>
          <w:color w:val="1A1A1A"/>
          <w:sz w:val="20"/>
          <w:szCs w:val="20"/>
        </w:rPr>
        <w:t xml:space="preserve">. </w:t>
      </w:r>
    </w:p>
    <w:p w14:paraId="0C93EF8E" w14:textId="4D9B07D5" w:rsidR="00B71E48" w:rsidRDefault="004E0DA5" w:rsidP="00355CDE">
      <w:pPr>
        <w:widowControl w:val="0"/>
        <w:spacing w:line="480" w:lineRule="auto"/>
        <w:ind w:firstLine="720"/>
        <w:rPr>
          <w:rFonts w:ascii="Arial" w:hAnsi="Arial" w:cs="Arial"/>
          <w:sz w:val="20"/>
          <w:szCs w:val="20"/>
        </w:rPr>
      </w:pPr>
      <w:r w:rsidRPr="000F1386">
        <w:rPr>
          <w:rFonts w:ascii="Arial" w:hAnsi="Arial" w:cs="Arial"/>
          <w:sz w:val="20"/>
          <w:szCs w:val="20"/>
        </w:rPr>
        <w:t>We asked</w:t>
      </w:r>
      <w:r w:rsidR="007B1053" w:rsidRPr="000F1386">
        <w:rPr>
          <w:rFonts w:ascii="Arial" w:hAnsi="Arial" w:cs="Arial"/>
          <w:sz w:val="20"/>
          <w:szCs w:val="20"/>
        </w:rPr>
        <w:t xml:space="preserve"> h</w:t>
      </w:r>
      <w:r w:rsidR="00BB0F75" w:rsidRPr="000F1386">
        <w:rPr>
          <w:rFonts w:ascii="Arial" w:hAnsi="Arial" w:cs="Arial"/>
          <w:sz w:val="20"/>
          <w:szCs w:val="20"/>
        </w:rPr>
        <w:t xml:space="preserve">ow </w:t>
      </w:r>
      <w:r w:rsidR="00EF4961" w:rsidRPr="000F1386">
        <w:rPr>
          <w:rFonts w:ascii="Arial" w:hAnsi="Arial" w:cs="Arial"/>
          <w:sz w:val="20"/>
          <w:szCs w:val="20"/>
        </w:rPr>
        <w:t xml:space="preserve">much </w:t>
      </w:r>
      <w:r w:rsidR="009E438A">
        <w:rPr>
          <w:rFonts w:ascii="Arial" w:hAnsi="Arial" w:cs="Arial"/>
          <w:sz w:val="20"/>
          <w:szCs w:val="20"/>
        </w:rPr>
        <w:t>MPAs</w:t>
      </w:r>
      <w:r w:rsidR="00EF4961" w:rsidRPr="000F1386">
        <w:rPr>
          <w:rFonts w:ascii="Arial" w:hAnsi="Arial" w:cs="Arial"/>
          <w:sz w:val="20"/>
          <w:szCs w:val="20"/>
        </w:rPr>
        <w:t xml:space="preserve"> </w:t>
      </w:r>
      <w:r w:rsidR="007D100C">
        <w:rPr>
          <w:rFonts w:ascii="Arial" w:hAnsi="Arial" w:cs="Arial"/>
          <w:sz w:val="20"/>
          <w:szCs w:val="20"/>
        </w:rPr>
        <w:t>can be expected to</w:t>
      </w:r>
      <w:r w:rsidR="007D100C" w:rsidRPr="000F1386">
        <w:rPr>
          <w:rFonts w:ascii="Arial" w:hAnsi="Arial" w:cs="Arial"/>
          <w:sz w:val="20"/>
          <w:szCs w:val="20"/>
        </w:rPr>
        <w:t xml:space="preserve"> </w:t>
      </w:r>
      <w:r w:rsidR="00BA5FB6" w:rsidRPr="000F1386">
        <w:rPr>
          <w:rFonts w:ascii="Arial" w:hAnsi="Arial" w:cs="Arial"/>
          <w:sz w:val="20"/>
          <w:szCs w:val="20"/>
        </w:rPr>
        <w:t xml:space="preserve">warm </w:t>
      </w:r>
      <w:r w:rsidR="00D3538C" w:rsidRPr="000F1386">
        <w:rPr>
          <w:rFonts w:ascii="Arial" w:hAnsi="Arial" w:cs="Arial"/>
          <w:sz w:val="20"/>
          <w:szCs w:val="20"/>
        </w:rPr>
        <w:t xml:space="preserve">under </w:t>
      </w:r>
      <w:r w:rsidR="009B5D94">
        <w:rPr>
          <w:rFonts w:ascii="Arial" w:hAnsi="Arial" w:cs="Arial"/>
          <w:sz w:val="20"/>
          <w:szCs w:val="20"/>
        </w:rPr>
        <w:t xml:space="preserve">the business-as-usual </w:t>
      </w:r>
      <w:r w:rsidR="00B07F50">
        <w:rPr>
          <w:rFonts w:ascii="Arial" w:hAnsi="Arial" w:cs="Arial"/>
          <w:sz w:val="20"/>
          <w:szCs w:val="20"/>
        </w:rPr>
        <w:t xml:space="preserve">emissions </w:t>
      </w:r>
      <w:r w:rsidR="009B5D94">
        <w:rPr>
          <w:rFonts w:ascii="Arial" w:hAnsi="Arial" w:cs="Arial"/>
          <w:sz w:val="20"/>
          <w:szCs w:val="20"/>
        </w:rPr>
        <w:t>trajectory RCP 8.5 and the RCP 4.5</w:t>
      </w:r>
      <w:r w:rsidR="00246A3B">
        <w:rPr>
          <w:rFonts w:ascii="Arial" w:hAnsi="Arial" w:cs="Arial"/>
          <w:sz w:val="20"/>
          <w:szCs w:val="20"/>
        </w:rPr>
        <w:t xml:space="preserve"> mitigation scenario</w:t>
      </w:r>
      <w:r w:rsidR="004455D7">
        <w:rPr>
          <w:rFonts w:ascii="Arial" w:hAnsi="Arial" w:cs="Arial"/>
          <w:sz w:val="20"/>
          <w:szCs w:val="20"/>
        </w:rPr>
        <w:fldChar w:fldCharType="begin" w:fldLock="1"/>
      </w:r>
      <w:r w:rsidR="00065EA8">
        <w:rPr>
          <w:rFonts w:ascii="Arial" w:hAnsi="Arial" w:cs="Arial"/>
          <w:sz w:val="20"/>
          <w:szCs w:val="20"/>
        </w:rPr>
        <w:instrText>ADDIN CSL_CITATION { "citationItems" : [ { "id" : "ITEM-1", "itemData" : { "ISSN" : "0028-0836", "author" : [ { "dropping-particle" : "", "family" : "Moss", "given" : "Richard H", "non-dropping-particle" : "", "parse-names" : false, "suffix" : "" }, { "dropping-particle" : "", "family" : "Edmonds", "given" : "Jae A", "non-dropping-particle" : "", "parse-names" : false, "suffix" : "" }, { "dropping-particle" : "", "family" : "Hibbard", "given" : "Kathy A", "non-dropping-particle" : "", "parse-names" : false, "suffix" : "" }, { "dropping-particle" : "", "family" : "Manning", "given" : "Martin R", "non-dropping-particle" : "", "parse-names" : false, "suffix" : "" }, { "dropping-particle" : "", "family" : "Rose", "given" : "Steven K", "non-dropping-particle" : "", "parse-names" : false, "suffix" : "" }, { "dropping-particle" : "", "family" : "Vuuren", "given" : "Detlef P", "non-dropping-particle" : "van", "parse-names" : false, "suffix" : "" }, { "dropping-particle" : "", "family" : "Carter", "given" : "Timothy R", "non-dropping-particle" : "", "parse-names" : false, "suffix" : "" }, { "dropping-particle" : "", "family" : "Emori", "given" : "Seita", "non-dropping-particle" : "", "parse-names" : false, "suffix" : "" }, { "dropping-particle" : "", "family" : "Kainuma", "given" : "Mikiko", "non-dropping-particle" : "", "parse-names" : false, "suffix" : "" }, { "dropping-particle" : "", "family" : "Kram", "given" : "Tom", "non-dropping-particle" : "", "parse-names" : false, "suffix" : "" }, { "dropping-particle" : "", "family" : "Meehl", "given" : "Gerald A", "non-dropping-particle" : "", "parse-names" : false, "suffix" : "" }, { "dropping-particle" : "", "family" : "Mitchell", "given" : "John F B", "non-dropping-particle" : "", "parse-names" : false, "suffix" : "" }, { "dropping-particle" : "", "family" : "Nakicenovic", "given" : "Nebojsa", "non-dropping-particle" : "", "parse-names" : false, "suffix" : "" }, { "dropping-particle" : "", "family" : "Riahi", "given" : "Keywan", "non-dropping-particle" : "", "parse-names" : false, "suffix" : "" }, { "dropping-particle" : "", "family" : "Smith", "given" : "Steven J", "non-dropping-particle" : "", "parse-names" : false, "suffix" : "" }, { "dropping-particle" : "", "family" : "Stouffer", "given" : "Ronald J", "non-dropping-particle" : "", "parse-names" : false, "suffix" : "" }, { "dropping-particle" : "", "family" : "Thomson", "given" : "Allison M", "non-dropping-particle" : "", "parse-names" : false, "suffix" : "" }, { "dropping-particle" : "", "family" : "Weyant", "given" : "John P", "non-dropping-particle" : "", "parse-names" : false, "suffix" : "" }, { "dropping-particle" : "", "family" : "Wilbanks", "given" : "Thomas J", "non-dropping-particle" : "", "parse-names" : false, "suffix" : "" } ], "container-title" : "Nature", "id" : "ITEM-1", "issue" : "7282", "issued" : { "date-parts" : [ [ "2010", "2", "11" ] ] }, "note" : "10.1038/nature08823", "page" : "747-756", "publisher" : "Macmillan Publishers Limited. All rights reserved", "title" : "The next generation of scenarios for climate change research and assessment", "type" : "article-journal", "volume" : "463" }, "uris" : [ "http://www.mendeley.com/documents/?uuid=7d730409-733e-47e8-8a24-dc0150064b3a" ] } ], "mendeley" : { "formattedCitation" : "&lt;sup&gt;10&lt;/sup&gt;", "plainTextFormattedCitation" : "10", "previouslyFormattedCitation" : "&lt;sup&gt;10&lt;/sup&gt;" }, "properties" : { "noteIndex" : 0 }, "schema" : "https://github.com/citation-style-language/schema/raw/master/csl-citation.json" }</w:instrText>
      </w:r>
      <w:r w:rsidR="004455D7">
        <w:rPr>
          <w:rFonts w:ascii="Arial" w:hAnsi="Arial" w:cs="Arial"/>
          <w:sz w:val="20"/>
          <w:szCs w:val="20"/>
        </w:rPr>
        <w:fldChar w:fldCharType="separate"/>
      </w:r>
      <w:r w:rsidR="001A5080" w:rsidRPr="001A5080">
        <w:rPr>
          <w:rFonts w:ascii="Arial" w:hAnsi="Arial" w:cs="Arial"/>
          <w:noProof/>
          <w:sz w:val="20"/>
          <w:szCs w:val="20"/>
          <w:vertAlign w:val="superscript"/>
        </w:rPr>
        <w:t>10</w:t>
      </w:r>
      <w:r w:rsidR="004455D7">
        <w:rPr>
          <w:rFonts w:ascii="Arial" w:hAnsi="Arial" w:cs="Arial"/>
          <w:sz w:val="20"/>
          <w:szCs w:val="20"/>
        </w:rPr>
        <w:fldChar w:fldCharType="end"/>
      </w:r>
      <w:r w:rsidR="00246A3B">
        <w:rPr>
          <w:rFonts w:ascii="Arial" w:hAnsi="Arial" w:cs="Arial"/>
          <w:sz w:val="20"/>
          <w:szCs w:val="20"/>
        </w:rPr>
        <w:t xml:space="preserve">, </w:t>
      </w:r>
      <w:r w:rsidR="009B5D94" w:rsidRPr="009B5D94">
        <w:rPr>
          <w:rFonts w:ascii="Arial" w:hAnsi="Arial" w:cs="Arial"/>
          <w:color w:val="1A1A1A"/>
          <w:sz w:val="20"/>
          <w:szCs w:val="20"/>
        </w:rPr>
        <w:t xml:space="preserve">for which emissions </w:t>
      </w:r>
      <w:r w:rsidR="009B5D94" w:rsidRPr="000F1386">
        <w:rPr>
          <w:rFonts w:ascii="Arial" w:hAnsi="Arial" w:cs="Arial"/>
          <w:sz w:val="20"/>
          <w:szCs w:val="20"/>
        </w:rPr>
        <w:t>peak around 2040</w:t>
      </w:r>
      <w:r w:rsidR="009B5D94">
        <w:rPr>
          <w:rFonts w:ascii="Arial" w:hAnsi="Arial" w:cs="Arial"/>
          <w:sz w:val="20"/>
          <w:szCs w:val="20"/>
        </w:rPr>
        <w:t xml:space="preserve"> and CO</w:t>
      </w:r>
      <w:r w:rsidR="009B5D94" w:rsidRPr="003F04FF">
        <w:rPr>
          <w:rFonts w:ascii="Arial" w:hAnsi="Arial" w:cs="Arial"/>
          <w:sz w:val="20"/>
          <w:szCs w:val="20"/>
          <w:vertAlign w:val="subscript"/>
        </w:rPr>
        <w:t>2</w:t>
      </w:r>
      <w:r w:rsidR="009B5D94">
        <w:rPr>
          <w:rFonts w:ascii="Arial" w:hAnsi="Arial" w:cs="Arial"/>
          <w:sz w:val="20"/>
          <w:szCs w:val="20"/>
        </w:rPr>
        <w:t xml:space="preserve"> concentration </w:t>
      </w:r>
      <w:r w:rsidR="003F04FF">
        <w:rPr>
          <w:rFonts w:ascii="Arial" w:hAnsi="Arial" w:cs="Arial"/>
          <w:sz w:val="20"/>
          <w:szCs w:val="20"/>
        </w:rPr>
        <w:t>stabilizes</w:t>
      </w:r>
      <w:r w:rsidR="009B5D94">
        <w:rPr>
          <w:rFonts w:ascii="Arial" w:hAnsi="Arial" w:cs="Arial"/>
          <w:sz w:val="20"/>
          <w:szCs w:val="20"/>
        </w:rPr>
        <w:t xml:space="preserve"> </w:t>
      </w:r>
      <w:r w:rsidR="003F04FF">
        <w:rPr>
          <w:rFonts w:ascii="Arial" w:hAnsi="Arial" w:cs="Arial"/>
          <w:sz w:val="20"/>
          <w:szCs w:val="20"/>
        </w:rPr>
        <w:t>at</w:t>
      </w:r>
      <w:r w:rsidR="009B5D94">
        <w:rPr>
          <w:rFonts w:ascii="Arial" w:hAnsi="Arial" w:cs="Arial"/>
          <w:sz w:val="20"/>
          <w:szCs w:val="20"/>
        </w:rPr>
        <w:t xml:space="preserve"> </w:t>
      </w:r>
      <w:r w:rsidR="003F04FF">
        <w:rPr>
          <w:rFonts w:ascii="Arial" w:hAnsi="Arial" w:cs="Arial"/>
          <w:sz w:val="20"/>
          <w:szCs w:val="20"/>
        </w:rPr>
        <w:t>~525</w:t>
      </w:r>
      <w:r w:rsidR="009B5D94">
        <w:rPr>
          <w:rFonts w:ascii="Arial" w:hAnsi="Arial" w:cs="Arial"/>
          <w:sz w:val="20"/>
          <w:szCs w:val="20"/>
        </w:rPr>
        <w:t xml:space="preserve"> </w:t>
      </w:r>
      <w:r w:rsidR="003F04FF">
        <w:rPr>
          <w:rFonts w:ascii="Arial" w:hAnsi="Arial" w:cs="Arial"/>
          <w:sz w:val="20"/>
          <w:szCs w:val="20"/>
        </w:rPr>
        <w:t>ppm in</w:t>
      </w:r>
      <w:r w:rsidR="009B5D94">
        <w:rPr>
          <w:rFonts w:ascii="Arial" w:hAnsi="Arial" w:cs="Arial"/>
          <w:sz w:val="20"/>
          <w:szCs w:val="20"/>
        </w:rPr>
        <w:t xml:space="preserve"> </w:t>
      </w:r>
      <w:r w:rsidR="00587343">
        <w:rPr>
          <w:rFonts w:ascii="Arial" w:hAnsi="Arial" w:cs="Arial"/>
          <w:sz w:val="20"/>
          <w:szCs w:val="20"/>
        </w:rPr>
        <w:t>2100</w:t>
      </w:r>
      <w:r w:rsidR="00587343">
        <w:rPr>
          <w:rFonts w:ascii="Arial" w:hAnsi="Arial" w:cs="Arial"/>
          <w:sz w:val="20"/>
          <w:szCs w:val="20"/>
          <w:vertAlign w:val="superscript"/>
        </w:rPr>
        <w:t xml:space="preserve"> </w:t>
      </w:r>
      <w:r w:rsidR="00587343">
        <w:rPr>
          <w:rFonts w:ascii="Arial" w:hAnsi="Arial" w:cs="Arial"/>
          <w:sz w:val="20"/>
          <w:szCs w:val="20"/>
        </w:rPr>
        <w:t xml:space="preserve">(ref. </w:t>
      </w:r>
      <w:r w:rsidR="00587343" w:rsidRPr="001A5080">
        <w:rPr>
          <w:rFonts w:ascii="Arial" w:hAnsi="Arial" w:cs="Arial"/>
          <w:sz w:val="20"/>
          <w:szCs w:val="20"/>
        </w:rPr>
        <w:t>2</w:t>
      </w:r>
      <w:r w:rsidR="00587343">
        <w:rPr>
          <w:rFonts w:ascii="Arial" w:hAnsi="Arial" w:cs="Arial"/>
          <w:sz w:val="20"/>
          <w:szCs w:val="20"/>
        </w:rPr>
        <w:t>)</w:t>
      </w:r>
      <w:r w:rsidR="009B5D94" w:rsidRPr="00FA419F">
        <w:rPr>
          <w:rFonts w:ascii="Arial" w:hAnsi="Arial" w:cs="Arial"/>
          <w:sz w:val="20"/>
          <w:szCs w:val="20"/>
        </w:rPr>
        <w:t xml:space="preserve">. </w:t>
      </w:r>
      <w:r w:rsidR="00676FE5" w:rsidRPr="00FA419F">
        <w:rPr>
          <w:rFonts w:ascii="Arial" w:hAnsi="Arial" w:cs="Arial"/>
          <w:sz w:val="20"/>
          <w:szCs w:val="20"/>
        </w:rPr>
        <w:t>We</w:t>
      </w:r>
      <w:r w:rsidR="00267655" w:rsidRPr="00FA419F">
        <w:rPr>
          <w:rFonts w:ascii="Arial" w:hAnsi="Arial" w:cs="Arial"/>
          <w:sz w:val="20"/>
          <w:szCs w:val="20"/>
        </w:rPr>
        <w:t xml:space="preserve"> used</w:t>
      </w:r>
      <w:r w:rsidR="00241D13" w:rsidRPr="00FA419F">
        <w:rPr>
          <w:rFonts w:ascii="Arial" w:hAnsi="Arial" w:cs="Arial"/>
          <w:sz w:val="20"/>
          <w:szCs w:val="20"/>
        </w:rPr>
        <w:t xml:space="preserve"> </w:t>
      </w:r>
      <w:r w:rsidR="00B24BF5" w:rsidRPr="00FA419F">
        <w:rPr>
          <w:rFonts w:ascii="Arial" w:hAnsi="Arial" w:cs="Arial"/>
          <w:sz w:val="20"/>
          <w:szCs w:val="20"/>
        </w:rPr>
        <w:t>CMIP5</w:t>
      </w:r>
      <w:r w:rsidR="004708BA" w:rsidRPr="00FA419F">
        <w:rPr>
          <w:rFonts w:ascii="Arial" w:hAnsi="Arial" w:cs="Arial"/>
          <w:sz w:val="20"/>
          <w:szCs w:val="20"/>
        </w:rPr>
        <w:t xml:space="preserve"> </w:t>
      </w:r>
      <w:r w:rsidR="00241D13" w:rsidRPr="00FA419F">
        <w:rPr>
          <w:rFonts w:ascii="Arial" w:hAnsi="Arial" w:cs="Arial"/>
          <w:sz w:val="20"/>
          <w:szCs w:val="20"/>
        </w:rPr>
        <w:t xml:space="preserve">model </w:t>
      </w:r>
      <w:r w:rsidR="004349D7">
        <w:rPr>
          <w:rFonts w:ascii="Arial" w:hAnsi="Arial" w:cs="Arial"/>
          <w:sz w:val="20"/>
          <w:szCs w:val="20"/>
        </w:rPr>
        <w:t>projections</w:t>
      </w:r>
      <w:r w:rsidR="004349D7" w:rsidRPr="00FA419F">
        <w:rPr>
          <w:rFonts w:ascii="Arial" w:hAnsi="Arial" w:cs="Arial"/>
          <w:sz w:val="20"/>
          <w:szCs w:val="20"/>
        </w:rPr>
        <w:t xml:space="preserve"> </w:t>
      </w:r>
      <w:r w:rsidR="00F8099B" w:rsidRPr="00FA419F">
        <w:rPr>
          <w:rFonts w:ascii="Arial" w:hAnsi="Arial" w:cs="Arial"/>
          <w:sz w:val="20"/>
          <w:szCs w:val="20"/>
        </w:rPr>
        <w:t xml:space="preserve">to predict the </w:t>
      </w:r>
      <w:r w:rsidR="00BC3849" w:rsidRPr="00FA419F">
        <w:rPr>
          <w:rFonts w:ascii="Arial" w:hAnsi="Arial" w:cs="Arial"/>
          <w:sz w:val="20"/>
          <w:szCs w:val="20"/>
        </w:rPr>
        <w:t>21</w:t>
      </w:r>
      <w:r w:rsidR="00BC3849" w:rsidRPr="00FA419F">
        <w:rPr>
          <w:rFonts w:ascii="Arial" w:hAnsi="Arial" w:cs="Arial"/>
          <w:sz w:val="20"/>
          <w:szCs w:val="20"/>
          <w:vertAlign w:val="superscript"/>
        </w:rPr>
        <w:t>st</w:t>
      </w:r>
      <w:r w:rsidR="00BC3849" w:rsidRPr="00FA419F">
        <w:rPr>
          <w:rFonts w:ascii="Arial" w:hAnsi="Arial" w:cs="Arial"/>
          <w:sz w:val="20"/>
          <w:szCs w:val="20"/>
        </w:rPr>
        <w:t xml:space="preserve"> century </w:t>
      </w:r>
      <w:r w:rsidR="0010446B" w:rsidRPr="00FA419F">
        <w:rPr>
          <w:rFonts w:ascii="Arial" w:hAnsi="Arial" w:cs="Arial"/>
          <w:sz w:val="20"/>
          <w:szCs w:val="20"/>
        </w:rPr>
        <w:t xml:space="preserve">rate of change of </w:t>
      </w:r>
      <w:commentRangeStart w:id="7"/>
      <w:r w:rsidR="00F8099B" w:rsidRPr="00FA419F">
        <w:rPr>
          <w:rFonts w:ascii="Arial" w:hAnsi="Arial" w:cs="Arial"/>
          <w:sz w:val="20"/>
          <w:szCs w:val="20"/>
        </w:rPr>
        <w:t>mean</w:t>
      </w:r>
      <w:commentRangeEnd w:id="7"/>
      <w:r w:rsidR="004349D7">
        <w:rPr>
          <w:rStyle w:val="CommentReference"/>
          <w:rFonts w:asciiTheme="minorHAnsi" w:hAnsiTheme="minorHAnsi" w:cstheme="minorBidi"/>
        </w:rPr>
        <w:commentReference w:id="7"/>
      </w:r>
      <w:r w:rsidR="00F8099B" w:rsidRPr="00FA419F">
        <w:rPr>
          <w:rFonts w:ascii="Arial" w:hAnsi="Arial" w:cs="Arial"/>
          <w:sz w:val="20"/>
          <w:szCs w:val="20"/>
        </w:rPr>
        <w:t xml:space="preserve"> </w:t>
      </w:r>
      <w:r w:rsidR="0010446B" w:rsidRPr="00FA419F">
        <w:rPr>
          <w:rFonts w:ascii="Arial" w:hAnsi="Arial" w:cs="Arial"/>
          <w:sz w:val="20"/>
          <w:szCs w:val="20"/>
        </w:rPr>
        <w:t>SST</w:t>
      </w:r>
      <w:r w:rsidR="008830A4">
        <w:rPr>
          <w:rFonts w:ascii="Arial" w:hAnsi="Arial" w:cs="Arial"/>
          <w:sz w:val="20"/>
          <w:szCs w:val="20"/>
        </w:rPr>
        <w:t>s</w:t>
      </w:r>
      <w:r w:rsidR="00F8099B" w:rsidRPr="00FA419F">
        <w:rPr>
          <w:rFonts w:ascii="Arial" w:hAnsi="Arial" w:cs="Arial"/>
          <w:sz w:val="20"/>
          <w:szCs w:val="20"/>
        </w:rPr>
        <w:t xml:space="preserve"> of</w:t>
      </w:r>
      <w:r w:rsidR="00D3538C" w:rsidRPr="00FA419F">
        <w:rPr>
          <w:rFonts w:ascii="Arial" w:hAnsi="Arial" w:cs="Arial"/>
          <w:sz w:val="20"/>
          <w:szCs w:val="20"/>
        </w:rPr>
        <w:t xml:space="preserve"> the geographic center</w:t>
      </w:r>
      <w:r w:rsidR="007D100C" w:rsidRPr="00FA419F">
        <w:rPr>
          <w:rFonts w:ascii="Arial" w:hAnsi="Arial" w:cs="Arial"/>
          <w:sz w:val="20"/>
          <w:szCs w:val="20"/>
        </w:rPr>
        <w:t>s</w:t>
      </w:r>
      <w:r w:rsidR="00D3538C" w:rsidRPr="00FA419F">
        <w:rPr>
          <w:rFonts w:ascii="Arial" w:hAnsi="Arial" w:cs="Arial"/>
          <w:sz w:val="20"/>
          <w:szCs w:val="20"/>
        </w:rPr>
        <w:t xml:space="preserve"> of </w:t>
      </w:r>
      <w:r w:rsidR="00676F7A" w:rsidRPr="00FA419F">
        <w:rPr>
          <w:rFonts w:ascii="Arial" w:hAnsi="Arial" w:cs="Arial"/>
          <w:sz w:val="20"/>
          <w:szCs w:val="20"/>
        </w:rPr>
        <w:t>8</w:t>
      </w:r>
      <w:r w:rsidR="008160D8">
        <w:rPr>
          <w:rFonts w:ascii="Arial" w:hAnsi="Arial" w:cs="Arial"/>
          <w:sz w:val="20"/>
          <w:szCs w:val="20"/>
        </w:rPr>
        <w:t>236</w:t>
      </w:r>
      <w:r w:rsidR="00676F7A" w:rsidRPr="00FA419F">
        <w:rPr>
          <w:rFonts w:ascii="Arial" w:hAnsi="Arial" w:cs="Arial"/>
          <w:sz w:val="20"/>
          <w:szCs w:val="20"/>
        </w:rPr>
        <w:t xml:space="preserve"> </w:t>
      </w:r>
      <w:r w:rsidR="009E438A" w:rsidRPr="00FA419F">
        <w:rPr>
          <w:rFonts w:ascii="Arial" w:hAnsi="Arial" w:cs="Arial"/>
          <w:sz w:val="20"/>
          <w:szCs w:val="20"/>
        </w:rPr>
        <w:t>MPAs</w:t>
      </w:r>
      <w:r w:rsidR="001C7D2D" w:rsidRPr="00FA419F">
        <w:rPr>
          <w:rFonts w:ascii="Arial" w:hAnsi="Arial" w:cs="Arial"/>
          <w:sz w:val="20"/>
          <w:szCs w:val="20"/>
        </w:rPr>
        <w:t xml:space="preserve"> around the world</w:t>
      </w:r>
      <w:r w:rsidR="00FD29AD" w:rsidRPr="00FA419F">
        <w:rPr>
          <w:rFonts w:ascii="Arial" w:hAnsi="Arial" w:cs="Arial"/>
          <w:sz w:val="20"/>
          <w:szCs w:val="20"/>
        </w:rPr>
        <w:t xml:space="preserve"> </w:t>
      </w:r>
      <w:r w:rsidR="0010446B" w:rsidRPr="00FA419F">
        <w:rPr>
          <w:rFonts w:ascii="Arial" w:hAnsi="Arial" w:cs="Arial"/>
          <w:sz w:val="20"/>
          <w:szCs w:val="20"/>
        </w:rPr>
        <w:t>(Fig</w:t>
      </w:r>
      <w:r w:rsidR="0088396B">
        <w:rPr>
          <w:rFonts w:ascii="Arial" w:hAnsi="Arial" w:cs="Arial"/>
          <w:sz w:val="20"/>
          <w:szCs w:val="20"/>
        </w:rPr>
        <w:t>.</w:t>
      </w:r>
      <w:r w:rsidR="0010446B" w:rsidRPr="00FA419F">
        <w:rPr>
          <w:rFonts w:ascii="Arial" w:hAnsi="Arial" w:cs="Arial"/>
          <w:sz w:val="20"/>
          <w:szCs w:val="20"/>
        </w:rPr>
        <w:t xml:space="preserve"> 1A). We also assessed warming rate</w:t>
      </w:r>
      <w:r w:rsidR="0093318E">
        <w:rPr>
          <w:rFonts w:ascii="Arial" w:hAnsi="Arial" w:cs="Arial"/>
          <w:sz w:val="20"/>
          <w:szCs w:val="20"/>
        </w:rPr>
        <w:t>s</w:t>
      </w:r>
      <w:r w:rsidR="0010446B" w:rsidRPr="00FA419F">
        <w:rPr>
          <w:rFonts w:ascii="Arial" w:hAnsi="Arial" w:cs="Arial"/>
          <w:sz w:val="20"/>
          <w:szCs w:val="20"/>
        </w:rPr>
        <w:t xml:space="preserve"> in </w:t>
      </w:r>
      <w:r w:rsidR="00637CB8" w:rsidRPr="00FA419F">
        <w:rPr>
          <w:rFonts w:ascii="Arial" w:hAnsi="Arial" w:cs="Arial"/>
          <w:sz w:val="20"/>
          <w:szCs w:val="20"/>
        </w:rPr>
        <w:t>309 “no-take</w:t>
      </w:r>
      <w:r w:rsidR="006058EF" w:rsidRPr="00FA419F">
        <w:rPr>
          <w:rFonts w:ascii="Arial" w:hAnsi="Arial" w:cs="Arial"/>
          <w:sz w:val="20"/>
          <w:szCs w:val="20"/>
        </w:rPr>
        <w:t xml:space="preserve"> </w:t>
      </w:r>
      <w:r w:rsidR="009E438A" w:rsidRPr="00FA419F">
        <w:rPr>
          <w:rFonts w:ascii="Arial" w:hAnsi="Arial" w:cs="Arial"/>
          <w:sz w:val="20"/>
          <w:szCs w:val="20"/>
        </w:rPr>
        <w:t>reserves</w:t>
      </w:r>
      <w:r w:rsidR="008830A4">
        <w:rPr>
          <w:rFonts w:ascii="Arial" w:hAnsi="Arial" w:cs="Arial"/>
          <w:sz w:val="20"/>
          <w:szCs w:val="20"/>
        </w:rPr>
        <w:t>,</w:t>
      </w:r>
      <w:r w:rsidR="00637CB8" w:rsidRPr="00FA419F">
        <w:rPr>
          <w:rFonts w:ascii="Arial" w:hAnsi="Arial" w:cs="Arial"/>
          <w:sz w:val="20"/>
          <w:szCs w:val="20"/>
        </w:rPr>
        <w:t>”</w:t>
      </w:r>
      <w:r w:rsidR="009E438A" w:rsidRPr="00FA419F">
        <w:rPr>
          <w:rFonts w:ascii="Arial" w:hAnsi="Arial" w:cs="Arial"/>
          <w:sz w:val="20"/>
          <w:szCs w:val="20"/>
        </w:rPr>
        <w:t xml:space="preserve"> in which </w:t>
      </w:r>
      <w:r w:rsidR="00752CB9" w:rsidRPr="00FA419F">
        <w:rPr>
          <w:rFonts w:ascii="Arial" w:hAnsi="Arial" w:cs="Arial"/>
          <w:sz w:val="20"/>
          <w:szCs w:val="20"/>
        </w:rPr>
        <w:t>fishing</w:t>
      </w:r>
      <w:r w:rsidR="009E438A" w:rsidRPr="00FA419F">
        <w:rPr>
          <w:rFonts w:ascii="Arial" w:hAnsi="Arial" w:cs="Arial"/>
          <w:sz w:val="20"/>
          <w:szCs w:val="20"/>
        </w:rPr>
        <w:t xml:space="preserve"> </w:t>
      </w:r>
      <w:r w:rsidR="001C7D2D" w:rsidRPr="00FA419F">
        <w:rPr>
          <w:rFonts w:ascii="Arial" w:hAnsi="Arial" w:cs="Arial"/>
          <w:sz w:val="20"/>
          <w:szCs w:val="20"/>
        </w:rPr>
        <w:t xml:space="preserve">is </w:t>
      </w:r>
      <w:r w:rsidR="006E6B01">
        <w:rPr>
          <w:rFonts w:ascii="Arial" w:hAnsi="Arial" w:cs="Arial"/>
          <w:sz w:val="20"/>
          <w:szCs w:val="20"/>
        </w:rPr>
        <w:t xml:space="preserve">banned. </w:t>
      </w:r>
      <w:r w:rsidR="00C9640C">
        <w:rPr>
          <w:rFonts w:ascii="Arial" w:hAnsi="Arial" w:cs="Arial"/>
          <w:sz w:val="20"/>
          <w:szCs w:val="20"/>
        </w:rPr>
        <w:t>U</w:t>
      </w:r>
      <w:r w:rsidR="00A17C5F" w:rsidRPr="000F1386">
        <w:rPr>
          <w:rFonts w:ascii="Arial" w:hAnsi="Arial" w:cs="Arial"/>
          <w:sz w:val="20"/>
          <w:szCs w:val="20"/>
        </w:rPr>
        <w:t xml:space="preserve">nder </w:t>
      </w:r>
      <w:r w:rsidR="00BC3849">
        <w:rPr>
          <w:rFonts w:ascii="Arial" w:hAnsi="Arial" w:cs="Arial"/>
          <w:color w:val="1A1A1A"/>
          <w:sz w:val="20"/>
          <w:szCs w:val="20"/>
        </w:rPr>
        <w:t xml:space="preserve">RCP 8.5 </w:t>
      </w:r>
      <w:r w:rsidR="002D25A8">
        <w:rPr>
          <w:rFonts w:ascii="Arial" w:hAnsi="Arial" w:cs="Arial"/>
          <w:sz w:val="20"/>
          <w:szCs w:val="20"/>
        </w:rPr>
        <w:t xml:space="preserve">mean </w:t>
      </w:r>
      <w:r w:rsidR="001A53E4" w:rsidRPr="000F1386">
        <w:rPr>
          <w:rFonts w:ascii="Arial" w:hAnsi="Arial" w:cs="Arial"/>
          <w:sz w:val="20"/>
          <w:szCs w:val="20"/>
        </w:rPr>
        <w:t>SST</w:t>
      </w:r>
      <w:r w:rsidR="00C9640C">
        <w:rPr>
          <w:rFonts w:ascii="Arial" w:hAnsi="Arial" w:cs="Arial"/>
          <w:sz w:val="20"/>
          <w:szCs w:val="20"/>
        </w:rPr>
        <w:t>s</w:t>
      </w:r>
      <w:r w:rsidR="002D25A8">
        <w:rPr>
          <w:rFonts w:ascii="Arial" w:hAnsi="Arial" w:cs="Arial"/>
          <w:sz w:val="20"/>
          <w:szCs w:val="20"/>
        </w:rPr>
        <w:t xml:space="preserve"> </w:t>
      </w:r>
      <w:r w:rsidR="00C9640C">
        <w:rPr>
          <w:rFonts w:ascii="Arial" w:hAnsi="Arial" w:cs="Arial"/>
          <w:sz w:val="20"/>
          <w:szCs w:val="20"/>
        </w:rPr>
        <w:t xml:space="preserve">are </w:t>
      </w:r>
      <w:r w:rsidR="002D25A8">
        <w:rPr>
          <w:rFonts w:ascii="Arial" w:hAnsi="Arial" w:cs="Arial"/>
          <w:sz w:val="20"/>
          <w:szCs w:val="20"/>
        </w:rPr>
        <w:t>predicted to increase</w:t>
      </w:r>
      <w:r w:rsidR="001A53E4" w:rsidRPr="000F1386">
        <w:rPr>
          <w:rFonts w:ascii="Arial" w:hAnsi="Arial" w:cs="Arial"/>
          <w:sz w:val="20"/>
          <w:szCs w:val="20"/>
        </w:rPr>
        <w:t xml:space="preserve"> </w:t>
      </w:r>
      <w:r w:rsidR="00523D70">
        <w:rPr>
          <w:rFonts w:ascii="Arial" w:hAnsi="Arial" w:cs="Arial"/>
          <w:sz w:val="20"/>
          <w:szCs w:val="20"/>
        </w:rPr>
        <w:t>with</w:t>
      </w:r>
      <w:r w:rsidR="005E6AA6" w:rsidRPr="000F1386">
        <w:rPr>
          <w:rFonts w:ascii="Arial" w:hAnsi="Arial" w:cs="Arial"/>
          <w:sz w:val="20"/>
          <w:szCs w:val="20"/>
        </w:rPr>
        <w:t xml:space="preserve">in </w:t>
      </w:r>
      <w:r w:rsidR="00675C61" w:rsidRPr="00BF5B0C">
        <w:rPr>
          <w:rFonts w:ascii="Arial" w:hAnsi="Arial" w:cs="Arial"/>
          <w:sz w:val="20"/>
          <w:szCs w:val="20"/>
        </w:rPr>
        <w:t>nearly</w:t>
      </w:r>
      <w:r w:rsidR="00675C61">
        <w:rPr>
          <w:rFonts w:ascii="Arial" w:hAnsi="Arial" w:cs="Arial"/>
          <w:sz w:val="20"/>
          <w:szCs w:val="20"/>
        </w:rPr>
        <w:t xml:space="preserve"> all</w:t>
      </w:r>
      <w:r w:rsidR="005E6AA6" w:rsidRPr="000F1386">
        <w:rPr>
          <w:rFonts w:ascii="Arial" w:hAnsi="Arial" w:cs="Arial"/>
          <w:sz w:val="20"/>
          <w:szCs w:val="20"/>
        </w:rPr>
        <w:t xml:space="preserve"> </w:t>
      </w:r>
      <w:r w:rsidR="00675C61">
        <w:rPr>
          <w:rFonts w:ascii="Arial" w:hAnsi="Arial" w:cs="Arial"/>
          <w:sz w:val="20"/>
          <w:szCs w:val="20"/>
        </w:rPr>
        <w:t>MPAs</w:t>
      </w:r>
      <w:r w:rsidR="002E0743">
        <w:rPr>
          <w:rFonts w:ascii="Arial" w:hAnsi="Arial" w:cs="Arial"/>
          <w:sz w:val="20"/>
          <w:szCs w:val="20"/>
        </w:rPr>
        <w:t>: t</w:t>
      </w:r>
      <w:r w:rsidR="00523D70">
        <w:rPr>
          <w:rFonts w:ascii="Arial" w:hAnsi="Arial" w:cs="Arial"/>
          <w:sz w:val="20"/>
          <w:szCs w:val="20"/>
        </w:rPr>
        <w:t xml:space="preserve">he </w:t>
      </w:r>
      <w:r w:rsidR="00523D70" w:rsidRPr="00E217AA">
        <w:rPr>
          <w:rFonts w:ascii="Arial" w:hAnsi="Arial" w:cs="Arial"/>
          <w:sz w:val="20"/>
          <w:szCs w:val="20"/>
        </w:rPr>
        <w:t>a</w:t>
      </w:r>
      <w:r w:rsidR="00FD29AD" w:rsidRPr="00E217AA">
        <w:rPr>
          <w:rFonts w:ascii="Arial" w:hAnsi="Arial" w:cs="Arial"/>
          <w:sz w:val="20"/>
          <w:szCs w:val="20"/>
        </w:rPr>
        <w:t xml:space="preserve">verage </w:t>
      </w:r>
      <w:r w:rsidR="008160D8">
        <w:rPr>
          <w:rFonts w:ascii="Arial" w:hAnsi="Arial" w:cs="Arial"/>
          <w:sz w:val="20"/>
          <w:szCs w:val="20"/>
        </w:rPr>
        <w:t xml:space="preserve">warming rate </w:t>
      </w:r>
      <w:r w:rsidR="002E0743" w:rsidRPr="008160D8">
        <w:rPr>
          <w:rFonts w:ascii="Arial" w:hAnsi="Arial" w:cs="Arial"/>
          <w:sz w:val="20"/>
          <w:szCs w:val="20"/>
        </w:rPr>
        <w:t>is</w:t>
      </w:r>
      <w:r w:rsidR="00FD29AD" w:rsidRPr="008160D8">
        <w:rPr>
          <w:rFonts w:ascii="Arial" w:hAnsi="Arial" w:cs="Arial"/>
          <w:sz w:val="20"/>
          <w:szCs w:val="20"/>
        </w:rPr>
        <w:t xml:space="preserve"> </w:t>
      </w:r>
      <w:r w:rsidR="008160D8" w:rsidRPr="008160D8">
        <w:rPr>
          <w:rFonts w:ascii="Arial" w:hAnsi="Arial" w:cs="Arial"/>
          <w:sz w:val="20"/>
          <w:szCs w:val="20"/>
        </w:rPr>
        <w:t>0.034 °C/year</w:t>
      </w:r>
      <w:r w:rsidR="008160D8">
        <w:rPr>
          <w:rFonts w:ascii="Arial" w:hAnsi="Arial" w:cs="Arial"/>
          <w:sz w:val="20"/>
          <w:szCs w:val="20"/>
        </w:rPr>
        <w:t xml:space="preserve"> (Table 1)</w:t>
      </w:r>
      <w:r w:rsidR="00FD29AD" w:rsidRPr="008160D8">
        <w:rPr>
          <w:rFonts w:ascii="Arial" w:hAnsi="Arial" w:cs="Arial"/>
          <w:color w:val="1A1A1A"/>
          <w:sz w:val="20"/>
          <w:szCs w:val="20"/>
        </w:rPr>
        <w:t>,</w:t>
      </w:r>
      <w:r w:rsidR="00FD29AD" w:rsidRPr="00E217AA">
        <w:rPr>
          <w:rFonts w:ascii="Arial" w:hAnsi="Arial" w:cs="Arial"/>
          <w:color w:val="1A1A1A"/>
          <w:sz w:val="20"/>
          <w:szCs w:val="20"/>
        </w:rPr>
        <w:t xml:space="preserve"> </w:t>
      </w:r>
      <w:r w:rsidR="00523D70" w:rsidRPr="00E217AA">
        <w:rPr>
          <w:rFonts w:ascii="Arial" w:hAnsi="Arial" w:cs="Arial"/>
          <w:color w:val="1A1A1A"/>
          <w:sz w:val="20"/>
          <w:szCs w:val="20"/>
        </w:rPr>
        <w:t>with a maximum increase of</w:t>
      </w:r>
      <w:r w:rsidR="005E6AA6" w:rsidRPr="00E217AA">
        <w:rPr>
          <w:rFonts w:ascii="Arial" w:hAnsi="Arial" w:cs="Arial"/>
          <w:sz w:val="20"/>
          <w:szCs w:val="20"/>
        </w:rPr>
        <w:t xml:space="preserve"> </w:t>
      </w:r>
      <w:r w:rsidR="00405265">
        <w:rPr>
          <w:rFonts w:ascii="Arial" w:hAnsi="Arial" w:cs="Arial"/>
          <w:sz w:val="20"/>
          <w:szCs w:val="20"/>
        </w:rPr>
        <w:t>0.113</w:t>
      </w:r>
      <w:r w:rsidR="005E6AA6" w:rsidRPr="00E217AA">
        <w:rPr>
          <w:rFonts w:ascii="Arial" w:hAnsi="Arial" w:cs="Arial"/>
          <w:color w:val="1A1A1A"/>
          <w:sz w:val="20"/>
          <w:szCs w:val="20"/>
        </w:rPr>
        <w:t>°C</w:t>
      </w:r>
      <w:r w:rsidR="004349D7">
        <w:rPr>
          <w:rFonts w:ascii="Arial" w:hAnsi="Arial" w:cs="Arial"/>
          <w:color w:val="1A1A1A"/>
          <w:sz w:val="20"/>
          <w:szCs w:val="20"/>
        </w:rPr>
        <w:t>/year</w:t>
      </w:r>
      <w:r w:rsidR="00D22C61">
        <w:rPr>
          <w:rFonts w:ascii="Arial" w:hAnsi="Arial" w:cs="Arial"/>
          <w:color w:val="1A1A1A"/>
          <w:sz w:val="20"/>
          <w:szCs w:val="20"/>
        </w:rPr>
        <w:t xml:space="preserve"> (in northern Baffin Bay off northwest Greenland)</w:t>
      </w:r>
      <w:r w:rsidR="008160D8">
        <w:rPr>
          <w:rFonts w:ascii="Arial" w:hAnsi="Arial" w:cs="Arial"/>
          <w:color w:val="1A1A1A"/>
          <w:sz w:val="20"/>
          <w:szCs w:val="20"/>
        </w:rPr>
        <w:t xml:space="preserve">. </w:t>
      </w:r>
      <w:r w:rsidR="00EE1ADC" w:rsidRPr="000F1386">
        <w:rPr>
          <w:rFonts w:ascii="Arial" w:hAnsi="Arial" w:cs="Arial"/>
          <w:sz w:val="20"/>
          <w:szCs w:val="20"/>
        </w:rPr>
        <w:t xml:space="preserve">This predicted future warming </w:t>
      </w:r>
      <w:r w:rsidR="00ED52B6">
        <w:rPr>
          <w:rFonts w:ascii="Arial" w:hAnsi="Arial" w:cs="Arial"/>
          <w:sz w:val="20"/>
          <w:szCs w:val="20"/>
        </w:rPr>
        <w:t>continues the trend of</w:t>
      </w:r>
      <w:r w:rsidR="00EE1ADC" w:rsidRPr="000F1386">
        <w:rPr>
          <w:rFonts w:ascii="Arial" w:hAnsi="Arial" w:cs="Arial"/>
          <w:sz w:val="20"/>
          <w:szCs w:val="20"/>
        </w:rPr>
        <w:t xml:space="preserve"> recent</w:t>
      </w:r>
      <w:r w:rsidR="00EE1ADC">
        <w:rPr>
          <w:rFonts w:ascii="Arial" w:hAnsi="Arial" w:cs="Arial"/>
          <w:sz w:val="20"/>
          <w:szCs w:val="20"/>
        </w:rPr>
        <w:t xml:space="preserve"> </w:t>
      </w:r>
      <w:r w:rsidR="00EE1ADC" w:rsidRPr="000F1386">
        <w:rPr>
          <w:rFonts w:ascii="Arial" w:hAnsi="Arial" w:cs="Arial"/>
          <w:sz w:val="20"/>
          <w:szCs w:val="20"/>
        </w:rPr>
        <w:t>anthropogenic</w:t>
      </w:r>
      <w:r w:rsidR="00EE1ADC">
        <w:rPr>
          <w:rFonts w:ascii="Arial" w:hAnsi="Arial" w:cs="Arial"/>
          <w:sz w:val="20"/>
          <w:szCs w:val="20"/>
        </w:rPr>
        <w:t xml:space="preserve"> </w:t>
      </w:r>
      <w:r w:rsidR="00EE1ADC" w:rsidRPr="000F1386">
        <w:rPr>
          <w:rFonts w:ascii="Arial" w:hAnsi="Arial" w:cs="Arial"/>
          <w:sz w:val="20"/>
          <w:szCs w:val="20"/>
        </w:rPr>
        <w:t xml:space="preserve">warming of </w:t>
      </w:r>
      <w:r w:rsidR="00EE1ADC" w:rsidRPr="006E6B01">
        <w:rPr>
          <w:rFonts w:ascii="Arial" w:hAnsi="Arial" w:cs="Arial"/>
          <w:sz w:val="20"/>
          <w:szCs w:val="20"/>
          <w:highlight w:val="yellow"/>
        </w:rPr>
        <w:t>0.1</w:t>
      </w:r>
      <w:r w:rsidR="00EE1ADC">
        <w:rPr>
          <w:rFonts w:ascii="Arial" w:hAnsi="Arial" w:cs="Arial"/>
          <w:sz w:val="20"/>
          <w:szCs w:val="20"/>
        </w:rPr>
        <w:t xml:space="preserve"> </w:t>
      </w:r>
      <w:r w:rsidR="00EE1ADC" w:rsidRPr="000F1386">
        <w:rPr>
          <w:rFonts w:ascii="Arial" w:hAnsi="Arial" w:cs="Arial"/>
          <w:color w:val="1A1A1A"/>
          <w:sz w:val="20"/>
          <w:szCs w:val="20"/>
        </w:rPr>
        <w:t>°</w:t>
      </w:r>
      <w:r w:rsidR="00EE1ADC" w:rsidRPr="000F1386">
        <w:rPr>
          <w:rFonts w:ascii="Arial" w:hAnsi="Arial" w:cs="Arial"/>
          <w:sz w:val="20"/>
          <w:szCs w:val="20"/>
        </w:rPr>
        <w:t>C per decade</w:t>
      </w:r>
      <w:r w:rsidR="00DA676B">
        <w:rPr>
          <w:rFonts w:ascii="Arial" w:hAnsi="Arial" w:cs="Arial"/>
          <w:sz w:val="20"/>
          <w:szCs w:val="20"/>
          <w:vertAlign w:val="superscript"/>
        </w:rPr>
        <w:fldChar w:fldCharType="begin" w:fldLock="1"/>
      </w:r>
      <w:r w:rsidR="00065EA8">
        <w:rPr>
          <w:rFonts w:ascii="Arial" w:hAnsi="Arial" w:cs="Arial"/>
          <w:sz w:val="20"/>
          <w:szCs w:val="20"/>
          <w:vertAlign w:val="superscript"/>
        </w:rPr>
        <w: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"&lt;sup&gt;11&lt;/sup&gt;", "plainTextFormattedCitation" : "11", "previouslyFormattedCitation" : "&lt;sup&gt;11&lt;/sup&gt;" }, "properties" : { "noteIndex" : 0 }, "schema" : "https://github.com/citation-style-language/schema/raw/master/csl-citation.json" }</w:instrText>
      </w:r>
      <w:r w:rsidR="00DA676B">
        <w:rPr>
          <w:rFonts w:ascii="Arial" w:hAnsi="Arial" w:cs="Arial"/>
          <w:sz w:val="20"/>
          <w:szCs w:val="20"/>
          <w:vertAlign w:val="superscript"/>
        </w:rPr>
        <w:fldChar w:fldCharType="separate"/>
      </w:r>
      <w:r w:rsidR="001A5080" w:rsidRPr="001A5080">
        <w:rPr>
          <w:rFonts w:ascii="Arial" w:hAnsi="Arial" w:cs="Arial"/>
          <w:noProof/>
          <w:sz w:val="20"/>
          <w:szCs w:val="20"/>
          <w:vertAlign w:val="superscript"/>
        </w:rPr>
        <w:t>11</w:t>
      </w:r>
      <w:r w:rsidR="00DA676B">
        <w:rPr>
          <w:rFonts w:ascii="Arial" w:hAnsi="Arial" w:cs="Arial"/>
          <w:sz w:val="20"/>
          <w:szCs w:val="20"/>
          <w:vertAlign w:val="superscript"/>
        </w:rPr>
        <w:fldChar w:fldCharType="end"/>
      </w:r>
      <w:r w:rsidR="00EE1ADC">
        <w:rPr>
          <w:rFonts w:ascii="Arial" w:hAnsi="Arial" w:cs="Arial"/>
          <w:sz w:val="20"/>
          <w:szCs w:val="20"/>
        </w:rPr>
        <w:t>, on average</w:t>
      </w:r>
      <w:r w:rsidR="00EB2CC1">
        <w:rPr>
          <w:rFonts w:ascii="Arial" w:hAnsi="Arial" w:cs="Arial"/>
          <w:sz w:val="20"/>
          <w:szCs w:val="20"/>
        </w:rPr>
        <w:t>,</w:t>
      </w:r>
      <w:r w:rsidR="00EE1ADC">
        <w:rPr>
          <w:rFonts w:ascii="Arial" w:hAnsi="Arial" w:cs="Arial"/>
          <w:sz w:val="20"/>
          <w:szCs w:val="20"/>
        </w:rPr>
        <w:t xml:space="preserve"> </w:t>
      </w:r>
      <w:r w:rsidR="00EE1ADC" w:rsidRPr="000F1386">
        <w:rPr>
          <w:rFonts w:ascii="Arial" w:hAnsi="Arial" w:cs="Arial"/>
          <w:sz w:val="20"/>
          <w:szCs w:val="20"/>
        </w:rPr>
        <w:t>since 1960</w:t>
      </w:r>
      <w:r w:rsidR="00EE1ADC">
        <w:rPr>
          <w:rFonts w:ascii="Arial" w:hAnsi="Arial" w:cs="Arial"/>
          <w:sz w:val="20"/>
          <w:szCs w:val="20"/>
        </w:rPr>
        <w:t xml:space="preserve">. </w:t>
      </w:r>
      <w:r w:rsidR="00D22C61">
        <w:rPr>
          <w:rFonts w:ascii="Arial" w:hAnsi="Arial" w:cs="Arial"/>
          <w:sz w:val="20"/>
          <w:szCs w:val="20"/>
        </w:rPr>
        <w:t xml:space="preserve">Projected warming rates increase </w:t>
      </w:r>
      <w:r w:rsidR="00EA19B0">
        <w:rPr>
          <w:rFonts w:ascii="Arial" w:hAnsi="Arial" w:cs="Arial"/>
          <w:sz w:val="20"/>
          <w:szCs w:val="20"/>
        </w:rPr>
        <w:t xml:space="preserve">slightly </w:t>
      </w:r>
      <w:r w:rsidR="00D22C61">
        <w:rPr>
          <w:rFonts w:ascii="Arial" w:hAnsi="Arial" w:cs="Arial"/>
          <w:sz w:val="20"/>
          <w:szCs w:val="20"/>
        </w:rPr>
        <w:t>with latitudinal zone, from the tropics to polar oceans (Table</w:t>
      </w:r>
      <w:r w:rsidR="00F84813">
        <w:rPr>
          <w:rFonts w:ascii="Arial" w:hAnsi="Arial" w:cs="Arial"/>
          <w:sz w:val="20"/>
          <w:szCs w:val="20"/>
        </w:rPr>
        <w:t>s</w:t>
      </w:r>
      <w:r w:rsidR="00D22C61">
        <w:rPr>
          <w:rFonts w:ascii="Arial" w:hAnsi="Arial" w:cs="Arial"/>
          <w:sz w:val="20"/>
          <w:szCs w:val="20"/>
        </w:rPr>
        <w:t xml:space="preserve"> 1</w:t>
      </w:r>
      <w:r w:rsidR="00F84813">
        <w:rPr>
          <w:rFonts w:ascii="Arial" w:hAnsi="Arial" w:cs="Arial"/>
          <w:sz w:val="20"/>
          <w:szCs w:val="20"/>
        </w:rPr>
        <w:t xml:space="preserve"> S1</w:t>
      </w:r>
      <w:r w:rsidR="00D22C61">
        <w:rPr>
          <w:rFonts w:ascii="Arial" w:hAnsi="Arial" w:cs="Arial"/>
          <w:sz w:val="20"/>
          <w:szCs w:val="20"/>
        </w:rPr>
        <w:t xml:space="preserve">). </w:t>
      </w:r>
      <w:r w:rsidR="00A42B83" w:rsidRPr="00E217AA">
        <w:rPr>
          <w:rFonts w:ascii="Arial" w:hAnsi="Arial" w:cs="Arial"/>
          <w:color w:val="1A1A1A"/>
          <w:sz w:val="20"/>
          <w:szCs w:val="20"/>
        </w:rPr>
        <w:t>Remarkably,</w:t>
      </w:r>
      <w:r w:rsidR="00E217AA" w:rsidRPr="00E217AA">
        <w:rPr>
          <w:rFonts w:ascii="Arial" w:hAnsi="Arial" w:cs="Arial"/>
          <w:color w:val="1A1A1A"/>
          <w:sz w:val="20"/>
          <w:szCs w:val="20"/>
        </w:rPr>
        <w:t xml:space="preserve"> </w:t>
      </w:r>
      <w:r w:rsidR="00E217AA">
        <w:rPr>
          <w:rFonts w:ascii="Arial" w:hAnsi="Arial" w:cs="Arial"/>
          <w:color w:val="1A1A1A"/>
          <w:sz w:val="20"/>
          <w:szCs w:val="20"/>
        </w:rPr>
        <w:t xml:space="preserve">under </w:t>
      </w:r>
      <w:r w:rsidR="00EE1ADC">
        <w:rPr>
          <w:rFonts w:ascii="Arial" w:hAnsi="Arial" w:cs="Arial"/>
          <w:color w:val="1A1A1A"/>
          <w:sz w:val="20"/>
          <w:szCs w:val="20"/>
        </w:rPr>
        <w:t>RCP 8.5</w:t>
      </w:r>
      <w:r w:rsidR="00ED52B6">
        <w:rPr>
          <w:rFonts w:ascii="Arial" w:hAnsi="Arial" w:cs="Arial"/>
          <w:color w:val="1A1A1A"/>
          <w:sz w:val="20"/>
          <w:szCs w:val="20"/>
        </w:rPr>
        <w:t>,</w:t>
      </w:r>
      <w:r w:rsidR="00E217AA">
        <w:rPr>
          <w:rFonts w:ascii="Arial" w:hAnsi="Arial" w:cs="Arial"/>
          <w:color w:val="1A1A1A"/>
          <w:sz w:val="20"/>
          <w:szCs w:val="20"/>
        </w:rPr>
        <w:t xml:space="preserve"> </w:t>
      </w:r>
      <w:r w:rsidR="000C3E8D">
        <w:rPr>
          <w:rFonts w:ascii="Arial" w:hAnsi="Arial" w:cs="Arial"/>
          <w:color w:val="1A1A1A"/>
          <w:sz w:val="20"/>
          <w:szCs w:val="20"/>
        </w:rPr>
        <w:t>99</w:t>
      </w:r>
      <w:r w:rsidR="00E217AA" w:rsidRPr="00E217AA">
        <w:rPr>
          <w:rFonts w:ascii="Arial" w:hAnsi="Arial" w:cs="Arial"/>
          <w:color w:val="1A1A1A"/>
          <w:sz w:val="20"/>
          <w:szCs w:val="20"/>
        </w:rPr>
        <w:t xml:space="preserve">% of the world’s MPAs are </w:t>
      </w:r>
      <w:r w:rsidR="00B06ACC">
        <w:rPr>
          <w:rFonts w:ascii="Arial" w:hAnsi="Arial" w:cs="Arial"/>
          <w:color w:val="1A1A1A"/>
          <w:sz w:val="20"/>
          <w:szCs w:val="20"/>
        </w:rPr>
        <w:t>forecasted</w:t>
      </w:r>
      <w:r w:rsidR="00E217AA" w:rsidRPr="00E217AA">
        <w:rPr>
          <w:rFonts w:ascii="Arial" w:hAnsi="Arial" w:cs="Arial"/>
          <w:color w:val="1A1A1A"/>
          <w:sz w:val="20"/>
          <w:szCs w:val="20"/>
        </w:rPr>
        <w:t xml:space="preserve"> to warm by </w:t>
      </w:r>
      <w:r w:rsidR="00283B0C" w:rsidRPr="00E217AA">
        <w:rPr>
          <w:rFonts w:ascii="Arial" w:hAnsi="Arial" w:cs="Arial"/>
          <w:color w:val="1A1A1A"/>
          <w:sz w:val="20"/>
          <w:szCs w:val="20"/>
        </w:rPr>
        <w:t>≥</w:t>
      </w:r>
      <w:r w:rsidR="00E217AA" w:rsidRPr="00E217AA">
        <w:rPr>
          <w:rFonts w:ascii="Arial" w:hAnsi="Arial" w:cs="Arial"/>
          <w:color w:val="1A1A1A"/>
          <w:sz w:val="20"/>
          <w:szCs w:val="20"/>
        </w:rPr>
        <w:t xml:space="preserve">2°C </w:t>
      </w:r>
      <w:r w:rsidR="00B06ACC">
        <w:rPr>
          <w:rFonts w:ascii="Arial" w:hAnsi="Arial" w:cs="Arial"/>
          <w:color w:val="1A1A1A"/>
          <w:sz w:val="20"/>
          <w:szCs w:val="20"/>
        </w:rPr>
        <w:t>by 2100</w:t>
      </w:r>
      <w:r w:rsidR="00622590">
        <w:rPr>
          <w:rFonts w:ascii="Arial" w:hAnsi="Arial" w:cs="Arial"/>
          <w:color w:val="1A1A1A"/>
          <w:sz w:val="20"/>
          <w:szCs w:val="20"/>
        </w:rPr>
        <w:t xml:space="preserve">. </w:t>
      </w:r>
      <w:r w:rsidR="00B71E48">
        <w:rPr>
          <w:rFonts w:ascii="Arial" w:hAnsi="Arial" w:cs="Arial"/>
          <w:sz w:val="20"/>
          <w:szCs w:val="20"/>
        </w:rPr>
        <w:t>The RCP 4.5</w:t>
      </w:r>
      <w:r w:rsidR="00B71E48" w:rsidRPr="000F1386">
        <w:rPr>
          <w:rFonts w:ascii="Arial" w:hAnsi="Arial" w:cs="Arial"/>
          <w:sz w:val="20"/>
          <w:szCs w:val="20"/>
        </w:rPr>
        <w:t xml:space="preserve"> </w:t>
      </w:r>
      <w:r w:rsidR="00355CDE">
        <w:rPr>
          <w:rFonts w:ascii="Arial" w:hAnsi="Arial" w:cs="Arial"/>
          <w:sz w:val="20"/>
          <w:szCs w:val="20"/>
        </w:rPr>
        <w:t xml:space="preserve">mitigation scenario </w:t>
      </w:r>
      <w:r w:rsidR="00B71E48">
        <w:rPr>
          <w:rFonts w:ascii="Arial" w:hAnsi="Arial" w:cs="Arial"/>
          <w:sz w:val="20"/>
          <w:szCs w:val="20"/>
        </w:rPr>
        <w:t xml:space="preserve">predicts substantially lower warming rates </w:t>
      </w:r>
      <w:r w:rsidR="00B71E48" w:rsidRPr="000F1386">
        <w:rPr>
          <w:rFonts w:ascii="Arial" w:hAnsi="Arial" w:cs="Arial"/>
          <w:sz w:val="20"/>
          <w:szCs w:val="20"/>
        </w:rPr>
        <w:t>(</w:t>
      </w:r>
      <w:r w:rsidR="00B71E48">
        <w:rPr>
          <w:rFonts w:ascii="Arial" w:hAnsi="Arial" w:cs="Arial"/>
          <w:sz w:val="20"/>
          <w:szCs w:val="20"/>
        </w:rPr>
        <w:t xml:space="preserve">Table 1), and </w:t>
      </w:r>
      <w:r w:rsidR="00355CDE">
        <w:rPr>
          <w:rFonts w:ascii="Arial" w:hAnsi="Arial" w:cs="Arial"/>
          <w:sz w:val="20"/>
          <w:szCs w:val="20"/>
        </w:rPr>
        <w:t>thus presumably reduced</w:t>
      </w:r>
      <w:r w:rsidR="00B71E48">
        <w:rPr>
          <w:rFonts w:ascii="Arial" w:hAnsi="Arial" w:cs="Arial"/>
          <w:sz w:val="20"/>
          <w:szCs w:val="20"/>
        </w:rPr>
        <w:t xml:space="preserve"> impacts</w:t>
      </w:r>
      <w:r w:rsidR="00216342">
        <w:rPr>
          <w:rFonts w:ascii="Arial" w:hAnsi="Arial" w:cs="Arial"/>
          <w:sz w:val="20"/>
          <w:szCs w:val="20"/>
        </w:rPr>
        <w:t xml:space="preserve"> on marine organisms</w:t>
      </w:r>
      <w:r w:rsidR="00B71E48">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"http://www.mendeley.com/documents/?uuid=3304c6eb-53ac-4808-9ea8-395a446b14da"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"&lt;sup&gt;12,13&lt;/sup&gt;", "plainTextFormattedCitation" : "12,13", "previouslyFormattedCitation" : "&lt;sup&gt;12,13&lt;/sup&gt;" }, "properties" : { "noteIndex" : 0 }, "schema" : "https://github.com/citation-style-language/schema/raw/master/csl-citation.json" }</w:instrText>
      </w:r>
      <w:r w:rsidR="00B71E48">
        <w:rPr>
          <w:rFonts w:ascii="Arial" w:hAnsi="Arial" w:cs="Arial"/>
          <w:sz w:val="20"/>
          <w:szCs w:val="20"/>
        </w:rPr>
        <w:fldChar w:fldCharType="separate"/>
      </w:r>
      <w:r w:rsidR="001A5080" w:rsidRPr="001A5080">
        <w:rPr>
          <w:rFonts w:ascii="Arial" w:hAnsi="Arial" w:cs="Arial"/>
          <w:noProof/>
          <w:sz w:val="20"/>
          <w:szCs w:val="20"/>
          <w:vertAlign w:val="superscript"/>
        </w:rPr>
        <w:t>12,13</w:t>
      </w:r>
      <w:r w:rsidR="00B71E48">
        <w:rPr>
          <w:rFonts w:ascii="Arial" w:hAnsi="Arial" w:cs="Arial"/>
          <w:sz w:val="20"/>
          <w:szCs w:val="20"/>
        </w:rPr>
        <w:fldChar w:fldCharType="end"/>
      </w:r>
      <w:r w:rsidR="00B71E48">
        <w:rPr>
          <w:rFonts w:ascii="Arial" w:hAnsi="Arial" w:cs="Arial"/>
          <w:sz w:val="20"/>
          <w:szCs w:val="20"/>
        </w:rPr>
        <w:t>.</w:t>
      </w:r>
    </w:p>
    <w:p w14:paraId="509CB6FE" w14:textId="7A534D84" w:rsidR="00147153" w:rsidRDefault="001C47F3" w:rsidP="00997F8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1A5080" w:rsidRPr="001A5080">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greatly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and richness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 xml:space="preserve">in response to ocean </w:t>
      </w:r>
      <w:r w:rsidR="007755CD">
        <w:rPr>
          <w:rFonts w:ascii="Arial" w:hAnsi="Arial" w:cs="Arial"/>
          <w:sz w:val="20"/>
          <w:szCs w:val="20"/>
        </w:rPr>
        <w:lastRenderedPageBreak/>
        <w:t>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"16lCiIth",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by 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587343">
        <w:rPr>
          <w:rFonts w:ascii="Arial" w:hAnsi="Arial" w:cs="Arial"/>
          <w:sz w:val="20"/>
          <w:szCs w:val="20"/>
          <w:vertAlign w:val="superscript"/>
        </w:rPr>
        <w:t>13–15</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C2058F" w:rsidRPr="000F1386">
        <w:rPr>
          <w:rFonts w:ascii="Arial" w:hAnsi="Arial" w:cs="Arial"/>
          <w:sz w:val="20"/>
          <w:szCs w:val="20"/>
        </w:rPr>
        <w:t xml:space="preserve"> kelps and corals,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commentRangeStart w:id="8"/>
      <w:r w:rsidR="00C2058F" w:rsidRPr="000F1386">
        <w:rPr>
          <w:rFonts w:ascii="Arial" w:hAnsi="Arial" w:cs="Arial"/>
          <w:sz w:val="20"/>
          <w:szCs w:val="20"/>
        </w:rPr>
        <w:fldChar w:fldCharType="begin" w:fldLock="1"/>
      </w:r>
      <w:r w:rsidR="00065EA8">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"10.1126/science.1210288", "ISSN" : "0036-8075, 1095-9203", "author" : [ { "dropping-particle" : "", "family" : "Burrows", "given" : "M. T.", "non-dropping-particle" : "", "parse-names" : false, "suffix" : "" }, { "dropping-particle" : "", "family" : "Schoeman", "given" : "D. S.", "non-dropping-particle" : "", "parse-names" : false, "suffix" : "" }, { "dropping-particle" : "", "family" : "Buckley", "given" : "L. B.", "non-dropping-particle" : "", "parse-names" : false, "suffix" : "" }, { "dropping-particle" : "", "family" : "Moore", "given" : "P.", "non-dropping-particle" : "", "parse-names" : false, "suffix" : "" }, { "dropping-particle" : "", "family" : "Poloczanska", "given" : "E. S.", "non-dropping-particle" : "", "parse-names" : false, "suffix" : "" }, { "dropping-particle" : "", "family" : "Brander", "given" : "K. M.", "non-dropping-particle" : "", "parse-names" : false, "suffix" : "" }, { "dropping-particle" : "", "family" : "Brown", "given" : "C.", "non-dropping-particle" : "", "parse-names" : false, "suffix" : "" }, { "dropping-particle" : "", "family" : "Bruno", "given" : "J. F.", "non-dropping-particle" : "", "parse-names" : false, "suffix" : "" }, { "dropping-particle" : "", "family" : "Duarte", "given" : "C. M.", "non-dropping-particle" : "", "parse-names" : false, "suffix" : "" }, { "dropping-particle" : "", "family" : "Halpern", "given" : "B. S.", "non-dropping-particle" : "", "parse-names" : false, "suffix" : "" }, { "dropping-particle" : "", "family" : "Holding", "given" : "J.", "non-dropping-particle" : "", "parse-names" : false, "suffix" : "" }, { "dropping-particle" : "V.", "family" : "Kappel", "given" : "C.", "non-dropping-particle" : "", "parse-names" : false, "suffix" : "" }, { "dropping-particle" : "", "family" : "Kiessling", "given" : "W.", "non-dropping-particle" : "", "parse-names" : false, "suffix" : "" }, { "dropping-particle" : "", "family" : "O'Connor", "given" : "M. I.", "non-dropping-particle" : "", "parse-names" : false, "suffix" : "" }, { "dropping-particle" : "", "family" : "Pandolfi", "given" : "J. M.", "non-dropping-particle" : "", "parse-names" : false, "suffix" : "" }, { "dropping-particle" : "", "family" : "Parmesan", "given" : "C.", "non-dropping-particle" : "", "parse-names" : false, "suffix" : "" }, { "dropping-particle" : "", "family" : "Schwing", "given" : "F. B.", "non-dropping-particle" : "", "parse-names" : false, "suffix" : "" }, { "dropping-particle" : "", "family" : "Sydeman", "given" : "W. J.", "non-dropping-particle" : "", "parse-names" : false, "suffix" : "" }, { "dropping-particle" : "", "family" : "Richardson", "given" : "A. J.", "non-dropping-particle" : "", "parse-names" : false, "suffix" : "" } ], "container-title" : "Science", "id" : "ITEM-2", "issue" : "6056", "issued" : { "date-parts" : [ [ "2011", "11" ] ] }, "page" : "652-655", "title" : "The Pace of Shifting Climate in Marine and Terrestrial Ecosystems", "type" : "article-journal", "volume" : "334" }, "uri" : [ "http://zotero.org/users/1013952/items/XV3WKWB9" ], "uris" : [ "http://zotero.org/users/1013952/items/XV3WKWB9", "http://www.mendeley.com/documents/?uuid=4d0d5607-9e13-4207-a4d8-ba257971e450" ] }, { "id" : "ITEM-3",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"ITEM-3", "issue" : "10", "issued" : { "date-parts" : [ [ "2013" ] ] }, "page" : "919-925", "title" : "Global imprint of climate change on marine life", "type" : "article-journal", "volume" : "3" }, "uris" : [ "http://www.mendeley.com/documents/?uuid=2571f9f6-b2b5-4985-9392-40c7678b34ca" ] } ], "mendeley" : { "formattedCitation" : "&lt;sup&gt;14\u201316&lt;/sup&gt;", "plainTextFormattedCitation" : "14\u201316", "previouslyFormattedCitation" : "&lt;sup&gt;14\u201316&lt;/sup&gt;"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14–16</w:t>
      </w:r>
      <w:r w:rsidR="00C2058F" w:rsidRPr="000F1386">
        <w:rPr>
          <w:rFonts w:ascii="Arial" w:hAnsi="Arial" w:cs="Arial"/>
          <w:sz w:val="20"/>
          <w:szCs w:val="20"/>
        </w:rPr>
        <w:fldChar w:fldCharType="end"/>
      </w:r>
      <w:commentRangeEnd w:id="8"/>
      <w:r w:rsidR="00F419DA">
        <w:rPr>
          <w:rStyle w:val="CommentReference"/>
          <w:rFonts w:asciiTheme="minorHAnsi" w:hAnsiTheme="minorHAnsi" w:cstheme="minorBidi"/>
        </w:rPr>
        <w:commentReference w:id="8"/>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065EA8">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 } ], "mendeley" : { "formattedCitation" : "&lt;sup&gt;17,18&lt;/sup&gt;", "plainTextFormattedCitation" : "17,18", "previouslyFormattedCitation" : "&lt;sup&gt;17,18&lt;/sup&gt;"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17,18</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1DA5AA1F" w14:textId="53CBF86F" w:rsidR="007F7F23" w:rsidRPr="00286D05" w:rsidRDefault="008B29C6" w:rsidP="00286D05">
      <w:pPr>
        <w:widowControl w:val="0"/>
        <w:spacing w:line="480" w:lineRule="auto"/>
        <w:ind w:firstLine="720"/>
        <w:rPr>
          <w:rFonts w:ascii="Arial" w:hAnsi="Arial" w:cs="Arial"/>
          <w:sz w:val="20"/>
          <w:szCs w:val="20"/>
        </w:rPr>
      </w:pPr>
      <w:r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065EA8">
        <w:rPr>
          <w:rFonts w:ascii="Arial" w:hAnsi="Arial" w:cs="Arial"/>
          <w:sz w:val="20"/>
          <w:szCs w:val="20"/>
        </w:rPr>
        <w:instrText>ADDIN CSL_CITATION { "citationID" : "1svccbg6fr", "citationItems" : [ { "id" : "ITEM-1", "itemData" : { "DOI" : "10.1126/science.1237123",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"8" ] ] }, "page" : "486", "title" : "Changes in Ecologically Critical Terrestrial Climate Conditions", "type" : "article-journal", "volume" : "341" }, "uri" : [ "http://zotero.org/users/1013952/items/X8HAF759" ], "uris" : [ "http://zotero.org/users/1013952/items/X8HAF759", "http://www.mendeley.com/documents/?uuid=ffc26bb5-b96e-4fe8-b73b-f1b9867ba8b2" ] } ], "mendeley" : { "formattedCitation" : "&lt;sup&gt;19&lt;/sup&gt;", "plainTextFormattedCitation" : "19", "previouslyFormattedCitation" : "&lt;sup&gt;19&lt;/sup&gt;"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1A5080" w:rsidRPr="001A5080">
        <w:rPr>
          <w:rFonts w:ascii="Arial" w:eastAsia="Times New Roman" w:hAnsi="Arial" w:cs="Arial"/>
          <w:noProof/>
          <w:sz w:val="20"/>
          <w:szCs w:val="20"/>
          <w:vertAlign w:val="superscript"/>
        </w:rPr>
        <w:t>19</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r w:rsidRPr="00286D05">
        <w:rPr>
          <w:rFonts w:ascii="Arial" w:hAnsi="Arial" w:cs="Arial"/>
          <w:sz w:val="20"/>
          <w:szCs w:val="20"/>
        </w:rPr>
        <w:t xml:space="preserve">Carbon emissions are </w:t>
      </w:r>
      <w:r w:rsidR="00B40B27" w:rsidRPr="00286D05">
        <w:rPr>
          <w:rFonts w:ascii="Arial" w:hAnsi="Arial" w:cs="Arial"/>
          <w:sz w:val="20"/>
          <w:szCs w:val="20"/>
        </w:rPr>
        <w:t xml:space="preserve">also </w:t>
      </w:r>
      <w:r w:rsidRPr="00286D05">
        <w:rPr>
          <w:rFonts w:ascii="Arial" w:hAnsi="Arial" w:cs="Arial"/>
          <w:sz w:val="20"/>
          <w:szCs w:val="20"/>
        </w:rPr>
        <w:t xml:space="preserve">leading to additional </w:t>
      </w:r>
      <w:r w:rsidR="007118DE" w:rsidRPr="00286D05">
        <w:rPr>
          <w:rFonts w:ascii="Arial" w:hAnsi="Arial" w:cs="Arial"/>
          <w:sz w:val="20"/>
          <w:szCs w:val="20"/>
        </w:rPr>
        <w:t>acute and chronic perturbations</w:t>
      </w:r>
      <w:r w:rsidRPr="00286D05">
        <w:rPr>
          <w:rFonts w:ascii="Arial" w:hAnsi="Arial" w:cs="Arial"/>
          <w:sz w:val="20"/>
          <w:szCs w:val="20"/>
        </w:rPr>
        <w:t xml:space="preserve"> including increasing storm intensity, rising sea levels, altered upwelling regimes, </w:t>
      </w:r>
      <w:r w:rsidR="007F7F23" w:rsidRPr="00286D05">
        <w:rPr>
          <w:rFonts w:ascii="Arial" w:hAnsi="Arial" w:cs="Arial"/>
          <w:sz w:val="20"/>
          <w:szCs w:val="20"/>
        </w:rPr>
        <w:t xml:space="preserve">ocean acidification, </w:t>
      </w:r>
      <w:r w:rsidRPr="00286D05">
        <w:rPr>
          <w:rFonts w:ascii="Arial" w:hAnsi="Arial" w:cs="Arial"/>
          <w:sz w:val="20"/>
          <w:szCs w:val="20"/>
        </w:rPr>
        <w:t xml:space="preserve">and </w:t>
      </w:r>
      <w:r w:rsidR="00CC400E">
        <w:rPr>
          <w:rFonts w:ascii="Arial" w:hAnsi="Arial" w:cs="Arial"/>
          <w:sz w:val="20"/>
          <w:szCs w:val="20"/>
        </w:rPr>
        <w:t>de</w:t>
      </w:r>
      <w:r w:rsidRPr="00286D05">
        <w:rPr>
          <w:rFonts w:ascii="Arial" w:hAnsi="Arial" w:cs="Arial"/>
          <w:sz w:val="20"/>
          <w:szCs w:val="20"/>
        </w:rPr>
        <w:t>oxygen</w:t>
      </w:r>
      <w:r w:rsidR="00CC400E">
        <w:rPr>
          <w:rFonts w:ascii="Arial" w:hAnsi="Arial" w:cs="Arial"/>
          <w:sz w:val="20"/>
          <w:szCs w:val="20"/>
        </w:rPr>
        <w:t>ation</w:t>
      </w:r>
      <w:r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w:t>
      </w:r>
      <w:r w:rsidR="008B19F2" w:rsidRPr="00286D05">
        <w:rPr>
          <w:rFonts w:ascii="Arial" w:hAnsi="Arial" w:cs="Arial"/>
          <w:sz w:val="20"/>
          <w:szCs w:val="20"/>
        </w:rPr>
        <w:t>adju</w:t>
      </w:r>
      <w:r w:rsidR="00FD6A58" w:rsidRPr="00286D05">
        <w:rPr>
          <w:rFonts w:ascii="Arial" w:hAnsi="Arial" w:cs="Arial"/>
          <w:sz w:val="20"/>
          <w:szCs w:val="20"/>
        </w:rPr>
        <w:t>s</w:t>
      </w:r>
      <w:r w:rsidR="008B19F2" w:rsidRPr="00286D05">
        <w:rPr>
          <w:rFonts w:ascii="Arial" w:hAnsi="Arial" w:cs="Arial"/>
          <w:sz w:val="20"/>
          <w:szCs w:val="20"/>
        </w:rPr>
        <w:t xml:space="preserve">t their </w:t>
      </w:r>
      <w:r w:rsidR="006743F3" w:rsidRPr="00286D05">
        <w:rPr>
          <w:rFonts w:ascii="Arial" w:hAnsi="Arial" w:cs="Arial"/>
          <w:sz w:val="20"/>
          <w:szCs w:val="20"/>
        </w:rPr>
        <w:t xml:space="preserve">physiologies </w:t>
      </w:r>
      <w:r w:rsidR="008B19F2" w:rsidRPr="00286D05">
        <w:rPr>
          <w:rFonts w:ascii="Arial" w:hAnsi="Arial" w:cs="Arial"/>
          <w:sz w:val="20"/>
          <w:szCs w:val="20"/>
        </w:rPr>
        <w:t xml:space="preserve">to </w:t>
      </w:r>
      <w:r w:rsidR="00FD6A58" w:rsidRPr="00286D05">
        <w:rPr>
          <w:rFonts w:ascii="Arial" w:hAnsi="Arial" w:cs="Arial"/>
          <w:sz w:val="20"/>
          <w:szCs w:val="20"/>
        </w:rPr>
        <w:t>cope with</w:t>
      </w:r>
      <w:r w:rsidRPr="00286D05">
        <w:rPr>
          <w:rFonts w:ascii="Arial" w:hAnsi="Arial" w:cs="Arial"/>
          <w:sz w:val="20"/>
          <w:szCs w:val="20"/>
        </w:rPr>
        <w:t xml:space="preserve"> multiple threats that in some cases could be selecting for opposing traits. </w:t>
      </w:r>
    </w:p>
    <w:p w14:paraId="0DA416D6" w14:textId="6C7FD098" w:rsidR="007F1C61" w:rsidRDefault="00BF6120"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three key </w:t>
      </w:r>
      <w:r w:rsidR="00E845CB">
        <w:rPr>
          <w:rFonts w:ascii="Arial" w:hAnsi="Arial" w:cs="Arial"/>
          <w:sz w:val="20"/>
          <w:szCs w:val="20"/>
        </w:rPr>
        <w:t>eco</w:t>
      </w:r>
      <w:r w:rsidR="00FD58F6">
        <w:rPr>
          <w:rFonts w:ascii="Arial" w:hAnsi="Arial" w:cs="Arial"/>
          <w:sz w:val="20"/>
          <w:szCs w:val="20"/>
        </w:rPr>
        <w:t>s</w:t>
      </w:r>
      <w:r w:rsidR="00E845CB">
        <w:rPr>
          <w:rFonts w:ascii="Arial" w:hAnsi="Arial" w:cs="Arial"/>
          <w:sz w:val="20"/>
          <w:szCs w:val="20"/>
        </w:rPr>
        <w:t>ystem</w:t>
      </w:r>
      <w:r w:rsidRPr="00286D05">
        <w:rPr>
          <w:rFonts w:ascii="Arial" w:hAnsi="Arial" w:cs="Arial"/>
          <w:sz w:val="20"/>
          <w:szCs w:val="20"/>
        </w:rPr>
        <w:t xml:space="preserve"> stressors (warming, </w:t>
      </w:r>
      <w:r w:rsidR="00D46458" w:rsidRPr="00080C13">
        <w:rPr>
          <w:rFonts w:ascii="Arial" w:hAnsi="Arial" w:cs="Arial"/>
          <w:sz w:val="20"/>
          <w:szCs w:val="20"/>
        </w:rPr>
        <w:t>declining pH</w:t>
      </w:r>
      <w:r w:rsidRPr="00286D05">
        <w:rPr>
          <w:rFonts w:ascii="Arial" w:hAnsi="Arial" w:cs="Arial"/>
          <w:sz w:val="20"/>
          <w:szCs w:val="20"/>
        </w:rPr>
        <w:t xml:space="preserve">, and </w:t>
      </w:r>
      <w:r w:rsidR="007213EF" w:rsidRPr="00286D05">
        <w:rPr>
          <w:rFonts w:ascii="Arial" w:hAnsi="Arial" w:cs="Arial"/>
          <w:sz w:val="20"/>
          <w:szCs w:val="20"/>
        </w:rPr>
        <w:t>deoxygenation</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 xml:space="preserve">the </w:t>
      </w:r>
      <w:r w:rsidR="00343DAE" w:rsidRPr="00286D05">
        <w:rPr>
          <w:rFonts w:ascii="Arial" w:hAnsi="Arial" w:cs="Arial"/>
          <w:sz w:val="20"/>
          <w:szCs w:val="20"/>
        </w:rPr>
        <w:t xml:space="preserve">metabolism and fitness </w:t>
      </w:r>
      <w:r w:rsidR="00CD7E5D" w:rsidRPr="00286D05">
        <w:rPr>
          <w:rFonts w:ascii="Arial" w:hAnsi="Arial" w:cs="Arial"/>
          <w:sz w:val="20"/>
          <w:szCs w:val="20"/>
        </w:rPr>
        <w:t xml:space="preserve">of organism </w:t>
      </w:r>
      <w:r w:rsidR="00343DAE" w:rsidRPr="00286D05">
        <w:rPr>
          <w:rFonts w:ascii="Arial" w:hAnsi="Arial" w:cs="Arial"/>
          <w:sz w:val="20"/>
          <w:szCs w:val="20"/>
        </w:rPr>
        <w:t>and partially define their f</w:t>
      </w:r>
      <w:commentRangeStart w:id="9"/>
      <w:r w:rsidR="00343DAE" w:rsidRPr="00286D05">
        <w:rPr>
          <w:rFonts w:ascii="Arial" w:hAnsi="Arial" w:cs="Arial"/>
          <w:sz w:val="20"/>
          <w:szCs w:val="20"/>
        </w:rPr>
        <w:t>undamental nich</w:t>
      </w:r>
      <w:r w:rsidR="00711760" w:rsidRPr="00286D05">
        <w:rPr>
          <w:rFonts w:ascii="Arial" w:hAnsi="Arial" w:cs="Arial"/>
          <w:sz w:val="20"/>
          <w:szCs w:val="20"/>
        </w:rPr>
        <w:t>e</w:t>
      </w:r>
      <w:commentRangeEnd w:id="9"/>
      <w:r w:rsidR="00587343">
        <w:rPr>
          <w:rStyle w:val="CommentReference"/>
          <w:rFonts w:asciiTheme="minorHAnsi" w:hAnsiTheme="minorHAnsi" w:cstheme="minorBidi"/>
        </w:rPr>
        <w:commentReference w:id="9"/>
      </w:r>
      <w:r w:rsidR="00080C13" w:rsidRPr="00080C13">
        <w:rPr>
          <w:rFonts w:ascii="Arial" w:hAnsi="Arial" w:cs="Arial"/>
          <w:sz w:val="20"/>
          <w:szCs w:val="20"/>
          <w:highlight w:val="yellow"/>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lastRenderedPageBreak/>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F34178">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"&lt;sup&gt;13&lt;/sup&gt;", "plainTextFormattedCitation" : "13", "previouslyFormattedCitation" : "&lt;sup&gt;13&lt;/sup&gt;"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65EA8" w:rsidRPr="00065EA8">
        <w:rPr>
          <w:rFonts w:ascii="Arial" w:hAnsi="Arial" w:cs="Arial"/>
          <w:noProof/>
          <w:sz w:val="20"/>
          <w:szCs w:val="20"/>
          <w:vertAlign w:val="superscript"/>
        </w:rPr>
        <w:t>13</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9F0A66" w:rsidRPr="009F0A66">
        <w:rPr>
          <w:rFonts w:ascii="Arial" w:hAnsi="Arial" w:cs="Arial"/>
          <w:sz w:val="20"/>
          <w:szCs w:val="20"/>
          <w:highlight w:val="yellow"/>
        </w:rPr>
        <w:t>xx</w:t>
      </w:r>
      <w:r w:rsidR="00FD58F6" w:rsidRPr="009F0A66">
        <w:rPr>
          <w:rFonts w:ascii="Arial" w:hAnsi="Arial" w:cs="Arial"/>
          <w:sz w:val="20"/>
          <w:szCs w:val="20"/>
        </w:rPr>
        <w:t>% of no-take zones</w:t>
      </w:r>
      <w:r w:rsidR="009C72E1" w:rsidRPr="009F0A66">
        <w:rPr>
          <w:rStyle w:val="CommentReference"/>
          <w:rFonts w:asciiTheme="minorHAnsi" w:hAnsiTheme="minorHAnsi" w:cstheme="minorBidi"/>
        </w:rPr>
        <w:commentReference w:id="10"/>
      </w:r>
      <w:r w:rsidR="00C9428A" w:rsidRPr="009F0A66">
        <w:rPr>
          <w:rFonts w:ascii="Arial" w:hAnsi="Arial" w:cs="Arial"/>
          <w:sz w:val="20"/>
          <w:szCs w:val="20"/>
        </w:rPr>
        <w:t>.</w:t>
      </w:r>
      <w:r w:rsidR="009F0A66">
        <w:rPr>
          <w:rFonts w:ascii="Arial" w:hAnsi="Arial" w:cs="Arial"/>
          <w:b/>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2A)</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 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2DFD9E52"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"citationItems" : [ { "id" : "ITEM-1", "itemData" : { "DOI" : "10.1641/B570707",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"7" ] ] }, "page" : "573-583", "title" : "Marine Ecoregions of the World: A Bioregionalization of Coastal and Shelf Areas", "type" : "article-journal", "volume" : "57" }, "uris" : [ "http://www.mendeley.com/documents/?uuid=c54d9d18-3f64-487d-9cc7-f555be817b0a" ] } ], "mendeley" : { "formattedCitation" : "&lt;sup&gt;20&lt;/sup&gt;", "plainTextFormattedCitation" : "20" }, "properties" : { "noteIndex" : 0 }, "schema" : "https://github.com/citation-style-language/schema/raw/master/csl-citation.json" }</w:instrText>
      </w:r>
      <w:r w:rsidR="00F34178">
        <w:rPr>
          <w:rFonts w:ascii="Arial" w:hAnsi="Arial" w:cs="Arial"/>
          <w:color w:val="1A1A1A"/>
          <w:sz w:val="20"/>
          <w:szCs w:val="20"/>
        </w:rPr>
        <w:fldChar w:fldCharType="separate"/>
      </w:r>
      <w:r w:rsidR="00F34178" w:rsidRPr="00F34178">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D10C96" w:rsidRPr="00D10C96">
        <w:rPr>
          <w:rFonts w:ascii="Arial" w:hAnsi="Arial" w:cs="Arial"/>
          <w:noProof/>
          <w:sz w:val="20"/>
          <w:vertAlign w:val="superscript"/>
        </w:rPr>
        <w:t>4</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 xml:space="preserve">complicates predictions and comparison of regional and local warming impacts.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 xml:space="preserve">). </w:t>
      </w:r>
      <w:r w:rsidR="005D2758" w:rsidRPr="00767D9E">
        <w:rPr>
          <w:rFonts w:ascii="Arial" w:hAnsi="Arial" w:cs="Arial"/>
          <w:color w:val="1A1A1A"/>
          <w:sz w:val="20"/>
          <w:szCs w:val="20"/>
        </w:rPr>
        <w:t>Based on</w:t>
      </w:r>
      <w:r w:rsidR="00425F5B" w:rsidRPr="00767D9E">
        <w:rPr>
          <w:rFonts w:ascii="Arial" w:hAnsi="Arial" w:cs="Arial"/>
          <w:color w:val="1A1A1A"/>
          <w:sz w:val="20"/>
          <w:szCs w:val="20"/>
        </w:rPr>
        <w:t xml:space="preserve"> predicted warming under RCP 8.5</w:t>
      </w:r>
      <w:r w:rsidR="005D2758" w:rsidRPr="00767D9E">
        <w:rPr>
          <w:rFonts w:ascii="Arial" w:hAnsi="Arial" w:cs="Arial"/>
          <w:color w:val="1A1A1A"/>
          <w:sz w:val="20"/>
          <w:szCs w:val="20"/>
        </w:rPr>
        <w:t xml:space="preserve">, </w:t>
      </w:r>
      <w:r w:rsidR="00767D9E">
        <w:rPr>
          <w:rFonts w:ascii="Arial" w:hAnsi="Arial" w:cs="Arial"/>
          <w:color w:val="1A1A1A"/>
          <w:sz w:val="20"/>
          <w:szCs w:val="20"/>
        </w:rPr>
        <w:t>for many tropical ecoregions</w:t>
      </w:r>
      <w:r w:rsidR="00F34178">
        <w:rPr>
          <w:rFonts w:ascii="Arial" w:hAnsi="Arial" w:cs="Arial"/>
          <w:color w:val="1A1A1A"/>
          <w:sz w:val="20"/>
          <w:szCs w:val="20"/>
        </w:rPr>
        <w:t xml:space="preserve"> the CTSM will </w:t>
      </w:r>
      <w:r w:rsidR="00AE50FC" w:rsidRPr="00767D9E">
        <w:rPr>
          <w:rFonts w:ascii="Arial" w:hAnsi="Arial" w:cs="Arial"/>
          <w:color w:val="1A1A1A"/>
          <w:sz w:val="20"/>
          <w:szCs w:val="20"/>
        </w:rPr>
        <w:t xml:space="preserve">be reached by </w:t>
      </w:r>
      <w:r w:rsidR="00AB3EE5">
        <w:rPr>
          <w:rFonts w:ascii="Arial" w:hAnsi="Arial" w:cs="Arial"/>
          <w:color w:val="1A1A1A"/>
          <w:sz w:val="20"/>
          <w:szCs w:val="20"/>
        </w:rPr>
        <w:t>~</w:t>
      </w:r>
      <w:r w:rsidR="00AE50FC" w:rsidRPr="00767D9E">
        <w:rPr>
          <w:rFonts w:ascii="Arial" w:hAnsi="Arial" w:cs="Arial"/>
          <w:color w:val="1A1A1A"/>
          <w:sz w:val="20"/>
          <w:szCs w:val="20"/>
        </w:rPr>
        <w:t xml:space="preserve">2050 </w:t>
      </w:r>
      <w:r w:rsidR="00AB3EE5">
        <w:rPr>
          <w:rFonts w:ascii="Arial" w:hAnsi="Arial" w:cs="Arial"/>
          <w:color w:val="1A1A1A"/>
          <w:sz w:val="20"/>
          <w:szCs w:val="20"/>
        </w:rPr>
        <w:t>and</w:t>
      </w:r>
      <w:r w:rsidR="00425F5B" w:rsidRPr="00767D9E">
        <w:rPr>
          <w:rFonts w:ascii="Arial" w:hAnsi="Arial" w:cs="Arial"/>
          <w:color w:val="1A1A1A"/>
          <w:sz w:val="20"/>
          <w:szCs w:val="20"/>
        </w:rPr>
        <w:t xml:space="preserve"> at temperate latitude</w:t>
      </w:r>
      <w:r w:rsidR="00AE50FC" w:rsidRPr="00767D9E">
        <w:rPr>
          <w:rFonts w:ascii="Arial" w:hAnsi="Arial" w:cs="Arial"/>
          <w:color w:val="1A1A1A"/>
          <w:sz w:val="20"/>
          <w:szCs w:val="20"/>
        </w:rPr>
        <w:t>s</w:t>
      </w:r>
      <w:r w:rsidR="00425F5B" w:rsidRPr="00767D9E">
        <w:rPr>
          <w:rFonts w:ascii="Arial" w:hAnsi="Arial" w:cs="Arial"/>
          <w:color w:val="1A1A1A"/>
          <w:sz w:val="20"/>
          <w:szCs w:val="20"/>
        </w:rPr>
        <w:t xml:space="preserve">, </w:t>
      </w:r>
      <w:r w:rsidR="00AB3EE5">
        <w:rPr>
          <w:rFonts w:ascii="Arial" w:hAnsi="Arial" w:cs="Arial"/>
          <w:color w:val="1A1A1A"/>
          <w:sz w:val="20"/>
          <w:szCs w:val="20"/>
        </w:rPr>
        <w:t>not until</w:t>
      </w:r>
      <w:r w:rsidR="00AE50FC" w:rsidRPr="00767D9E">
        <w:rPr>
          <w:rFonts w:ascii="Arial" w:hAnsi="Arial" w:cs="Arial"/>
          <w:color w:val="1A1A1A"/>
          <w:sz w:val="20"/>
          <w:szCs w:val="20"/>
        </w:rPr>
        <w:t xml:space="preserve"> </w:t>
      </w:r>
      <w:r w:rsidR="00AB3EE5">
        <w:rPr>
          <w:rFonts w:ascii="Arial" w:hAnsi="Arial" w:cs="Arial"/>
          <w:color w:val="1A1A1A"/>
          <w:sz w:val="20"/>
          <w:szCs w:val="20"/>
        </w:rPr>
        <w:t>~</w:t>
      </w:r>
      <w:r w:rsidR="00AE50FC" w:rsidRPr="00767D9E">
        <w:rPr>
          <w:rFonts w:ascii="Arial" w:hAnsi="Arial" w:cs="Arial"/>
          <w:color w:val="1A1A1A"/>
          <w:sz w:val="20"/>
          <w:szCs w:val="20"/>
        </w:rPr>
        <w:t>2150.</w:t>
      </w:r>
      <w:r w:rsidR="00AE50FC">
        <w:rPr>
          <w:rFonts w:ascii="Arial" w:hAnsi="Arial" w:cs="Arial"/>
          <w:color w:val="1A1A1A"/>
          <w:sz w:val="20"/>
          <w:szCs w:val="20"/>
        </w:rPr>
        <w:t xml:space="preserve"> This means</w:t>
      </w:r>
      <w:r w:rsidR="00425F5B">
        <w:rPr>
          <w:rFonts w:ascii="Arial" w:hAnsi="Arial" w:cs="Arial"/>
          <w:color w:val="1A1A1A"/>
          <w:sz w:val="20"/>
          <w:szCs w:val="20"/>
        </w:rPr>
        <w:t xml:space="preserve"> that maximum summertime temperatures will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465867">
        <w:rPr>
          <w:rFonts w:ascii="Arial" w:hAnsi="Arial" w:cs="Arial"/>
          <w:color w:val="1A1A1A"/>
          <w:sz w:val="20"/>
          <w:szCs w:val="20"/>
        </w:rPr>
        <w:t xml:space="preserve"> (</w:t>
      </w:r>
      <w:r w:rsidR="00740969">
        <w:rPr>
          <w:rFonts w:ascii="Arial" w:hAnsi="Arial" w:cs="Arial"/>
          <w:color w:val="1A1A1A"/>
          <w:sz w:val="20"/>
          <w:szCs w:val="20"/>
        </w:rPr>
        <w:t>e.g., 1</w:t>
      </w:r>
      <w:r w:rsidR="00740969">
        <w:rPr>
          <w:rFonts w:ascii="Arial" w:hAnsi="Arial" w:cs="Arial"/>
          <w:color w:val="1A1A1A"/>
          <w:sz w:val="20"/>
          <w:szCs w:val="20"/>
        </w:rPr>
        <w:sym w:font="Symbol" w:char="F0B0"/>
      </w:r>
      <w:r w:rsidR="00740969">
        <w:rPr>
          <w:rFonts w:ascii="Arial" w:hAnsi="Arial" w:cs="Arial"/>
          <w:color w:val="1A1A1A"/>
          <w:sz w:val="20"/>
          <w:szCs w:val="20"/>
        </w:rPr>
        <w:t xml:space="preserve"> </w:t>
      </w:r>
      <w:r w:rsidR="00803676">
        <w:rPr>
          <w:rFonts w:ascii="Arial" w:hAnsi="Arial" w:cs="Arial"/>
          <w:color w:val="1A1A1A"/>
          <w:sz w:val="20"/>
          <w:szCs w:val="20"/>
        </w:rPr>
        <w:t>C</w:t>
      </w:r>
      <w:r w:rsidR="00740969">
        <w:rPr>
          <w:rFonts w:ascii="Arial" w:hAnsi="Arial" w:cs="Arial"/>
          <w:color w:val="1A1A1A"/>
          <w:sz w:val="20"/>
          <w:szCs w:val="20"/>
        </w:rPr>
        <w:t xml:space="preserve">, </w:t>
      </w:r>
      <w:r w:rsidR="00465867">
        <w:rPr>
          <w:rFonts w:ascii="Arial" w:hAnsi="Arial" w:cs="Arial"/>
          <w:color w:val="1A1A1A"/>
          <w:sz w:val="20"/>
          <w:szCs w:val="20"/>
        </w:rPr>
        <w:t>Fig. 2C</w:t>
      </w:r>
      <w:r w:rsidR="004E3768">
        <w:rPr>
          <w:rFonts w:ascii="Arial" w:hAnsi="Arial" w:cs="Arial"/>
          <w:color w:val="1A1A1A"/>
          <w:sz w:val="20"/>
          <w:szCs w:val="20"/>
        </w:rPr>
        <w:t>).</w:t>
      </w:r>
      <w:r w:rsidR="005E57D9">
        <w:rPr>
          <w:rFonts w:ascii="Arial" w:hAnsi="Arial" w:cs="Arial"/>
          <w:color w:val="1A1A1A"/>
          <w:sz w:val="20"/>
          <w:szCs w:val="20"/>
        </w:rPr>
        <w:t xml:space="preserve"> </w:t>
      </w:r>
    </w:p>
    <w:p w14:paraId="3CAD1DF6" w14:textId="6B774B66"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587343">
        <w:rPr>
          <w:rFonts w:ascii="Arial" w:hAnsi="Arial" w:cs="Arial"/>
          <w:sz w:val="20"/>
          <w:szCs w:val="20"/>
        </w:rPr>
        <w:t>, in</w:t>
      </w:r>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"5uZSYlZu", "citationItems" : [ { "id" : "ITEM-1", "itemData" : { "DOI" : "10.1111/gcb.12851", "ISSN" : "13541013",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"6" ] ] }, "language" : "en", "page" : "2272-2282", "title" : "Reef-coral refugia in a rapidly changing ocean", "type" : "article-journal", "volume" : "21" }, "uri" : [ "http://zotero.org/users/1013952/items/UMCGMXZB" ], "uris" : [ "http://zotero.org/users/1013952/items/UMCGMXZB", "http://www.mendeley.com/documents/?uuid=c4d15650-d374-4f15-8966-19ef0f6ca97a"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 } ], "mendeley" : { "formattedCitation" : "&lt;sup&gt;21,22&lt;/sup&gt;", "plainTextFormattedCitation" : "21,22", "previouslyFormattedCitation" : "&lt;sup&gt;20,21&lt;/sup&gt;"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80510B">
        <w:rPr>
          <w:rFonts w:ascii="Arial" w:hAnsi="Arial" w:cs="Arial"/>
          <w:color w:val="1A1A1A"/>
          <w:sz w:val="20"/>
          <w:szCs w:val="20"/>
        </w:rPr>
        <w:t xml:space="preserve">, </w:t>
      </w:r>
      <w:r w:rsidR="00AC6DE1">
        <w:rPr>
          <w:rFonts w:ascii="Arial" w:hAnsi="Arial" w:cs="Arial"/>
          <w:color w:val="1A1A1A"/>
          <w:sz w:val="20"/>
          <w:szCs w:val="20"/>
        </w:rPr>
        <w:t xml:space="preserve">i.e., MPAs are warming at the same rate as unprotected areas, </w:t>
      </w:r>
      <w:r w:rsidR="00AC6DE1">
        <w:rPr>
          <w:rFonts w:ascii="Arial" w:hAnsi="Arial" w:cs="Arial"/>
          <w:color w:val="1A1A1A"/>
          <w:sz w:val="20"/>
          <w:szCs w:val="20"/>
        </w:rPr>
        <w:t>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we found that there was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was not 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FD5BF3">
        <w:rPr>
          <w:rFonts w:ascii="Arial" w:hAnsi="Arial" w:cs="Arial"/>
          <w:color w:val="1A1A1A"/>
          <w:sz w:val="20"/>
          <w:szCs w:val="20"/>
          <w:highlight w:val="yellow"/>
        </w:rPr>
        <w:t>S</w:t>
      </w:r>
      <w:r w:rsidR="00D732CB">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 xml:space="preserve">of other important climate 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C50212">
        <w:rPr>
          <w:rFonts w:ascii="Arial" w:hAnsi="Arial" w:cs="Arial"/>
          <w:color w:val="1A1A1A"/>
          <w:sz w:val="20"/>
          <w:szCs w:val="20"/>
          <w:highlight w:val="yellow"/>
        </w:rPr>
        <w:t xml:space="preserve">spatially </w:t>
      </w:r>
      <w:r w:rsidR="00C07DAD" w:rsidRPr="00C50212">
        <w:rPr>
          <w:rFonts w:ascii="Arial" w:hAnsi="Arial" w:cs="Arial"/>
          <w:color w:val="1A1A1A"/>
          <w:sz w:val="20"/>
          <w:szCs w:val="20"/>
          <w:highlight w:val="yellow"/>
        </w:rPr>
        <w:t>discordant</w:t>
      </w:r>
      <w:r w:rsidR="0036421B" w:rsidRPr="00C50212">
        <w:rPr>
          <w:rFonts w:ascii="Arial" w:hAnsi="Arial" w:cs="Arial"/>
          <w:color w:val="1A1A1A"/>
          <w:sz w:val="20"/>
          <w:szCs w:val="20"/>
          <w:highlight w:val="yellow"/>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refugia from deoxygenation are mainly tropical (Fig. 3). </w:t>
      </w:r>
      <w:r w:rsidR="00EA69A7" w:rsidRPr="00467173">
        <w:rPr>
          <w:rFonts w:ascii="Arial" w:hAnsi="Arial" w:cs="Arial"/>
          <w:color w:val="1A1A1A"/>
          <w:sz w:val="20"/>
          <w:szCs w:val="20"/>
        </w:rPr>
        <w:t xml:space="preserve">Multi-factor refugia are relatively rare and have very little overlap with the current distribution of </w:t>
      </w:r>
      <w:r w:rsidR="00EA69A7" w:rsidRPr="00467173">
        <w:rPr>
          <w:rFonts w:ascii="Arial" w:hAnsi="Arial" w:cs="Arial"/>
          <w:color w:val="1A1A1A"/>
          <w:sz w:val="20"/>
          <w:szCs w:val="20"/>
        </w:rPr>
        <w:lastRenderedPageBreak/>
        <w:t>existing MPAs</w:t>
      </w:r>
      <w:r w:rsidR="00446185" w:rsidRPr="00467173">
        <w:rPr>
          <w:rFonts w:ascii="Arial" w:hAnsi="Arial" w:cs="Arial"/>
          <w:color w:val="1A1A1A"/>
          <w:sz w:val="20"/>
          <w:szCs w:val="20"/>
        </w:rPr>
        <w:t xml:space="preserve"> </w:t>
      </w:r>
      <w:r w:rsidR="00446185">
        <w:rPr>
          <w:rFonts w:ascii="Arial" w:hAnsi="Arial" w:cs="Arial"/>
          <w:color w:val="1A1A1A"/>
          <w:sz w:val="20"/>
          <w:szCs w:val="20"/>
          <w:highlight w:val="yellow"/>
        </w:rPr>
        <w:t>(Fig. S</w:t>
      </w:r>
      <w:r w:rsidR="00D732CB">
        <w:rPr>
          <w:rFonts w:ascii="Arial" w:hAnsi="Arial" w:cs="Arial"/>
          <w:color w:val="1A1A1A"/>
          <w:sz w:val="20"/>
          <w:szCs w:val="20"/>
          <w:highlight w:val="yellow"/>
        </w:rPr>
        <w:t>2</w:t>
      </w:r>
      <w:r w:rsidR="00446185">
        <w:rPr>
          <w:rFonts w:ascii="Arial" w:hAnsi="Arial" w:cs="Arial"/>
          <w:color w:val="1A1A1A"/>
          <w:sz w:val="20"/>
          <w:szCs w:val="20"/>
          <w:highlight w:val="yellow"/>
        </w:rPr>
        <w:t>)</w:t>
      </w:r>
      <w:r w:rsidR="00EA69A7" w:rsidRPr="005F363D">
        <w:rPr>
          <w:rFonts w:ascii="Arial" w:hAnsi="Arial" w:cs="Arial"/>
          <w:color w:val="1A1A1A"/>
          <w:sz w:val="20"/>
          <w:szCs w:val="20"/>
          <w:highlight w:val="yellow"/>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34285104"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"issued" : { "date-parts" : [ [ "2015" ] ] }, "page" : "247-254", "title" : "Marine defaunation: Animal loss in the global ocean", "type" : "article-journal", "volume" : "347" }, "uris" : [ "http://www.mendeley.com/documents/?uuid=6cef405c-3fdc-4820-b06d-eeda6870da68" ] } ], "mendeley" : { "formattedCitation" : "&lt;sup&gt;23&lt;/sup&gt;", "plainTextFormattedCitation" : "23", "previouslyFormattedCitation" : "&lt;sup&gt;22&lt;/sup&gt;"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"2e6vrk44ul", "citationItems" : [ { "id" : "ITEM-1", "itemData" : { "DOI" : "10.1073/pnas.0905620106", "abstract" : "Coastal ecosystems and the services they provide are adversely affected by a wide variety of human activities. In particular, seagrass meadows are negatively affected by impacts accruing from the billion or more people who live within 50 km of them. Seagrass meadows provide important ecosystem services, including an estimated $1.9 trillion per year in the form of nutrient cycling; an order of magnitude enhancement of coral reef fish productivity; a habitat for thousands of fish, bird, and invertebrate species; and a major food source for endangered dugong, manatee, and green turtle. Although individual impacts from coastal development, degraded water quality, and climate change have been documented, there has been no quantitative global assessment of seagrass loss until now. Our comprehensive global assessment of 215 studies found that seagrasses have been disappearing at a rate of 110 km yr since 1980 and that 29% of the known areal extent has disappeared since seagrass areas were initially recorded in 1879. Furthermore, rates of decline have accelerated from a median of 0.9% yr before 1940 to 7% yr since 1990. Seagrass loss rates are comparable to those reported for mangroves, coral reefs, 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"id" : "ITEM-1", "issued" : { "date-parts" : [ [ "2009" ] ] }, "page" : "12377-12381", "title" : "Accelerating loss of seagrasses across the globe threatens coastal ecosystems", "type" : "article-journal", "volume" : "106" }, "uri" : [ "http://zotero.org/users/1013952/items/68XEB5W3" ], "uris" : [ "http://zotero.org/users/1013952/items/68XEB5W3", "http://www.mendeley.com/documents/?uuid=7de17f0a-6730-4d4f-86bf-06c486ac3117"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"editor" : [ { "dropping-particle" : "", "family" : "Hansen", "given" : "Dennis Marinus", "non-dropping-particle" : "", "parse-names" : false, "suffix" : "" } ], "id" : "ITEM-2", "issue" : "4", "issued" : { "date-parts" : [ [ "2010", "4" ] ] }, "page" : "e10095", "title" : "The loss of species: Mangrove extinction risk and geographic areas of global concern", "type" : "article-journal", "volume" : "5" }, "uri" : [ "http://zotero.org/users/1013952/items/3U28IKHE" ], "uris" : [ "http://zotero.org/users/1013952/items/3U28IKHE", "http://www.mendeley.com/documents/?uuid=9c6d3910-b338-4486-9322-520d7b248cd7"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 } ], "mendeley" : { "formattedCitation" : "&lt;sup&gt;24\u201326&lt;/sup&gt;", "plainTextFormattedCitation" : "24\u201326", "previouslyFormattedCitation" : "&lt;sup&gt;23\u201325&lt;/sup&gt;"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have been shown to 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"http://www.mendeley.com/documents/?uuid=65805257-5489-4e99-ba5e-356316a3f4e7"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 } ], "mendeley" : { "formattedCitation" : "&lt;sup&gt;27,28&lt;/sup&gt;", "plainTextFormattedCitation" : "27,28", "previouslyFormattedCitation" : "&lt;sup&gt;26,27&lt;/sup&gt;"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F34178">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"6", "issued" : { "date-parts" : [ [ "2016" ] ] }, "page" : "398-404", "title" : "Effective coverage targets for ocean protection", "type" : "article-journal", "volume" : "9" }, "uris" : [ "http://www.mendeley.com/documents/?uuid=9089b722-b803-4193-87bb-944d8a50d9fb" ] } ], "mendeley" : { "formattedCitation" : "&lt;sup&gt;29&lt;/sup&gt;", "plainTextFormattedCitation" : "29", "previouslyFormattedCitation" : "&lt;sup&gt;28&lt;/sup&gt;"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F34178" w:rsidRPr="00F34178">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DA676B">
        <w:rPr>
          <w:rFonts w:ascii="Arial" w:hAnsi="Arial" w:cs="Arial"/>
          <w:sz w:val="20"/>
          <w:szCs w:val="20"/>
        </w:rPr>
        <w:instrText>ADDIN CSL_CITATION { "citationID" : "1chpi2nfct",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"uris" : [ "http://www.mendeley.com/documents/?uuid=9aa64725-73c1-459d-a8f1-f44512952fc8", "http://zotero.org/users/1013952/items/79HW948F"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F34178">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"13" ] ] }, "note" : "10.1073/pnas.1701262114", "page" : "6167-6175", "title" : "Marine reserves can mitigate and promote adaptation to climate change", "type" : "article-journal", "volume" : "114 " }, "uris" : [ "http://www.mendeley.com/documents/?uuid=bbc7e9f7-4554-4720-89e6-b2b3a2b570ba" ] } ], "mendeley" : { "formattedCitation" : "&lt;sup&gt;30&lt;/sup&gt;", "plainTextFormattedCitation" : "30", "previouslyFormattedCitation" : "&lt;sup&gt;29&lt;/sup&gt;" }, "properties" : { "noteIndex" : 0 }, "schema" : "https://github.com/citation-style-language/schema/raw/master/csl-citation.json" }</w:instrText>
      </w:r>
      <w:r w:rsidR="005377D8">
        <w:rPr>
          <w:rFonts w:ascii="Arial" w:hAnsi="Arial" w:cs="Arial"/>
          <w:sz w:val="20"/>
          <w:szCs w:val="20"/>
        </w:rPr>
        <w:fldChar w:fldCharType="separate"/>
      </w:r>
      <w:r w:rsidR="00F34178" w:rsidRPr="00F34178">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The community- and ecosystem-level impacts of climate change would</w:t>
      </w:r>
      <w:r w:rsidR="00F10628" w:rsidRPr="000F1386">
        <w:rPr>
          <w:rFonts w:ascii="Arial" w:hAnsi="Arial" w:cs="Arial"/>
          <w:sz w:val="20"/>
          <w:szCs w:val="20"/>
        </w:rPr>
        <w:t xml:space="preserve">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threatened.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53E57D2D" w14:textId="7777777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FC9FAE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 data analysis and for preparation of the Figure 1 and XXX</w:t>
      </w:r>
      <w:r w:rsidRPr="001B1185">
        <w:rPr>
          <w:rFonts w:ascii="Arial" w:hAnsi="Arial" w:cs="Arial"/>
          <w:sz w:val="20"/>
          <w:szCs w:val="20"/>
        </w:rPr>
        <w:t xml:space="preserve"> for advice and discussion.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3341D5A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 xml:space="preserve">A.E.B., </w:t>
      </w:r>
      <w:r w:rsidR="00166470">
        <w:rPr>
          <w:rFonts w:ascii="Arial" w:hAnsi="Arial" w:cs="Arial"/>
          <w:sz w:val="20"/>
          <w:szCs w:val="20"/>
        </w:rPr>
        <w:t>S.A</w:t>
      </w:r>
      <w:r w:rsidR="00511349">
        <w:rPr>
          <w:rFonts w:ascii="Arial" w:hAnsi="Arial" w:cs="Arial"/>
          <w:sz w:val="20"/>
          <w:szCs w:val="20"/>
        </w:rPr>
        <w:t>.</w:t>
      </w:r>
      <w:r w:rsidR="00166470">
        <w:rPr>
          <w:rFonts w:ascii="Arial" w:hAnsi="Arial" w:cs="Arial"/>
          <w:sz w:val="20"/>
          <w:szCs w:val="20"/>
        </w:rPr>
        <w:t xml:space="preserve">H. </w:t>
      </w:r>
      <w:r w:rsidR="00166470">
        <w:rPr>
          <w:rFonts w:ascii="Arial" w:hAnsi="Arial" w:cs="Arial"/>
          <w:sz w:val="20"/>
          <w:szCs w:val="20"/>
        </w:rPr>
        <w:t xml:space="preserve">and </w:t>
      </w:r>
      <w:r w:rsidR="00166470" w:rsidRPr="001B1185">
        <w:rPr>
          <w:rFonts w:ascii="Arial" w:hAnsi="Arial" w:cs="Arial"/>
          <w:sz w:val="20"/>
          <w:szCs w:val="20"/>
        </w:rPr>
        <w:t>R.B.A</w:t>
      </w:r>
      <w:r w:rsidR="00166470" w:rsidRPr="001B1185">
        <w:rPr>
          <w:rFonts w:ascii="Arial" w:hAnsi="Arial" w:cs="Arial"/>
          <w:sz w:val="20"/>
          <w:szCs w:val="20"/>
        </w:rPr>
        <w:t xml:space="preserve"> </w:t>
      </w:r>
      <w:r w:rsidRPr="001B1185">
        <w:rPr>
          <w:rFonts w:ascii="Arial" w:hAnsi="Arial" w:cs="Arial"/>
          <w:sz w:val="20"/>
          <w:szCs w:val="20"/>
        </w:rPr>
        <w:t>interpreted the results. J.F.B. and R.B.A wrote the manuscript, with assistance from the other authors.</w:t>
      </w:r>
      <w:r w:rsidR="00166470">
        <w:rPr>
          <w:rFonts w:ascii="Arial" w:hAnsi="Arial" w:cs="Arial"/>
          <w:sz w:val="20"/>
          <w:szCs w:val="20"/>
        </w:rPr>
        <w:t xml:space="preserve"> </w:t>
      </w:r>
      <w:r w:rsidR="00166470">
        <w:rPr>
          <w:rFonts w:ascii="Arial" w:hAnsi="Arial" w:cs="Arial"/>
          <w:sz w:val="20"/>
          <w:szCs w:val="20"/>
        </w:rPr>
        <w:t>A.E.B.,</w:t>
      </w:r>
      <w:r w:rsidR="00166470">
        <w:rPr>
          <w:rFonts w:ascii="Arial" w:hAnsi="Arial" w:cs="Arial"/>
          <w:sz w:val="20"/>
          <w:szCs w:val="20"/>
        </w:rPr>
        <w:t xml:space="preserve">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3773BD7" w14:textId="77777777" w:rsidR="005A081B" w:rsidRDefault="005A081B" w:rsidP="001B1185">
      <w:pPr>
        <w:spacing w:line="480" w:lineRule="auto"/>
        <w:rPr>
          <w:rFonts w:ascii="Arial" w:hAnsi="Arial" w:cs="Arial"/>
          <w:b/>
          <w:sz w:val="20"/>
          <w:szCs w:val="20"/>
        </w:rPr>
      </w:pPr>
    </w:p>
    <w:p w14:paraId="5EC909FC" w14:textId="1AD89CE6" w:rsidR="00C622A6" w:rsidRDefault="00C622A6" w:rsidP="00AC4C23">
      <w:pPr>
        <w:spacing w:line="480" w:lineRule="auto"/>
        <w:rPr>
          <w:rFonts w:ascii="Arial" w:hAnsi="Arial" w:cs="Arial"/>
          <w:b/>
          <w:sz w:val="20"/>
          <w:szCs w:val="20"/>
        </w:rPr>
      </w:pPr>
      <w:r w:rsidRPr="000F1386">
        <w:rPr>
          <w:rFonts w:ascii="Arial" w:hAnsi="Arial" w:cs="Arial"/>
          <w:b/>
          <w:sz w:val="20"/>
          <w:szCs w:val="20"/>
        </w:rPr>
        <w:t>Literature Cited</w:t>
      </w:r>
      <w:r w:rsidR="00281F35" w:rsidRPr="000F1386">
        <w:rPr>
          <w:rFonts w:ascii="Arial" w:hAnsi="Arial" w:cs="Arial"/>
          <w:b/>
          <w:sz w:val="20"/>
          <w:szCs w:val="20"/>
        </w:rPr>
        <w:t xml:space="preserve"> </w:t>
      </w:r>
      <w:r w:rsidR="00281F35" w:rsidRPr="000F1386">
        <w:rPr>
          <w:rFonts w:ascii="Arial" w:hAnsi="Arial" w:cs="Arial"/>
          <w:b/>
          <w:sz w:val="20"/>
          <w:szCs w:val="20"/>
          <w:highlight w:val="yellow"/>
        </w:rPr>
        <w:t>(30 max)</w:t>
      </w:r>
    </w:p>
    <w:p w14:paraId="24A0371C" w14:textId="6DB8AEB3" w:rsidR="00F34178" w:rsidRPr="00F34178" w:rsidRDefault="00DA676B" w:rsidP="00F34178">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F34178" w:rsidRPr="00F34178">
        <w:rPr>
          <w:rFonts w:ascii="Arial" w:eastAsia="Times New Roman" w:hAnsi="Arial" w:cs="Arial"/>
          <w:noProof/>
          <w:sz w:val="20"/>
        </w:rPr>
        <w:t xml:space="preserve">1. </w:t>
      </w:r>
      <w:r w:rsidR="00F34178" w:rsidRPr="00F34178">
        <w:rPr>
          <w:rFonts w:ascii="Arial" w:eastAsia="Times New Roman" w:hAnsi="Arial" w:cs="Arial"/>
          <w:noProof/>
          <w:sz w:val="20"/>
        </w:rPr>
        <w:tab/>
        <w:t xml:space="preserve">Allison GW, Lubchenco J, Carr MH. Marine reserves are necessary but not sufficient for marine conservation. </w:t>
      </w:r>
      <w:r w:rsidR="00F34178" w:rsidRPr="00F34178">
        <w:rPr>
          <w:rFonts w:ascii="Arial" w:eastAsia="Times New Roman" w:hAnsi="Arial" w:cs="Arial"/>
          <w:i/>
          <w:iCs/>
          <w:noProof/>
          <w:sz w:val="20"/>
        </w:rPr>
        <w:t>Ecol Appl</w:t>
      </w:r>
      <w:r w:rsidR="00F34178" w:rsidRPr="00F34178">
        <w:rPr>
          <w:rFonts w:ascii="Arial" w:eastAsia="Times New Roman" w:hAnsi="Arial" w:cs="Arial"/>
          <w:noProof/>
          <w:sz w:val="20"/>
        </w:rPr>
        <w:t>. 1998;8(sp1).</w:t>
      </w:r>
    </w:p>
    <w:p w14:paraId="316F05B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 </w:t>
      </w:r>
      <w:r w:rsidRPr="00F34178">
        <w:rPr>
          <w:rFonts w:ascii="Arial" w:eastAsia="Times New Roman" w:hAnsi="Arial" w:cs="Arial"/>
          <w:noProof/>
          <w:sz w:val="20"/>
        </w:rPr>
        <w:tab/>
        <w:t xml:space="preserve">van Vuuren DP, Edmonds J, Kainuma M, et al. The representative concentration pathways: an overview. </w:t>
      </w:r>
      <w:r w:rsidRPr="00F34178">
        <w:rPr>
          <w:rFonts w:ascii="Arial" w:eastAsia="Times New Roman" w:hAnsi="Arial" w:cs="Arial"/>
          <w:i/>
          <w:iCs/>
          <w:noProof/>
          <w:sz w:val="20"/>
        </w:rPr>
        <w:t>Clim Change</w:t>
      </w:r>
      <w:r w:rsidRPr="00F34178">
        <w:rPr>
          <w:rFonts w:ascii="Arial" w:eastAsia="Times New Roman" w:hAnsi="Arial" w:cs="Arial"/>
          <w:noProof/>
          <w:sz w:val="20"/>
        </w:rPr>
        <w:t>. 2011;109(1-2):5-31. doi:10.1007/s10584-011-0148-z.</w:t>
      </w:r>
    </w:p>
    <w:p w14:paraId="0B3BF1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3. </w:t>
      </w:r>
      <w:r w:rsidRPr="00F34178">
        <w:rPr>
          <w:rFonts w:ascii="Arial" w:eastAsia="Times New Roman" w:hAnsi="Arial" w:cs="Arial"/>
          <w:noProof/>
          <w:sz w:val="20"/>
        </w:rPr>
        <w:tab/>
        <w:t xml:space="preserve">García Molinos J, Halpern BS, Schoeman DS, et al. Climate velocity and the future global redistribution of marine biodiversity. </w:t>
      </w:r>
      <w:r w:rsidRPr="00F34178">
        <w:rPr>
          <w:rFonts w:ascii="Arial" w:eastAsia="Times New Roman" w:hAnsi="Arial" w:cs="Arial"/>
          <w:i/>
          <w:iCs/>
          <w:noProof/>
          <w:sz w:val="20"/>
        </w:rPr>
        <w:t>Nat Clim Chang</w:t>
      </w:r>
      <w:r w:rsidRPr="00F34178">
        <w:rPr>
          <w:rFonts w:ascii="Arial" w:eastAsia="Times New Roman" w:hAnsi="Arial" w:cs="Arial"/>
          <w:noProof/>
          <w:sz w:val="20"/>
        </w:rPr>
        <w:t>. 2015;6(1):83-88. doi:10.1038/nclimate2769.</w:t>
      </w:r>
    </w:p>
    <w:p w14:paraId="15BE3D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4. </w:t>
      </w:r>
      <w:r w:rsidRPr="00F34178">
        <w:rPr>
          <w:rFonts w:ascii="Arial" w:eastAsia="Times New Roman" w:hAnsi="Arial" w:cs="Arial"/>
          <w:noProof/>
          <w:sz w:val="20"/>
        </w:rPr>
        <w:tab/>
        <w:t xml:space="preserve">Stuart-Smith RD, Edgar GJ, Barrett NS, Kininmonth SJ, Bates AE. Thermal biases and vulnerability to warming in the world’s marine fauna. </w:t>
      </w:r>
      <w:r w:rsidRPr="00F34178">
        <w:rPr>
          <w:rFonts w:ascii="Arial" w:eastAsia="Times New Roman" w:hAnsi="Arial" w:cs="Arial"/>
          <w:i/>
          <w:iCs/>
          <w:noProof/>
          <w:sz w:val="20"/>
        </w:rPr>
        <w:t>Nature</w:t>
      </w:r>
      <w:r w:rsidRPr="00F34178">
        <w:rPr>
          <w:rFonts w:ascii="Arial" w:eastAsia="Times New Roman" w:hAnsi="Arial" w:cs="Arial"/>
          <w:noProof/>
          <w:sz w:val="20"/>
        </w:rPr>
        <w:t>. November 2015. doi:10.1038/nature16144.</w:t>
      </w:r>
    </w:p>
    <w:p w14:paraId="3E3A633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5. </w:t>
      </w:r>
      <w:r w:rsidRPr="00F34178">
        <w:rPr>
          <w:rFonts w:ascii="Arial" w:eastAsia="Times New Roman" w:hAnsi="Arial" w:cs="Arial"/>
          <w:noProof/>
          <w:sz w:val="20"/>
        </w:rPr>
        <w:tab/>
        <w:t xml:space="preserve">Peters RL. The Greenhouse Effect and Nature Reserves. </w:t>
      </w:r>
      <w:r w:rsidRPr="00F34178">
        <w:rPr>
          <w:rFonts w:ascii="Arial" w:eastAsia="Times New Roman" w:hAnsi="Arial" w:cs="Arial"/>
          <w:i/>
          <w:iCs/>
          <w:noProof/>
          <w:sz w:val="20"/>
        </w:rPr>
        <w:t>Bioscience</w:t>
      </w:r>
      <w:r w:rsidRPr="00F34178">
        <w:rPr>
          <w:rFonts w:ascii="Arial" w:eastAsia="Times New Roman" w:hAnsi="Arial" w:cs="Arial"/>
          <w:noProof/>
          <w:sz w:val="20"/>
        </w:rPr>
        <w:t>. 1985;35(11):707-717. doi:10.2307/1310052.</w:t>
      </w:r>
    </w:p>
    <w:p w14:paraId="60FCEFD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6. </w:t>
      </w:r>
      <w:r w:rsidRPr="00F34178">
        <w:rPr>
          <w:rFonts w:ascii="Arial" w:eastAsia="Times New Roman" w:hAnsi="Arial" w:cs="Arial"/>
          <w:noProof/>
          <w:sz w:val="20"/>
        </w:rPr>
        <w:tab/>
        <w:t xml:space="preserve">Graham N a J, McClanahan TR, MacNeil MA, et al. Climate warming, marine protected areas and the ocean-scale integrity of coral reef ecosystems. </w:t>
      </w:r>
      <w:r w:rsidRPr="00F34178">
        <w:rPr>
          <w:rFonts w:ascii="Arial" w:eastAsia="Times New Roman" w:hAnsi="Arial" w:cs="Arial"/>
          <w:i/>
          <w:iCs/>
          <w:noProof/>
          <w:sz w:val="20"/>
        </w:rPr>
        <w:t>PLoS One</w:t>
      </w:r>
      <w:r w:rsidRPr="00F34178">
        <w:rPr>
          <w:rFonts w:ascii="Arial" w:eastAsia="Times New Roman" w:hAnsi="Arial" w:cs="Arial"/>
          <w:noProof/>
          <w:sz w:val="20"/>
        </w:rPr>
        <w:t>. 2008;3(8):e3039. doi:10.1371/journal.pone.0003039.</w:t>
      </w:r>
    </w:p>
    <w:p w14:paraId="628B355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7. </w:t>
      </w:r>
      <w:r w:rsidRPr="00F34178">
        <w:rPr>
          <w:rFonts w:ascii="Arial" w:eastAsia="Times New Roman" w:hAnsi="Arial" w:cs="Arial"/>
          <w:noProof/>
          <w:sz w:val="20"/>
        </w:rPr>
        <w:tab/>
        <w:t xml:space="preserve">Monahan WB, Fisichelli NA. Climate exposure of US national parks in a new era of change. </w:t>
      </w:r>
      <w:r w:rsidRPr="00F34178">
        <w:rPr>
          <w:rFonts w:ascii="Arial" w:eastAsia="Times New Roman" w:hAnsi="Arial" w:cs="Arial"/>
          <w:i/>
          <w:iCs/>
          <w:noProof/>
          <w:sz w:val="20"/>
        </w:rPr>
        <w:t>PLoS One</w:t>
      </w:r>
      <w:r w:rsidRPr="00F34178">
        <w:rPr>
          <w:rFonts w:ascii="Arial" w:eastAsia="Times New Roman" w:hAnsi="Arial" w:cs="Arial"/>
          <w:noProof/>
          <w:sz w:val="20"/>
        </w:rPr>
        <w:t>. 2014;9(7):e101302.</w:t>
      </w:r>
    </w:p>
    <w:p w14:paraId="118B64EA"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8. </w:t>
      </w:r>
      <w:r w:rsidRPr="00F34178">
        <w:rPr>
          <w:rFonts w:ascii="Arial" w:eastAsia="Times New Roman" w:hAnsi="Arial" w:cs="Arial"/>
          <w:noProof/>
          <w:sz w:val="20"/>
        </w:rPr>
        <w:tab/>
        <w:t xml:space="preserve">Hughes TP, Kerry J, Álvarez-Noriega M, et al. Global warming and recurrent mass bleaching of corals. </w:t>
      </w:r>
      <w:r w:rsidRPr="00F34178">
        <w:rPr>
          <w:rFonts w:ascii="Arial" w:eastAsia="Times New Roman" w:hAnsi="Arial" w:cs="Arial"/>
          <w:i/>
          <w:iCs/>
          <w:noProof/>
          <w:sz w:val="20"/>
        </w:rPr>
        <w:t>Nature</w:t>
      </w:r>
      <w:r w:rsidRPr="00F34178">
        <w:rPr>
          <w:rFonts w:ascii="Arial" w:eastAsia="Times New Roman" w:hAnsi="Arial" w:cs="Arial"/>
          <w:noProof/>
          <w:sz w:val="20"/>
        </w:rPr>
        <w:t>. 2017. doi:10.1038/nature21707.</w:t>
      </w:r>
    </w:p>
    <w:p w14:paraId="2BAB31F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9. </w:t>
      </w:r>
      <w:r w:rsidRPr="00F34178">
        <w:rPr>
          <w:rFonts w:ascii="Arial" w:eastAsia="Times New Roman" w:hAnsi="Arial" w:cs="Arial"/>
          <w:noProof/>
          <w:sz w:val="20"/>
        </w:rPr>
        <w:tab/>
        <w:t xml:space="preserve">Selig ER, Casey KS, Bruno JF. Temperature-driven coral decline: the role of marine protected areas. </w:t>
      </w:r>
      <w:r w:rsidRPr="00F34178">
        <w:rPr>
          <w:rFonts w:ascii="Arial" w:eastAsia="Times New Roman" w:hAnsi="Arial" w:cs="Arial"/>
          <w:i/>
          <w:iCs/>
          <w:noProof/>
          <w:sz w:val="20"/>
        </w:rPr>
        <w:t>Glob Chang Biol</w:t>
      </w:r>
      <w:r w:rsidRPr="00F34178">
        <w:rPr>
          <w:rFonts w:ascii="Arial" w:eastAsia="Times New Roman" w:hAnsi="Arial" w:cs="Arial"/>
          <w:noProof/>
          <w:sz w:val="20"/>
        </w:rPr>
        <w:t>. 2012;18(5):1561–1570. doi:10.1111/j.1365-2486.2012.02658.x.</w:t>
      </w:r>
    </w:p>
    <w:p w14:paraId="61A872B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10. </w:t>
      </w:r>
      <w:r w:rsidRPr="00F34178">
        <w:rPr>
          <w:rFonts w:ascii="Arial" w:eastAsia="Times New Roman" w:hAnsi="Arial" w:cs="Arial"/>
          <w:noProof/>
          <w:sz w:val="20"/>
        </w:rPr>
        <w:tab/>
        <w:t xml:space="preserve">Moss RH, Edmonds JA, Hibbard KA, et al. The next generation of scenarios for climate change research and assessment. </w:t>
      </w:r>
      <w:r w:rsidRPr="00F34178">
        <w:rPr>
          <w:rFonts w:ascii="Arial" w:eastAsia="Times New Roman" w:hAnsi="Arial" w:cs="Arial"/>
          <w:i/>
          <w:iCs/>
          <w:noProof/>
          <w:sz w:val="20"/>
        </w:rPr>
        <w:t>Nature</w:t>
      </w:r>
      <w:r w:rsidRPr="00F34178">
        <w:rPr>
          <w:rFonts w:ascii="Arial" w:eastAsia="Times New Roman" w:hAnsi="Arial" w:cs="Arial"/>
          <w:noProof/>
          <w:sz w:val="20"/>
        </w:rPr>
        <w:t>. 2010;463(7282):747-756. http://dx.doi.org/10.1038/nature08823.</w:t>
      </w:r>
    </w:p>
    <w:p w14:paraId="1646F51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11.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3B341A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12. </w:t>
      </w:r>
      <w:r w:rsidRPr="00F34178">
        <w:rPr>
          <w:rFonts w:ascii="Arial" w:eastAsia="Times New Roman" w:hAnsi="Arial" w:cs="Arial"/>
          <w:noProof/>
          <w:sz w:val="20"/>
        </w:rPr>
        <w:tab/>
        <w:t xml:space="preserve">Gattuso J-P, Magnan A, Bille R, et al. Contrasting futures for ocean and society from different </w:t>
      </w:r>
      <w:r w:rsidRPr="00F34178">
        <w:rPr>
          <w:rFonts w:ascii="Arial" w:eastAsia="Times New Roman" w:hAnsi="Arial" w:cs="Arial"/>
          <w:noProof/>
          <w:sz w:val="20"/>
        </w:rPr>
        <w:lastRenderedPageBreak/>
        <w:t xml:space="preserve">anthropogenic CO2 emissions scenarios. </w:t>
      </w:r>
      <w:r w:rsidRPr="00F34178">
        <w:rPr>
          <w:rFonts w:ascii="Arial" w:eastAsia="Times New Roman" w:hAnsi="Arial" w:cs="Arial"/>
          <w:i/>
          <w:iCs/>
          <w:noProof/>
          <w:sz w:val="20"/>
        </w:rPr>
        <w:t>Science (80- )</w:t>
      </w:r>
      <w:r w:rsidRPr="00F34178">
        <w:rPr>
          <w:rFonts w:ascii="Arial" w:eastAsia="Times New Roman" w:hAnsi="Arial" w:cs="Arial"/>
          <w:noProof/>
          <w:sz w:val="20"/>
        </w:rPr>
        <w:t>. 2015;349(6243):aac4722-1-aac4722-10. doi:10.1126/science.aac4722.</w:t>
      </w:r>
    </w:p>
    <w:p w14:paraId="58FB3964"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13. </w:t>
      </w:r>
      <w:r w:rsidRPr="00F34178">
        <w:rPr>
          <w:rFonts w:ascii="Arial" w:eastAsia="Times New Roman" w:hAnsi="Arial" w:cs="Arial"/>
          <w:noProof/>
          <w:sz w:val="20"/>
        </w:rPr>
        <w:tab/>
        <w:t xml:space="preserve">Henson SA, Beaulieu C, Ilyina T, et al. Rapid emergence of climate change in environmental drivers of marine ecosystems. </w:t>
      </w:r>
      <w:r w:rsidRPr="00F34178">
        <w:rPr>
          <w:rFonts w:ascii="Arial" w:eastAsia="Times New Roman" w:hAnsi="Arial" w:cs="Arial"/>
          <w:i/>
          <w:iCs/>
          <w:noProof/>
          <w:sz w:val="20"/>
        </w:rPr>
        <w:t>Nat Commun</w:t>
      </w:r>
      <w:r w:rsidRPr="00F34178">
        <w:rPr>
          <w:rFonts w:ascii="Arial" w:eastAsia="Times New Roman" w:hAnsi="Arial" w:cs="Arial"/>
          <w:noProof/>
          <w:sz w:val="20"/>
        </w:rPr>
        <w:t>. 2017;8(5020):14682. doi:10.1038/ncomms14682.</w:t>
      </w:r>
    </w:p>
    <w:p w14:paraId="38D58BF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14. </w:t>
      </w:r>
      <w:r w:rsidRPr="00F34178">
        <w:rPr>
          <w:rFonts w:ascii="Arial" w:eastAsia="Times New Roman" w:hAnsi="Arial" w:cs="Arial"/>
          <w:noProof/>
          <w:sz w:val="20"/>
        </w:rPr>
        <w:tab/>
        <w:t xml:space="preserve">Poloczanska ES, Brown CJ, Sydeman WJ, et al. Global imprint of climate change on marine life. </w:t>
      </w:r>
      <w:r w:rsidRPr="00F34178">
        <w:rPr>
          <w:rFonts w:ascii="Arial" w:eastAsia="Times New Roman" w:hAnsi="Arial" w:cs="Arial"/>
          <w:i/>
          <w:iCs/>
          <w:noProof/>
          <w:sz w:val="20"/>
        </w:rPr>
        <w:t>Nat Clim Chang</w:t>
      </w:r>
      <w:r w:rsidRPr="00F34178">
        <w:rPr>
          <w:rFonts w:ascii="Arial" w:eastAsia="Times New Roman" w:hAnsi="Arial" w:cs="Arial"/>
          <w:noProof/>
          <w:sz w:val="20"/>
        </w:rPr>
        <w:t>. 2013;3(10):919-925. doi:10.1038/nclimate1958.</w:t>
      </w:r>
    </w:p>
    <w:p w14:paraId="736860D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15. </w:t>
      </w:r>
      <w:r w:rsidRPr="00F34178">
        <w:rPr>
          <w:rFonts w:ascii="Arial" w:eastAsia="Times New Roman" w:hAnsi="Arial" w:cs="Arial"/>
          <w:noProof/>
          <w:sz w:val="20"/>
        </w:rPr>
        <w:tab/>
        <w:t xml:space="preserve">Aronson RB, Thatje S, Clarke A, et al. Climate Change and Invasibility of the Antarctic Benthos. </w:t>
      </w:r>
      <w:r w:rsidRPr="00F34178">
        <w:rPr>
          <w:rFonts w:ascii="Arial" w:eastAsia="Times New Roman" w:hAnsi="Arial" w:cs="Arial"/>
          <w:i/>
          <w:iCs/>
          <w:noProof/>
          <w:sz w:val="20"/>
        </w:rPr>
        <w:t>Annu Rev Ecol Evol Syst</w:t>
      </w:r>
      <w:r w:rsidRPr="00F34178">
        <w:rPr>
          <w:rFonts w:ascii="Arial" w:eastAsia="Times New Roman" w:hAnsi="Arial" w:cs="Arial"/>
          <w:noProof/>
          <w:sz w:val="20"/>
        </w:rPr>
        <w:t>. 2007;38(1):129-154. doi:10.1146/annurev.ecolsys.38.091206.095525.</w:t>
      </w:r>
    </w:p>
    <w:p w14:paraId="06591D7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16.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23CAFDAC"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17. </w:t>
      </w:r>
      <w:r w:rsidRPr="00F34178">
        <w:rPr>
          <w:rFonts w:ascii="Arial" w:eastAsia="Times New Roman" w:hAnsi="Arial" w:cs="Arial"/>
          <w:noProof/>
          <w:sz w:val="20"/>
        </w:rPr>
        <w:tab/>
        <w:t xml:space="preserve">Bruno JF, Carr LA, O’Connor MI. Exploring the role of temperature in the ocean through metabolic scaling. </w:t>
      </w:r>
      <w:r w:rsidRPr="00F34178">
        <w:rPr>
          <w:rFonts w:ascii="Arial" w:eastAsia="Times New Roman" w:hAnsi="Arial" w:cs="Arial"/>
          <w:i/>
          <w:iCs/>
          <w:noProof/>
          <w:sz w:val="20"/>
        </w:rPr>
        <w:t>Ecology</w:t>
      </w:r>
      <w:r w:rsidRPr="00F34178">
        <w:rPr>
          <w:rFonts w:ascii="Arial" w:eastAsia="Times New Roman" w:hAnsi="Arial" w:cs="Arial"/>
          <w:noProof/>
          <w:sz w:val="20"/>
        </w:rPr>
        <w:t>. 2015;96(12):3126-3140. doi:10.1890/14-1954.1.</w:t>
      </w:r>
    </w:p>
    <w:p w14:paraId="3D727AD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18. </w:t>
      </w:r>
      <w:r w:rsidRPr="00F34178">
        <w:rPr>
          <w:rFonts w:ascii="Arial" w:eastAsia="Times New Roman" w:hAnsi="Arial" w:cs="Arial"/>
          <w:noProof/>
          <w:sz w:val="20"/>
        </w:rPr>
        <w:tab/>
        <w:t xml:space="preserve">Svensson F, Karlsson E, G\a ardmark A, et al. In situ warming strengthens trophic cascades in a coastal food web. </w:t>
      </w:r>
      <w:r w:rsidRPr="00F34178">
        <w:rPr>
          <w:rFonts w:ascii="Arial" w:eastAsia="Times New Roman" w:hAnsi="Arial" w:cs="Arial"/>
          <w:i/>
          <w:iCs/>
          <w:noProof/>
          <w:sz w:val="20"/>
        </w:rPr>
        <w:t>Oikos</w:t>
      </w:r>
      <w:r w:rsidRPr="00F34178">
        <w:rPr>
          <w:rFonts w:ascii="Arial" w:eastAsia="Times New Roman" w:hAnsi="Arial" w:cs="Arial"/>
          <w:noProof/>
          <w:sz w:val="20"/>
        </w:rPr>
        <w:t>. 2017:In press.</w:t>
      </w:r>
    </w:p>
    <w:p w14:paraId="6BE03FC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19. </w:t>
      </w:r>
      <w:r w:rsidRPr="00F34178">
        <w:rPr>
          <w:rFonts w:ascii="Arial" w:eastAsia="Times New Roman" w:hAnsi="Arial" w:cs="Arial"/>
          <w:noProof/>
          <w:sz w:val="20"/>
        </w:rPr>
        <w:tab/>
        <w:t xml:space="preserve">Diffenbaugh NS, Field CB. Changes in Ecologically Critical Terrestrial Climate Conditions. </w:t>
      </w:r>
      <w:r w:rsidRPr="00F34178">
        <w:rPr>
          <w:rFonts w:ascii="Arial" w:eastAsia="Times New Roman" w:hAnsi="Arial" w:cs="Arial"/>
          <w:i/>
          <w:iCs/>
          <w:noProof/>
          <w:sz w:val="20"/>
        </w:rPr>
        <w:t>Science (80- )</w:t>
      </w:r>
      <w:r w:rsidRPr="00F34178">
        <w:rPr>
          <w:rFonts w:ascii="Arial" w:eastAsia="Times New Roman" w:hAnsi="Arial" w:cs="Arial"/>
          <w:noProof/>
          <w:sz w:val="20"/>
        </w:rPr>
        <w:t>. 2013;341(6145):486. doi:10.1126/science.1237123.</w:t>
      </w:r>
    </w:p>
    <w:p w14:paraId="14FBD12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20. </w:t>
      </w:r>
      <w:r w:rsidRPr="00F34178">
        <w:rPr>
          <w:rFonts w:ascii="Arial" w:eastAsia="Times New Roman" w:hAnsi="Arial" w:cs="Arial"/>
          <w:noProof/>
          <w:sz w:val="20"/>
        </w:rPr>
        <w:tab/>
        <w:t xml:space="preserve">Spalding MD, Fox HE, Allen GR, et al. Marine Ecoregions of the World: A Bioregionalization of Coastal and Shelf Areas. </w:t>
      </w:r>
      <w:r w:rsidRPr="00F34178">
        <w:rPr>
          <w:rFonts w:ascii="Arial" w:eastAsia="Times New Roman" w:hAnsi="Arial" w:cs="Arial"/>
          <w:i/>
          <w:iCs/>
          <w:noProof/>
          <w:sz w:val="20"/>
        </w:rPr>
        <w:t>Bioscience</w:t>
      </w:r>
      <w:r w:rsidRPr="00F34178">
        <w:rPr>
          <w:rFonts w:ascii="Arial" w:eastAsia="Times New Roman" w:hAnsi="Arial" w:cs="Arial"/>
          <w:noProof/>
          <w:sz w:val="20"/>
        </w:rPr>
        <w:t>. 2007;57(7):573-583. doi:10.1641/B570707.</w:t>
      </w:r>
    </w:p>
    <w:p w14:paraId="1B934B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21. </w:t>
      </w:r>
      <w:r w:rsidRPr="00F34178">
        <w:rPr>
          <w:rFonts w:ascii="Arial" w:eastAsia="Times New Roman" w:hAnsi="Arial" w:cs="Arial"/>
          <w:noProof/>
          <w:sz w:val="20"/>
        </w:rPr>
        <w:tab/>
        <w:t xml:space="preserve">Cacciapaglia C, van Woesik R. Reef-coral refugia in a rapidly changing ocean. </w:t>
      </w:r>
      <w:r w:rsidRPr="00F34178">
        <w:rPr>
          <w:rFonts w:ascii="Arial" w:eastAsia="Times New Roman" w:hAnsi="Arial" w:cs="Arial"/>
          <w:i/>
          <w:iCs/>
          <w:noProof/>
          <w:sz w:val="20"/>
        </w:rPr>
        <w:t>Glob Chang Biol</w:t>
      </w:r>
      <w:r w:rsidRPr="00F34178">
        <w:rPr>
          <w:rFonts w:ascii="Arial" w:eastAsia="Times New Roman" w:hAnsi="Arial" w:cs="Arial"/>
          <w:noProof/>
          <w:sz w:val="20"/>
        </w:rPr>
        <w:t>. 2015;21(6):2272-2282. doi:10.1111/gcb.12851.</w:t>
      </w:r>
    </w:p>
    <w:p w14:paraId="7CB4723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22. </w:t>
      </w:r>
      <w:r w:rsidRPr="00F34178">
        <w:rPr>
          <w:rFonts w:ascii="Arial" w:eastAsia="Times New Roman" w:hAnsi="Arial" w:cs="Arial"/>
          <w:noProof/>
          <w:sz w:val="20"/>
        </w:rPr>
        <w:tab/>
        <w:t xml:space="preserve">McLeod E, Salm R, Green A, Almany J. Designing marine protected area networks to address the impacts of climate change. </w:t>
      </w:r>
      <w:r w:rsidRPr="00F34178">
        <w:rPr>
          <w:rFonts w:ascii="Arial" w:eastAsia="Times New Roman" w:hAnsi="Arial" w:cs="Arial"/>
          <w:i/>
          <w:iCs/>
          <w:noProof/>
          <w:sz w:val="20"/>
        </w:rPr>
        <w:t>Front Ecol Environ</w:t>
      </w:r>
      <w:r w:rsidRPr="00F34178">
        <w:rPr>
          <w:rFonts w:ascii="Arial" w:eastAsia="Times New Roman" w:hAnsi="Arial" w:cs="Arial"/>
          <w:noProof/>
          <w:sz w:val="20"/>
        </w:rPr>
        <w:t>. 2009;7(7):362-370. doi:10.1890/070211.</w:t>
      </w:r>
    </w:p>
    <w:p w14:paraId="318F99E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23. </w:t>
      </w:r>
      <w:r w:rsidRPr="00F34178">
        <w:rPr>
          <w:rFonts w:ascii="Arial" w:eastAsia="Times New Roman" w:hAnsi="Arial" w:cs="Arial"/>
          <w:noProof/>
          <w:sz w:val="20"/>
        </w:rPr>
        <w:tab/>
        <w:t xml:space="preserve">McCauley DJ, Pinsky ML, Palumbi SR, Estes J a., Joyce FH, Warner RR. Marine defaunation: Animal loss in the global ocean. </w:t>
      </w:r>
      <w:r w:rsidRPr="00F34178">
        <w:rPr>
          <w:rFonts w:ascii="Arial" w:eastAsia="Times New Roman" w:hAnsi="Arial" w:cs="Arial"/>
          <w:i/>
          <w:iCs/>
          <w:noProof/>
          <w:sz w:val="20"/>
        </w:rPr>
        <w:t>Science (80- )</w:t>
      </w:r>
      <w:r w:rsidRPr="00F34178">
        <w:rPr>
          <w:rFonts w:ascii="Arial" w:eastAsia="Times New Roman" w:hAnsi="Arial" w:cs="Arial"/>
          <w:noProof/>
          <w:sz w:val="20"/>
        </w:rPr>
        <w:t>. 2015;347:247-254. doi:10.1126/science.1255641.</w:t>
      </w:r>
    </w:p>
    <w:p w14:paraId="6D10039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24. </w:t>
      </w:r>
      <w:r w:rsidRPr="00F34178">
        <w:rPr>
          <w:rFonts w:ascii="Arial" w:eastAsia="Times New Roman" w:hAnsi="Arial" w:cs="Arial"/>
          <w:noProof/>
          <w:sz w:val="20"/>
        </w:rPr>
        <w:tab/>
        <w:t xml:space="preserve">Waycott M, Duarte CM, Carruthers TJB, et al. Accelerating loss of seagrasses across the globe threatens coastal ecosystems. </w:t>
      </w:r>
      <w:r w:rsidRPr="00F34178">
        <w:rPr>
          <w:rFonts w:ascii="Arial" w:eastAsia="Times New Roman" w:hAnsi="Arial" w:cs="Arial"/>
          <w:i/>
          <w:iCs/>
          <w:noProof/>
          <w:sz w:val="20"/>
        </w:rPr>
        <w:t>Proc Natl Acad Sci</w:t>
      </w:r>
      <w:r w:rsidRPr="00F34178">
        <w:rPr>
          <w:rFonts w:ascii="Arial" w:eastAsia="Times New Roman" w:hAnsi="Arial" w:cs="Arial"/>
          <w:noProof/>
          <w:sz w:val="20"/>
        </w:rPr>
        <w:t>. 2009;106:12377-12381. doi:10.1073/pnas.0905620106.</w:t>
      </w:r>
    </w:p>
    <w:p w14:paraId="1A678FE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25. </w:t>
      </w:r>
      <w:r w:rsidRPr="00F34178">
        <w:rPr>
          <w:rFonts w:ascii="Arial" w:eastAsia="Times New Roman" w:hAnsi="Arial" w:cs="Arial"/>
          <w:noProof/>
          <w:sz w:val="20"/>
        </w:rPr>
        <w:tab/>
        <w:t xml:space="preserve">Polidoro BA, Carpenter KE, Collins L, et al. The loss of species: Mangrove extinction risk and </w:t>
      </w:r>
      <w:r w:rsidRPr="00F34178">
        <w:rPr>
          <w:rFonts w:ascii="Arial" w:eastAsia="Times New Roman" w:hAnsi="Arial" w:cs="Arial"/>
          <w:noProof/>
          <w:sz w:val="20"/>
        </w:rPr>
        <w:lastRenderedPageBreak/>
        <w:t xml:space="preserve">geographic areas of global concern. Hansen DM, ed. </w:t>
      </w:r>
      <w:r w:rsidRPr="00F34178">
        <w:rPr>
          <w:rFonts w:ascii="Arial" w:eastAsia="Times New Roman" w:hAnsi="Arial" w:cs="Arial"/>
          <w:i/>
          <w:iCs/>
          <w:noProof/>
          <w:sz w:val="20"/>
        </w:rPr>
        <w:t>PLoS One</w:t>
      </w:r>
      <w:r w:rsidRPr="00F34178">
        <w:rPr>
          <w:rFonts w:ascii="Arial" w:eastAsia="Times New Roman" w:hAnsi="Arial" w:cs="Arial"/>
          <w:noProof/>
          <w:sz w:val="20"/>
        </w:rPr>
        <w:t>. 2010;5(4):e10095. doi:10.1371/journal.pone.0010095.</w:t>
      </w:r>
    </w:p>
    <w:p w14:paraId="12095489"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26. </w:t>
      </w:r>
      <w:r w:rsidRPr="00F34178">
        <w:rPr>
          <w:rFonts w:ascii="Arial" w:eastAsia="Times New Roman" w:hAnsi="Arial" w:cs="Arial"/>
          <w:noProof/>
          <w:sz w:val="20"/>
        </w:rPr>
        <w:tab/>
        <w:t xml:space="preserve">Bruno JF, Selig ER. Regional decline of coral cover in the Indo-Pacific: timing, extent, and subregional comparisons. </w:t>
      </w:r>
      <w:r w:rsidRPr="00F34178">
        <w:rPr>
          <w:rFonts w:ascii="Arial" w:eastAsia="Times New Roman" w:hAnsi="Arial" w:cs="Arial"/>
          <w:i/>
          <w:iCs/>
          <w:noProof/>
          <w:sz w:val="20"/>
        </w:rPr>
        <w:t>PLoS One</w:t>
      </w:r>
      <w:r w:rsidRPr="00F34178">
        <w:rPr>
          <w:rFonts w:ascii="Arial" w:eastAsia="Times New Roman" w:hAnsi="Arial" w:cs="Arial"/>
          <w:noProof/>
          <w:sz w:val="20"/>
        </w:rPr>
        <w:t>. 2007:e711.</w:t>
      </w:r>
    </w:p>
    <w:p w14:paraId="0AFCD2A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27. </w:t>
      </w:r>
      <w:r w:rsidRPr="00F34178">
        <w:rPr>
          <w:rFonts w:ascii="Arial" w:eastAsia="Times New Roman" w:hAnsi="Arial" w:cs="Arial"/>
          <w:noProof/>
          <w:sz w:val="20"/>
        </w:rPr>
        <w:tab/>
        <w:t xml:space="preserve">Edgar GJ, Stuart-Smith RD, Willis TJ, et al. Global conservation outcomes depend on marine protected areas with five key features. </w:t>
      </w:r>
      <w:r w:rsidRPr="00F34178">
        <w:rPr>
          <w:rFonts w:ascii="Arial" w:eastAsia="Times New Roman" w:hAnsi="Arial" w:cs="Arial"/>
          <w:i/>
          <w:iCs/>
          <w:noProof/>
          <w:sz w:val="20"/>
        </w:rPr>
        <w:t>Nature</w:t>
      </w:r>
      <w:r w:rsidRPr="00F34178">
        <w:rPr>
          <w:rFonts w:ascii="Arial" w:eastAsia="Times New Roman" w:hAnsi="Arial" w:cs="Arial"/>
          <w:noProof/>
          <w:sz w:val="20"/>
        </w:rPr>
        <w:t>. 2014;506(7487):216-220. doi:10.1038/nature13022.</w:t>
      </w:r>
    </w:p>
    <w:p w14:paraId="202A2411"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28. </w:t>
      </w:r>
      <w:r w:rsidRPr="00F34178">
        <w:rPr>
          <w:rFonts w:ascii="Arial" w:eastAsia="Times New Roman" w:hAnsi="Arial" w:cs="Arial"/>
          <w:noProof/>
          <w:sz w:val="20"/>
        </w:rPr>
        <w:tab/>
        <w:t xml:space="preserve">Lester SE, Halpern BS, Grorud-Colvert K, et al. Biological effects within no-take marine reserves: A global synthesis. </w:t>
      </w:r>
      <w:r w:rsidRPr="00F34178">
        <w:rPr>
          <w:rFonts w:ascii="Arial" w:eastAsia="Times New Roman" w:hAnsi="Arial" w:cs="Arial"/>
          <w:i/>
          <w:iCs/>
          <w:noProof/>
          <w:sz w:val="20"/>
        </w:rPr>
        <w:t>Mar Ecol Prog Ser</w:t>
      </w:r>
      <w:r w:rsidRPr="00F34178">
        <w:rPr>
          <w:rFonts w:ascii="Arial" w:eastAsia="Times New Roman" w:hAnsi="Arial" w:cs="Arial"/>
          <w:noProof/>
          <w:sz w:val="20"/>
        </w:rPr>
        <w:t>. 2009;384:33-46. doi:10.3354/meps08029.</w:t>
      </w:r>
    </w:p>
    <w:p w14:paraId="0BB65A0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29. </w:t>
      </w:r>
      <w:r w:rsidRPr="00F34178">
        <w:rPr>
          <w:rFonts w:ascii="Arial" w:eastAsia="Times New Roman" w:hAnsi="Arial" w:cs="Arial"/>
          <w:noProof/>
          <w:sz w:val="20"/>
        </w:rPr>
        <w:tab/>
        <w:t xml:space="preserve">O’Leary BC, Winther-Janson M, Bainbridge JM, Aitken J, Hawkins JP, Roberts CM. Effective coverage targets for ocean protection. </w:t>
      </w:r>
      <w:r w:rsidRPr="00F34178">
        <w:rPr>
          <w:rFonts w:ascii="Arial" w:eastAsia="Times New Roman" w:hAnsi="Arial" w:cs="Arial"/>
          <w:i/>
          <w:iCs/>
          <w:noProof/>
          <w:sz w:val="20"/>
        </w:rPr>
        <w:t>Conserv Lett</w:t>
      </w:r>
      <w:r w:rsidRPr="00F34178">
        <w:rPr>
          <w:rFonts w:ascii="Arial" w:eastAsia="Times New Roman" w:hAnsi="Arial" w:cs="Arial"/>
          <w:noProof/>
          <w:sz w:val="20"/>
        </w:rPr>
        <w:t>. 2016;9(6):398-404. doi:10.1111/conl.12247.</w:t>
      </w:r>
    </w:p>
    <w:p w14:paraId="6DA85458" w14:textId="77777777" w:rsidR="00F34178" w:rsidRPr="00F34178" w:rsidRDefault="00F34178" w:rsidP="00F34178">
      <w:pPr>
        <w:widowControl w:val="0"/>
        <w:autoSpaceDE w:val="0"/>
        <w:autoSpaceDN w:val="0"/>
        <w:adjustRightInd w:val="0"/>
        <w:spacing w:line="480" w:lineRule="auto"/>
        <w:ind w:left="640" w:hanging="640"/>
        <w:rPr>
          <w:rFonts w:ascii="Arial" w:hAnsi="Arial" w:cs="Arial"/>
          <w:noProof/>
          <w:sz w:val="20"/>
        </w:rPr>
      </w:pPr>
      <w:r w:rsidRPr="00F34178">
        <w:rPr>
          <w:rFonts w:ascii="Arial" w:eastAsia="Times New Roman" w:hAnsi="Arial" w:cs="Arial"/>
          <w:noProof/>
          <w:sz w:val="20"/>
        </w:rPr>
        <w:t xml:space="preserve">30. </w:t>
      </w:r>
      <w:r w:rsidRPr="00F34178">
        <w:rPr>
          <w:rFonts w:ascii="Arial" w:eastAsia="Times New Roman" w:hAnsi="Arial" w:cs="Arial"/>
          <w:noProof/>
          <w:sz w:val="20"/>
        </w:rPr>
        <w:tab/>
        <w:t xml:space="preserve">Roberts CM, O’Leary BC, McCauley DJ, et al. Marine reserves can mitigate and promote adaptation to climate change. </w:t>
      </w:r>
      <w:r w:rsidRPr="00F34178">
        <w:rPr>
          <w:rFonts w:ascii="Arial" w:eastAsia="Times New Roman" w:hAnsi="Arial" w:cs="Arial"/>
          <w:i/>
          <w:iCs/>
          <w:noProof/>
          <w:sz w:val="20"/>
        </w:rPr>
        <w:t xml:space="preserve">Proc Natl Acad Sci </w:t>
      </w:r>
      <w:r w:rsidRPr="00F34178">
        <w:rPr>
          <w:rFonts w:ascii="Arial" w:eastAsia="Times New Roman" w:hAnsi="Arial" w:cs="Arial"/>
          <w:noProof/>
          <w:sz w:val="20"/>
        </w:rPr>
        <w:t>. 2017;114(24):6167-6175. doi:10.1073/pnas.1701262114.</w:t>
      </w:r>
    </w:p>
    <w:p w14:paraId="5D866124" w14:textId="6A8CD94E" w:rsidR="00DA676B" w:rsidRPr="0020463F" w:rsidRDefault="00DA676B" w:rsidP="00F34178">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1AC9B43C"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Projected </w:t>
      </w:r>
      <w:r w:rsidRPr="00BF5917">
        <w:rPr>
          <w:rFonts w:ascii="Arial" w:hAnsi="Arial" w:cs="Arial"/>
          <w:sz w:val="20"/>
          <w:szCs w:val="20"/>
        </w:rPr>
        <w:t xml:space="preserve">rates of </w:t>
      </w:r>
      <w:r w:rsidR="00C874DF">
        <w:rPr>
          <w:rFonts w:ascii="Arial" w:hAnsi="Arial" w:cs="Arial"/>
          <w:sz w:val="20"/>
          <w:szCs w:val="20"/>
        </w:rPr>
        <w:t xml:space="preserve">increase of </w:t>
      </w:r>
      <w:r w:rsidRPr="00BF5917">
        <w:rPr>
          <w:rFonts w:ascii="Arial" w:hAnsi="Arial" w:cs="Arial"/>
          <w:sz w:val="20"/>
          <w:szCs w:val="20"/>
        </w:rPr>
        <w:t>ocean temperature (</w:t>
      </w:r>
      <w:r w:rsidR="003F511C">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sidR="00D13D72">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in </w:t>
      </w:r>
      <w:r w:rsidR="00BF5917" w:rsidRPr="00BF5917">
        <w:rPr>
          <w:rFonts w:ascii="Arial" w:hAnsi="Arial" w:cs="Arial"/>
          <w:color w:val="1A1A1A"/>
          <w:sz w:val="20"/>
          <w:szCs w:val="20"/>
        </w:rPr>
        <w:t xml:space="preserve">no-take marine reserves and for </w:t>
      </w:r>
      <w:r w:rsidRPr="00BF5917">
        <w:rPr>
          <w:rFonts w:ascii="Arial" w:hAnsi="Arial" w:cs="Arial"/>
          <w:color w:val="1A1A1A"/>
          <w:sz w:val="20"/>
          <w:szCs w:val="20"/>
        </w:rPr>
        <w:t xml:space="preserve">MPAs </w:t>
      </w:r>
      <w:r w:rsidR="00BF5917" w:rsidRPr="00BF5917">
        <w:rPr>
          <w:rFonts w:ascii="Arial" w:hAnsi="Arial" w:cs="Arial"/>
          <w:color w:val="1A1A1A"/>
          <w:sz w:val="20"/>
          <w:szCs w:val="20"/>
        </w:rPr>
        <w:t xml:space="preserve">in four </w:t>
      </w:r>
      <w:r w:rsidR="00BF5917" w:rsidRPr="00BF5917">
        <w:rPr>
          <w:rFonts w:ascii="Arial" w:hAnsi="Arial" w:cs="Arial"/>
          <w:sz w:val="20"/>
          <w:szCs w:val="20"/>
        </w:rPr>
        <w:t>latitudinal zones</w:t>
      </w:r>
      <w:r w:rsidR="003F511C">
        <w:rPr>
          <w:rFonts w:ascii="Arial" w:hAnsi="Arial" w:cs="Arial"/>
          <w:sz w:val="20"/>
          <w:szCs w:val="20"/>
        </w:rPr>
        <w:t xml:space="preserve"> for two different </w:t>
      </w:r>
      <w:r w:rsidR="00E77772">
        <w:rPr>
          <w:rFonts w:ascii="Arial" w:hAnsi="Arial" w:cs="Arial"/>
          <w:sz w:val="20"/>
          <w:szCs w:val="20"/>
        </w:rPr>
        <w:t xml:space="preserve">emission scenarios </w:t>
      </w:r>
      <w:r w:rsidR="0005090E">
        <w:rPr>
          <w:rFonts w:ascii="Arial" w:hAnsi="Arial" w:cs="Arial"/>
          <w:sz w:val="20"/>
          <w:szCs w:val="20"/>
        </w:rPr>
        <w:t>(RCP 8.5 and 4.5</w:t>
      </w:r>
      <w:r w:rsidR="003F511C">
        <w:rPr>
          <w:rFonts w:ascii="Arial" w:hAnsi="Arial" w:cs="Arial"/>
          <w:sz w:val="20"/>
          <w:szCs w:val="20"/>
        </w:rPr>
        <w:t>)</w:t>
      </w:r>
      <w:r w:rsidR="0005090E">
        <w:rPr>
          <w:rFonts w:ascii="Arial" w:hAnsi="Arial" w:cs="Arial"/>
          <w:sz w:val="20"/>
          <w:szCs w:val="20"/>
        </w:rPr>
        <w:t xml:space="preserve"> based on </w:t>
      </w:r>
      <w:r w:rsidR="0005090E" w:rsidRPr="00FA419F">
        <w:rPr>
          <w:rFonts w:ascii="Arial" w:hAnsi="Arial" w:cs="Arial"/>
          <w:sz w:val="20"/>
          <w:szCs w:val="20"/>
        </w:rPr>
        <w:t xml:space="preserve">CMIP5 </w:t>
      </w:r>
      <w:r w:rsidR="0005090E">
        <w:rPr>
          <w:rFonts w:ascii="Arial" w:hAnsi="Arial" w:cs="Arial"/>
          <w:sz w:val="20"/>
          <w:szCs w:val="20"/>
        </w:rPr>
        <w:t xml:space="preserve">simulation </w:t>
      </w:r>
      <w:r w:rsidR="0005090E" w:rsidRPr="0005090E">
        <w:rPr>
          <w:rFonts w:ascii="Arial" w:hAnsi="Arial" w:cs="Arial"/>
          <w:sz w:val="20"/>
          <w:szCs w:val="20"/>
          <w:highlight w:val="yellow"/>
        </w:rPr>
        <w:t>ensembles</w:t>
      </w:r>
      <w:r w:rsidR="00BF5917" w:rsidRPr="00BF5917">
        <w:rPr>
          <w:rFonts w:ascii="Arial" w:hAnsi="Arial" w:cs="Arial"/>
          <w:sz w:val="20"/>
          <w:szCs w:val="20"/>
        </w:rPr>
        <w:t>.</w:t>
      </w:r>
      <w:r w:rsidR="00861ADA">
        <w:rPr>
          <w:rFonts w:ascii="Arial" w:hAnsi="Arial" w:cs="Arial"/>
          <w:sz w:val="20"/>
          <w:szCs w:val="20"/>
        </w:rPr>
        <w:t xml:space="preserve"> </w:t>
      </w:r>
      <w:r w:rsidR="00E77772" w:rsidRPr="007F03C0">
        <w:rPr>
          <w:rFonts w:ascii="Arial" w:hAnsi="Arial" w:cs="Arial"/>
          <w:sz w:val="20"/>
          <w:szCs w:val="20"/>
          <w:highlight w:val="yellow"/>
        </w:rPr>
        <w:t>what’s the time period this is calculated? 2001-2100??</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337" w:type="dxa"/>
        <w:tblLayout w:type="fixed"/>
        <w:tblLook w:val="04A0" w:firstRow="1" w:lastRow="0" w:firstColumn="1" w:lastColumn="0" w:noHBand="0" w:noVBand="1"/>
      </w:tblPr>
      <w:tblGrid>
        <w:gridCol w:w="781"/>
        <w:gridCol w:w="780"/>
        <w:gridCol w:w="1296"/>
        <w:gridCol w:w="1296"/>
        <w:gridCol w:w="1296"/>
        <w:gridCol w:w="1296"/>
        <w:gridCol w:w="1296"/>
        <w:gridCol w:w="1296"/>
      </w:tblGrid>
      <w:tr w:rsidR="00BF2C31" w:rsidRPr="00884042" w14:paraId="55FDDE40" w14:textId="77777777" w:rsidTr="00BF2C3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780" w:type="dxa"/>
            <w:vAlign w:val="center"/>
          </w:tcPr>
          <w:p w14:paraId="5F905ACE" w14:textId="77777777" w:rsidR="00BF2C31" w:rsidRDefault="00BF2C31" w:rsidP="003F511C">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Model</w:t>
            </w:r>
          </w:p>
          <w:p w14:paraId="02FB7544" w14:textId="77777777" w:rsidR="00BF2C31" w:rsidRPr="00BD75A5" w:rsidRDefault="00BF2C31" w:rsidP="003F511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BF2C31" w14:paraId="173AE939"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5DAED710" w14:textId="5284D5D3"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2B79116B" w14:textId="4D0BE3D5"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BF2C31" w14:paraId="29832FC5"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780" w:type="dxa"/>
            <w:vAlign w:val="center"/>
          </w:tcPr>
          <w:p w14:paraId="0125DC8E" w14:textId="5C303699"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780" w:type="dxa"/>
            <w:vAlign w:val="center"/>
          </w:tcPr>
          <w:p w14:paraId="41518AE0" w14:textId="40AB6BB7"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520B0C04" w14:textId="1FCB6F60"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 xml:space="preserve">(mean values and sample size = number of </w:t>
      </w:r>
      <w:r w:rsidR="00E77772">
        <w:rPr>
          <w:rFonts w:ascii="Arial" w:hAnsi="Arial" w:cs="Arial"/>
          <w:sz w:val="20"/>
          <w:szCs w:val="20"/>
        </w:rPr>
        <w:t xml:space="preserve">SIZE (in km) </w:t>
      </w:r>
      <w:r w:rsidR="007709F8">
        <w:rPr>
          <w:rFonts w:ascii="Arial" w:hAnsi="Arial" w:cs="Arial"/>
          <w:sz w:val="20"/>
          <w:szCs w:val="20"/>
        </w:rPr>
        <w:t xml:space="preserve">cells) </w:t>
      </w:r>
      <w:r w:rsidRPr="00BF5917">
        <w:rPr>
          <w:rFonts w:ascii="Arial" w:hAnsi="Arial" w:cs="Arial"/>
          <w:sz w:val="20"/>
          <w:szCs w:val="20"/>
        </w:rPr>
        <w:t xml:space="preserve">of ocean temperatures </w:t>
      </w:r>
      <w:r w:rsidRPr="00BF5917">
        <w:rPr>
          <w:rFonts w:ascii="Arial" w:hAnsi="Arial" w:cs="Arial"/>
          <w:color w:val="1A1A1A"/>
          <w:sz w:val="20"/>
          <w:szCs w:val="20"/>
        </w:rPr>
        <w:t xml:space="preserve">in </w:t>
      </w:r>
      <w:commentRangeStart w:id="11"/>
      <w:r w:rsidRPr="00BF5917">
        <w:rPr>
          <w:rFonts w:ascii="Arial" w:hAnsi="Arial" w:cs="Arial"/>
          <w:color w:val="1A1A1A"/>
          <w:sz w:val="20"/>
          <w:szCs w:val="20"/>
        </w:rPr>
        <w:t>MPAs</w:t>
      </w:r>
      <w:commentRangeEnd w:id="11"/>
      <w:r w:rsidR="00E77772">
        <w:rPr>
          <w:rStyle w:val="CommentReference"/>
          <w:rFonts w:asciiTheme="minorHAnsi" w:hAnsiTheme="minorHAnsi" w:cstheme="minorBidi"/>
        </w:rPr>
        <w:commentReference w:id="11"/>
      </w:r>
      <w:r w:rsidRPr="00BF5917">
        <w:rPr>
          <w:rFonts w:ascii="Arial" w:hAnsi="Arial" w:cs="Arial"/>
          <w:color w:val="1A1A1A"/>
          <w:sz w:val="20"/>
          <w:szCs w:val="20"/>
        </w:rPr>
        <w:t xml:space="preserve">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w:t>
      </w:r>
      <w:commentRangeStart w:id="12"/>
      <w:r w:rsidR="007709F8">
        <w:rPr>
          <w:rFonts w:ascii="Arial" w:hAnsi="Arial" w:cs="Arial"/>
          <w:sz w:val="20"/>
          <w:szCs w:val="20"/>
        </w:rPr>
        <w:t>042</w:t>
      </w:r>
      <w:commentRangeEnd w:id="12"/>
      <w:r w:rsidR="00E77772">
        <w:rPr>
          <w:rStyle w:val="CommentReference"/>
          <w:rFonts w:asciiTheme="minorHAnsi" w:hAnsiTheme="minorHAnsi" w:cstheme="minorBidi"/>
        </w:rPr>
        <w:commentReference w:id="12"/>
      </w:r>
      <w:r w:rsidR="007709F8">
        <w:rPr>
          <w:rFonts w:ascii="Arial" w:hAnsi="Arial" w:cs="Arial"/>
          <w:sz w:val="20"/>
          <w:szCs w:val="20"/>
        </w:rPr>
        <w:t xml:space="preserve"> (n=44012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7709F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7709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7709F8">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BCB0635" w14:textId="77777777" w:rsidR="00411615" w:rsidRDefault="00411615" w:rsidP="00694E2B">
      <w:pPr>
        <w:spacing w:line="480" w:lineRule="auto"/>
        <w:rPr>
          <w:rFonts w:ascii="Arial" w:hAnsi="Arial" w:cs="Arial"/>
          <w:b/>
          <w:sz w:val="20"/>
          <w:szCs w:val="20"/>
        </w:rPr>
      </w:pPr>
    </w:p>
    <w:p w14:paraId="66BA16EA" w14:textId="6C0A84A5"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lastRenderedPageBreak/>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4F7AFEE3"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8B148B">
        <w:rPr>
          <w:rFonts w:ascii="Arial" w:hAnsi="Arial" w:cs="Arial"/>
          <w:sz w:val="20"/>
          <w:szCs w:val="20"/>
        </w:rPr>
        <w:t xml:space="preserve">Rates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C</w:t>
      </w:r>
      <w:r w:rsidR="00E77772">
        <w:rPr>
          <w:rFonts w:ascii="Arial" w:hAnsi="Arial" w:cs="Arial"/>
          <w:sz w:val="20"/>
          <w:szCs w:val="20"/>
        </w:rPr>
        <w:t>MI</w:t>
      </w:r>
      <w:r w:rsidR="00C26ADC">
        <w:rPr>
          <w:rFonts w:ascii="Arial" w:hAnsi="Arial" w:cs="Arial"/>
          <w:sz w:val="20"/>
          <w:szCs w:val="20"/>
        </w:rPr>
        <w:t>P</w:t>
      </w:r>
      <w:r w:rsidR="008B148B">
        <w:rPr>
          <w:rFonts w:ascii="Arial" w:hAnsi="Arial" w:cs="Arial"/>
          <w:sz w:val="20"/>
          <w:szCs w:val="20"/>
        </w:rPr>
        <w:t xml:space="preserve">5 ensemble model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77772">
        <w:rPr>
          <w:rFonts w:ascii="Arial" w:hAnsi="Arial" w:cs="Arial"/>
          <w:sz w:val="20"/>
          <w:szCs w:val="20"/>
        </w:rPr>
        <w:t xml:space="preserve"> over </w:t>
      </w:r>
      <w:r w:rsidR="007C6DD6">
        <w:rPr>
          <w:rFonts w:ascii="Arial" w:hAnsi="Arial" w:cs="Arial"/>
          <w:sz w:val="20"/>
          <w:szCs w:val="20"/>
          <w:highlight w:val="yellow"/>
        </w:rPr>
        <w:t>2001-2100?</w:t>
      </w:r>
      <w:r w:rsidRPr="007019AA">
        <w:rPr>
          <w:rFonts w:ascii="Arial" w:hAnsi="Arial" w:cs="Arial"/>
          <w:sz w:val="20"/>
          <w:szCs w:val="20"/>
          <w:highlight w:val="yellow"/>
        </w:rPr>
        <w:t>.</w:t>
      </w:r>
      <w:r w:rsidRPr="000F1386">
        <w:rPr>
          <w:rFonts w:ascii="Arial" w:hAnsi="Arial" w:cs="Arial"/>
          <w:sz w:val="20"/>
          <w:szCs w:val="20"/>
        </w:rPr>
        <w:t xml:space="preserve"> </w:t>
      </w:r>
      <w:r w:rsidR="006A08F2">
        <w:rPr>
          <w:rFonts w:ascii="Arial" w:hAnsi="Arial" w:cs="Arial"/>
          <w:sz w:val="20"/>
          <w:szCs w:val="20"/>
        </w:rPr>
        <w:t xml:space="preserve">Black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1">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53D8097F"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Safety Margin</w:t>
      </w:r>
      <w:r w:rsidR="00696DBF">
        <w:rPr>
          <w:rFonts w:ascii="Arial" w:hAnsi="Arial" w:cs="Arial"/>
          <w:color w:val="1A1A1A"/>
          <w:sz w:val="20"/>
          <w:szCs w:val="20"/>
        </w:rPr>
        <w:t xml:space="preserve">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2321AA">
        <w:rPr>
          <w:rFonts w:ascii="Arial" w:hAnsi="Arial" w:cs="Arial"/>
          <w:sz w:val="20"/>
          <w:szCs w:val="20"/>
          <w:highlight w:val="yellow"/>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D10C96" w:rsidRPr="00D10C96">
        <w:rPr>
          <w:rFonts w:ascii="Arial" w:hAnsi="Arial" w:cs="Arial"/>
          <w:noProof/>
          <w:sz w:val="20"/>
          <w:vertAlign w:val="superscript"/>
        </w:rPr>
        <w:t>4</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w:t>
      </w:r>
      <w:r w:rsidR="00E00D9A">
        <w:rPr>
          <w:rFonts w:ascii="Arial" w:hAnsi="Arial" w:cs="Arial"/>
          <w:sz w:val="20"/>
          <w:szCs w:val="20"/>
        </w:rPr>
        <w:t xml:space="preserve">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479F7FBA" w14:textId="32C385AC" w:rsidR="00485B66" w:rsidRDefault="00485B66" w:rsidP="007B4471">
      <w:pPr>
        <w:rPr>
          <w:rFonts w:ascii="Arial" w:hAnsi="Arial" w:cs="Arial"/>
          <w:b/>
          <w:sz w:val="20"/>
          <w:szCs w:val="20"/>
        </w:rPr>
      </w:pPr>
    </w:p>
    <w:p w14:paraId="29ECA271" w14:textId="67D9834B" w:rsidR="0050482F" w:rsidRDefault="00FD58F6" w:rsidP="00694E2B">
      <w:pPr>
        <w:widowControl w:val="0"/>
        <w:autoSpaceDE w:val="0"/>
        <w:autoSpaceDN w:val="0"/>
        <w:adjustRightInd w:val="0"/>
        <w:spacing w:after="240" w:line="480" w:lineRule="auto"/>
        <w:rPr>
          <w:rFonts w:ascii="Arial" w:hAnsi="Arial" w:cs="Arial"/>
          <w:b/>
          <w:sz w:val="20"/>
          <w:szCs w:val="20"/>
        </w:rPr>
      </w:pPr>
      <w:r w:rsidRPr="005F363D">
        <w:rPr>
          <w:rFonts w:ascii="Arial" w:hAnsi="Arial" w:cs="Arial"/>
          <w:b/>
          <w:noProof/>
          <w:sz w:val="20"/>
          <w:szCs w:val="20"/>
        </w:rPr>
        <w:drawing>
          <wp:inline distT="0" distB="0" distL="0" distR="0" wp14:anchorId="7078B638" wp14:editId="6561D5D5">
            <wp:extent cx="4890135" cy="5529338"/>
            <wp:effectExtent l="0" t="0" r="1206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_2050.jp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4892734" cy="5532276"/>
                    </a:xfrm>
                    <a:prstGeom prst="rect">
                      <a:avLst/>
                    </a:prstGeom>
                    <a:ln>
                      <a:noFill/>
                    </a:ln>
                    <a:extLst>
                      <a:ext uri="{53640926-AAD7-44D8-BBD7-CCE9431645EC}">
                        <a14:shadowObscured xmlns:a14="http://schemas.microsoft.com/office/drawing/2010/main"/>
                      </a:ext>
                    </a:extLst>
                  </pic:spPr>
                </pic:pic>
              </a:graphicData>
            </a:graphic>
          </wp:inline>
        </w:drawing>
      </w:r>
    </w:p>
    <w:p w14:paraId="6DF512AB" w14:textId="1784EF9B" w:rsidR="007B4471" w:rsidRPr="003F7627" w:rsidRDefault="0050482F" w:rsidP="00694E2B">
      <w:pPr>
        <w:widowControl w:val="0"/>
        <w:autoSpaceDE w:val="0"/>
        <w:autoSpaceDN w:val="0"/>
        <w:adjustRightInd w:val="0"/>
        <w:spacing w:after="240" w:line="480" w:lineRule="auto"/>
        <w:rPr>
          <w:rFonts w:ascii="Arial" w:hAnsi="Arial" w:cs="Arial"/>
          <w:sz w:val="20"/>
          <w:szCs w:val="20"/>
        </w:rPr>
      </w:pPr>
      <w:r w:rsidRPr="003F7627">
        <w:rPr>
          <w:rFonts w:ascii="Arial" w:hAnsi="Arial" w:cs="Arial"/>
          <w:b/>
          <w:sz w:val="20"/>
          <w:szCs w:val="20"/>
        </w:rPr>
        <w:t xml:space="preserve">Figure 3. Spatial distribution </w:t>
      </w:r>
      <w:r w:rsidR="00A53EED" w:rsidRPr="003F7627">
        <w:rPr>
          <w:rFonts w:ascii="Arial" w:hAnsi="Arial" w:cs="Arial"/>
          <w:b/>
          <w:sz w:val="20"/>
          <w:szCs w:val="20"/>
        </w:rPr>
        <w:t>of temporary refugia fro</w:t>
      </w:r>
      <w:r w:rsidR="00855D2B" w:rsidRPr="003F7627">
        <w:rPr>
          <w:rFonts w:ascii="Arial" w:hAnsi="Arial" w:cs="Arial"/>
          <w:b/>
          <w:sz w:val="20"/>
          <w:szCs w:val="20"/>
        </w:rPr>
        <w:t xml:space="preserve">m climate change in the ocean.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commentRangeStart w:id="13"/>
      <w:r w:rsidR="00D90638">
        <w:rPr>
          <w:rFonts w:ascii="Arial" w:hAnsi="Arial" w:cs="Arial"/>
          <w:sz w:val="20"/>
          <w:szCs w:val="20"/>
        </w:rPr>
        <w:t>lilac</w:t>
      </w:r>
      <w:commentRangeEnd w:id="13"/>
      <w:r w:rsidR="00D90638">
        <w:rPr>
          <w:rStyle w:val="CommentReference"/>
          <w:rFonts w:asciiTheme="minorHAnsi" w:hAnsiTheme="minorHAnsi" w:cstheme="minorBidi"/>
        </w:rPr>
        <w:commentReference w:id="13"/>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The </w:t>
      </w:r>
      <w:r w:rsidR="007E3E3F">
        <w:rPr>
          <w:rFonts w:ascii="Arial" w:hAnsi="Arial" w:cs="Arial"/>
          <w:sz w:val="20"/>
          <w:szCs w:val="20"/>
        </w:rPr>
        <w:t xml:space="preserve">ocean surface </w:t>
      </w:r>
      <w:r w:rsidR="003F7627" w:rsidRPr="003F7627">
        <w:rPr>
          <w:rFonts w:ascii="Arial" w:hAnsi="Arial" w:cs="Arial"/>
          <w:sz w:val="20"/>
          <w:szCs w:val="20"/>
        </w:rPr>
        <w:t>area</w:t>
      </w:r>
      <w:r w:rsidR="007E3E3F">
        <w:rPr>
          <w:rFonts w:ascii="Arial" w:hAnsi="Arial" w:cs="Arial"/>
          <w:sz w:val="20"/>
          <w:szCs w:val="20"/>
        </w:rPr>
        <w:t xml:space="preserve"> covered</w:t>
      </w:r>
      <w:r w:rsidR="003F7627" w:rsidRPr="003F7627">
        <w:rPr>
          <w:rFonts w:ascii="Arial" w:hAnsi="Arial" w:cs="Arial"/>
          <w:sz w:val="20"/>
          <w:szCs w:val="20"/>
        </w:rPr>
        <w:t xml:space="preserve"> </w:t>
      </w:r>
      <w:r w:rsidR="007E3E3F">
        <w:rPr>
          <w:rFonts w:ascii="Arial" w:hAnsi="Arial" w:cs="Arial"/>
          <w:sz w:val="20"/>
          <w:szCs w:val="20"/>
        </w:rPr>
        <w:t>by</w:t>
      </w:r>
      <w:r w:rsidR="003F7627" w:rsidRPr="003F7627">
        <w:rPr>
          <w:rFonts w:ascii="Arial" w:hAnsi="Arial" w:cs="Arial"/>
          <w:sz w:val="20"/>
          <w:szCs w:val="20"/>
        </w:rPr>
        <w:t xml:space="preserve"> RCP 4.5 multifactor refugia </w:t>
      </w:r>
      <w:r w:rsidR="003F7627" w:rsidRPr="005F363D">
        <w:rPr>
          <w:rFonts w:ascii="Arial" w:hAnsi="Arial" w:cs="Arial"/>
          <w:sz w:val="20"/>
          <w:szCs w:val="20"/>
          <w:highlight w:val="yellow"/>
        </w:rPr>
        <w:t>(</w:t>
      </w:r>
      <w:r w:rsidR="003F7627" w:rsidRPr="005F363D">
        <w:rPr>
          <w:rFonts w:ascii="Arial" w:eastAsia="Times New Roman" w:hAnsi="Arial" w:cs="Arial"/>
          <w:color w:val="000000"/>
          <w:sz w:val="20"/>
          <w:szCs w:val="20"/>
          <w:highlight w:val="yellow"/>
          <w:shd w:val="clear" w:color="auto" w:fill="FFFFFF"/>
        </w:rPr>
        <w:t>46 x e6 km</w:t>
      </w:r>
      <w:r w:rsidR="003F7627" w:rsidRPr="005F363D">
        <w:rPr>
          <w:rFonts w:ascii="Arial" w:eastAsia="Times New Roman" w:hAnsi="Arial" w:cs="Arial"/>
          <w:color w:val="000000"/>
          <w:sz w:val="20"/>
          <w:szCs w:val="20"/>
          <w:highlight w:val="yellow"/>
          <w:shd w:val="clear" w:color="auto" w:fill="FFFFFF"/>
          <w:vertAlign w:val="superscript"/>
        </w:rPr>
        <w:t>2</w:t>
      </w:r>
      <w:r w:rsidR="00333D2D" w:rsidRPr="00333D2D">
        <w:rPr>
          <w:rFonts w:ascii="Arial" w:eastAsia="Times New Roman" w:hAnsi="Arial" w:cs="Arial"/>
          <w:color w:val="000000"/>
          <w:sz w:val="20"/>
          <w:szCs w:val="20"/>
          <w:shd w:val="clear" w:color="auto" w:fill="FFFFFF"/>
        </w:rPr>
        <w:t xml:space="preserve">; </w:t>
      </w:r>
      <w:r w:rsidR="00CE16DC">
        <w:rPr>
          <w:rFonts w:ascii="Arial" w:eastAsia="Times New Roman" w:hAnsi="Arial" w:cs="Arial"/>
          <w:color w:val="000000"/>
          <w:sz w:val="20"/>
          <w:szCs w:val="20"/>
          <w:shd w:val="clear" w:color="auto" w:fill="FFFFFF"/>
        </w:rPr>
        <w:t xml:space="preserve">red </w:t>
      </w:r>
      <w:r w:rsidR="00333D2D" w:rsidRPr="00333D2D">
        <w:rPr>
          <w:rFonts w:ascii="Arial" w:eastAsia="Times New Roman" w:hAnsi="Arial" w:cs="Arial"/>
          <w:color w:val="000000"/>
          <w:sz w:val="20"/>
          <w:szCs w:val="20"/>
          <w:shd w:val="clear" w:color="auto" w:fill="FFFFFF"/>
        </w:rPr>
        <w:t>area</w:t>
      </w:r>
      <w:r w:rsidR="00CE16DC">
        <w:rPr>
          <w:rFonts w:ascii="Arial" w:eastAsia="Times New Roman" w:hAnsi="Arial" w:cs="Arial"/>
          <w:color w:val="000000"/>
          <w:sz w:val="20"/>
          <w:szCs w:val="20"/>
          <w:shd w:val="clear" w:color="auto" w:fill="FFFFFF"/>
        </w:rPr>
        <w:t>s</w:t>
      </w:r>
      <w:r w:rsidR="00333D2D" w:rsidRPr="00333D2D">
        <w:rPr>
          <w:rFonts w:ascii="Arial" w:eastAsia="Times New Roman" w:hAnsi="Arial" w:cs="Arial"/>
          <w:color w:val="000000"/>
          <w:sz w:val="20"/>
          <w:szCs w:val="20"/>
          <w:shd w:val="clear" w:color="auto" w:fill="FFFFFF"/>
        </w:rPr>
        <w:t>)</w:t>
      </w:r>
      <w:r w:rsidR="003F7627" w:rsidRPr="00333D2D">
        <w:rPr>
          <w:rFonts w:ascii="Arial" w:eastAsia="Times New Roman" w:hAnsi="Arial" w:cs="Arial"/>
          <w:color w:val="000000"/>
          <w:sz w:val="20"/>
          <w:szCs w:val="20"/>
          <w:shd w:val="clear" w:color="auto" w:fill="FFFFFF"/>
        </w:rPr>
        <w:t xml:space="preserve"> is</w:t>
      </w:r>
      <w:r w:rsidR="003F7627" w:rsidRPr="003F7627">
        <w:rPr>
          <w:rFonts w:ascii="Arial" w:eastAsia="Times New Roman" w:hAnsi="Arial" w:cs="Arial"/>
          <w:color w:val="000000"/>
          <w:sz w:val="20"/>
          <w:szCs w:val="20"/>
          <w:shd w:val="clear" w:color="auto" w:fill="FFFFFF"/>
        </w:rPr>
        <w:t xml:space="preserve"> nearly twice the size of that of RCP 8.5 </w:t>
      </w:r>
      <w:r w:rsidR="003F7627" w:rsidRPr="005F363D">
        <w:rPr>
          <w:rFonts w:ascii="Arial" w:eastAsia="Times New Roman" w:hAnsi="Arial" w:cs="Arial"/>
          <w:color w:val="000000"/>
          <w:sz w:val="20"/>
          <w:szCs w:val="20"/>
          <w:highlight w:val="yellow"/>
          <w:shd w:val="clear" w:color="auto" w:fill="FFFFFF"/>
        </w:rPr>
        <w:t>(</w:t>
      </w:r>
      <w:r w:rsidR="00FD58F6">
        <w:rPr>
          <w:rFonts w:ascii="Arial" w:eastAsia="Times New Roman" w:hAnsi="Arial" w:cs="Arial"/>
          <w:color w:val="000000"/>
          <w:sz w:val="20"/>
          <w:szCs w:val="20"/>
          <w:highlight w:val="yellow"/>
          <w:shd w:val="clear" w:color="auto" w:fill="FFFFFF"/>
        </w:rPr>
        <w:t>79</w:t>
      </w:r>
      <w:r w:rsidR="00FD58F6" w:rsidRPr="005F363D">
        <w:rPr>
          <w:rFonts w:ascii="Arial" w:eastAsia="Times New Roman" w:hAnsi="Arial" w:cs="Arial"/>
          <w:color w:val="000000"/>
          <w:sz w:val="20"/>
          <w:szCs w:val="20"/>
          <w:highlight w:val="yellow"/>
          <w:shd w:val="clear" w:color="auto" w:fill="FFFFFF"/>
        </w:rPr>
        <w:t xml:space="preserve"> </w:t>
      </w:r>
      <w:r w:rsidR="003F7627" w:rsidRPr="005F363D">
        <w:rPr>
          <w:rFonts w:ascii="Arial" w:eastAsia="Times New Roman" w:hAnsi="Arial" w:cs="Arial"/>
          <w:color w:val="000000"/>
          <w:sz w:val="20"/>
          <w:szCs w:val="20"/>
          <w:highlight w:val="yellow"/>
          <w:shd w:val="clear" w:color="auto" w:fill="FFFFFF"/>
        </w:rPr>
        <w:t>x e6 km</w:t>
      </w:r>
      <w:r w:rsidR="003F7627" w:rsidRPr="005F363D">
        <w:rPr>
          <w:rFonts w:ascii="Arial" w:eastAsia="Times New Roman" w:hAnsi="Arial" w:cs="Arial"/>
          <w:color w:val="000000"/>
          <w:sz w:val="20"/>
          <w:szCs w:val="20"/>
          <w:highlight w:val="yellow"/>
          <w:shd w:val="clear" w:color="auto" w:fill="FFFFFF"/>
          <w:vertAlign w:val="superscript"/>
        </w:rPr>
        <w:t>2</w:t>
      </w:r>
      <w:r w:rsidR="003F7627" w:rsidRPr="005F363D">
        <w:rPr>
          <w:rFonts w:ascii="Arial" w:eastAsia="Times New Roman" w:hAnsi="Arial" w:cs="Arial"/>
          <w:color w:val="000000"/>
          <w:sz w:val="20"/>
          <w:szCs w:val="20"/>
          <w:highlight w:val="yellow"/>
          <w:shd w:val="clear" w:color="auto" w:fill="FFFFFF"/>
        </w:rPr>
        <w:t>)</w:t>
      </w:r>
      <w:r w:rsidR="003F7627" w:rsidRPr="003F7627">
        <w:rPr>
          <w:rFonts w:ascii="Arial" w:eastAsia="Times New Roman" w:hAnsi="Arial" w:cs="Arial"/>
          <w:color w:val="000000"/>
          <w:sz w:val="20"/>
          <w:szCs w:val="20"/>
          <w:shd w:val="clear" w:color="auto" w:fill="FFFFFF"/>
        </w:rPr>
        <w:t>.</w:t>
      </w:r>
      <w:r w:rsidR="0011617A">
        <w:rPr>
          <w:rFonts w:ascii="Arial" w:eastAsia="Times New Roman" w:hAnsi="Arial" w:cs="Arial"/>
          <w:color w:val="000000"/>
          <w:sz w:val="20"/>
          <w:szCs w:val="20"/>
          <w:shd w:val="clear" w:color="auto" w:fill="FFFFFF"/>
        </w:rPr>
        <w:t xml:space="preserve"> </w:t>
      </w:r>
      <w:r w:rsidR="007E3E3F">
        <w:rPr>
          <w:rFonts w:ascii="Arial" w:eastAsia="Times New Roman" w:hAnsi="Arial" w:cs="Arial"/>
          <w:color w:val="000000"/>
          <w:sz w:val="20"/>
          <w:szCs w:val="20"/>
          <w:shd w:val="clear" w:color="auto" w:fill="FFFFFF"/>
        </w:rPr>
        <w:t xml:space="preserve"> </w:t>
      </w: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3C25CCD9" w:rsidR="00114786" w:rsidRDefault="001003E3" w:rsidP="00E318CE">
      <w:pPr>
        <w:rPr>
          <w:rFonts w:ascii="Arial" w:hAnsi="Arial" w:cs="Arial"/>
          <w:b/>
          <w:sz w:val="20"/>
          <w:szCs w:val="20"/>
        </w:rPr>
      </w:pPr>
      <w:r>
        <w:rPr>
          <w:rFonts w:ascii="Arial" w:hAnsi="Arial" w:cs="Arial"/>
          <w:b/>
          <w:sz w:val="20"/>
          <w:szCs w:val="20"/>
        </w:rPr>
        <w:br w:type="page"/>
      </w:r>
      <w:commentRangeStart w:id="14"/>
      <w:r w:rsidR="00114786">
        <w:rPr>
          <w:rFonts w:ascii="Arial" w:hAnsi="Arial" w:cs="Arial"/>
          <w:b/>
          <w:sz w:val="20"/>
          <w:szCs w:val="20"/>
        </w:rPr>
        <w:lastRenderedPageBreak/>
        <w:t xml:space="preserve">Methods Text. </w:t>
      </w:r>
      <w:r w:rsidR="00114786">
        <w:rPr>
          <w:rFonts w:ascii="Arial" w:hAnsi="Arial" w:cs="Arial"/>
          <w:sz w:val="20"/>
          <w:szCs w:val="20"/>
        </w:rPr>
        <w:t>xxx</w:t>
      </w:r>
      <w:r w:rsidR="00114786">
        <w:rPr>
          <w:rFonts w:ascii="Arial" w:hAnsi="Arial" w:cs="Arial"/>
          <w:b/>
          <w:sz w:val="20"/>
          <w:szCs w:val="20"/>
        </w:rPr>
        <w:t xml:space="preserve"> </w:t>
      </w:r>
      <w:commentRangeEnd w:id="14"/>
      <w:r w:rsidR="004D1D87">
        <w:rPr>
          <w:rStyle w:val="CommentReference"/>
          <w:rFonts w:asciiTheme="minorHAnsi" w:hAnsiTheme="minorHAnsi" w:cstheme="minorBidi"/>
        </w:rPr>
        <w:commentReference w:id="14"/>
      </w:r>
    </w:p>
    <w:p w14:paraId="12EC1D9C" w14:textId="7754D6DC"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Sea Surface Temperature (SST) data were </w:t>
      </w:r>
      <w:r w:rsidR="00C201E7">
        <w:rPr>
          <w:rFonts w:ascii="Arial" w:hAnsi="Arial" w:cs="Arial"/>
          <w:sz w:val="20"/>
          <w:szCs w:val="20"/>
        </w:rPr>
        <w:t>collated</w:t>
      </w:r>
      <w:r w:rsidRPr="002848ED">
        <w:rPr>
          <w:rFonts w:ascii="Arial" w:hAnsi="Arial" w:cs="Arial"/>
          <w:sz w:val="20"/>
          <w:szCs w:val="20"/>
        </w:rPr>
        <w:t xml:space="preserve"> from CMIP5 climate ensembles for both RCP4.5 </w:t>
      </w:r>
      <w:commentRangeStart w:id="16"/>
      <w:r w:rsidRPr="002848ED">
        <w:rPr>
          <w:rFonts w:ascii="Arial" w:hAnsi="Arial" w:cs="Arial"/>
          <w:sz w:val="20"/>
          <w:szCs w:val="20"/>
        </w:rPr>
        <w:t>wm</w:t>
      </w:r>
      <w:r w:rsidRPr="002848ED">
        <w:rPr>
          <w:rFonts w:ascii="Arial" w:hAnsi="Arial" w:cs="Arial"/>
          <w:sz w:val="20"/>
          <w:szCs w:val="20"/>
          <w:vertAlign w:val="superscript"/>
        </w:rPr>
        <w:t>-2</w:t>
      </w:r>
      <w:commentRangeEnd w:id="16"/>
      <w:r w:rsidR="00C201E7">
        <w:rPr>
          <w:rStyle w:val="CommentReference"/>
          <w:rFonts w:asciiTheme="minorHAnsi" w:hAnsiTheme="minorHAnsi" w:cstheme="minorBidi"/>
        </w:rPr>
        <w:commentReference w:id="16"/>
      </w:r>
      <w:r w:rsidRPr="002848ED">
        <w:rPr>
          <w:rFonts w:ascii="Arial" w:hAnsi="Arial" w:cs="Arial"/>
          <w:sz w:val="20"/>
          <w:szCs w:val="20"/>
        </w:rPr>
        <w:t xml:space="preserve"> and RCP8.5 wm</w:t>
      </w:r>
      <w:r w:rsidRPr="002848ED">
        <w:rPr>
          <w:rFonts w:ascii="Arial" w:hAnsi="Arial" w:cs="Arial"/>
          <w:sz w:val="20"/>
          <w:szCs w:val="20"/>
          <w:vertAlign w:val="superscript"/>
        </w:rPr>
        <w:t>-2</w:t>
      </w:r>
      <w:r w:rsidRPr="002848ED">
        <w:rPr>
          <w:rFonts w:ascii="Arial" w:hAnsi="Arial" w:cs="Arial"/>
          <w:sz w:val="20"/>
          <w:szCs w:val="20"/>
        </w:rPr>
        <w:t xml:space="preserve"> </w:t>
      </w:r>
      <w:r w:rsidRPr="002848ED">
        <w:rPr>
          <w:rFonts w:ascii="Arial" w:hAnsi="Arial" w:cs="Arial"/>
          <w:sz w:val="20"/>
          <w:szCs w:val="20"/>
          <w:highlight w:val="yellow"/>
        </w:rPr>
        <w:t>(</w:t>
      </w:r>
      <w:r w:rsidRPr="002848ED">
        <w:rPr>
          <w:rFonts w:ascii="Arial" w:hAnsi="Arial" w:cs="Arial"/>
          <w:color w:val="111111"/>
          <w:sz w:val="20"/>
          <w:szCs w:val="20"/>
          <w:highlight w:val="yellow"/>
          <w:shd w:val="clear" w:color="auto" w:fill="FFFFFF"/>
        </w:rPr>
        <w:t>ESM2M or ESM2G? where did this trend data come from</w:t>
      </w:r>
      <w:r w:rsidRPr="002848ED">
        <w:rPr>
          <w:rFonts w:ascii="Arial" w:hAnsi="Arial" w:cs="Arial"/>
          <w:sz w:val="20"/>
          <w:szCs w:val="20"/>
        </w:rPr>
        <w:t xml:space="preserve"> </w:t>
      </w:r>
      <w:r w:rsidRPr="002848ED">
        <w:rPr>
          <w:rFonts w:ascii="Arial" w:hAnsi="Arial" w:cs="Arial"/>
          <w:color w:val="111111"/>
          <w:sz w:val="20"/>
          <w:szCs w:val="20"/>
          <w:highlight w:val="yellow"/>
          <w:shd w:val="clear" w:color="auto" w:fill="FFFFFF"/>
        </w:rPr>
        <w:t>"trend_yearmean_ensemble_tos_RCP85.nc”? It was while we were looking at the downscaled data from Ruben but I can’t find a directory to a site for info - Feb 6</w:t>
      </w:r>
      <w:r w:rsidRPr="002848ED">
        <w:rPr>
          <w:rFonts w:ascii="Arial" w:hAnsi="Arial" w:cs="Arial"/>
          <w:color w:val="111111"/>
          <w:sz w:val="20"/>
          <w:szCs w:val="20"/>
          <w:highlight w:val="yellow"/>
          <w:shd w:val="clear" w:color="auto" w:fill="FFFFFF"/>
          <w:vertAlign w:val="superscript"/>
        </w:rPr>
        <w:t>th</w:t>
      </w:r>
      <w:r w:rsidRPr="002848ED">
        <w:rPr>
          <w:rFonts w:ascii="Arial" w:hAnsi="Arial" w:cs="Arial"/>
          <w:color w:val="111111"/>
          <w:sz w:val="20"/>
          <w:szCs w:val="20"/>
          <w:highlight w:val="yellow"/>
          <w:shd w:val="clear" w:color="auto" w:fill="FFFFFF"/>
        </w:rPr>
        <w:t xml:space="preserve"> – 21</w:t>
      </w:r>
      <w:r w:rsidRPr="002848ED">
        <w:rPr>
          <w:rFonts w:ascii="Arial" w:hAnsi="Arial" w:cs="Arial"/>
          <w:color w:val="111111"/>
          <w:sz w:val="20"/>
          <w:szCs w:val="20"/>
          <w:highlight w:val="yellow"/>
          <w:shd w:val="clear" w:color="auto" w:fill="FFFFFF"/>
          <w:vertAlign w:val="superscript"/>
        </w:rPr>
        <w:t>st</w:t>
      </w:r>
      <w:r w:rsidRPr="002848ED">
        <w:rPr>
          <w:rFonts w:ascii="Arial" w:hAnsi="Arial" w:cs="Arial"/>
          <w:color w:val="111111"/>
          <w:sz w:val="20"/>
          <w:szCs w:val="20"/>
          <w:highlight w:val="yellow"/>
          <w:shd w:val="clear" w:color="auto" w:fill="FFFFFF"/>
        </w:rPr>
        <w:t xml:space="preserve"> email string)</w:t>
      </w:r>
      <w:r w:rsidRPr="002848ED">
        <w:rPr>
          <w:rFonts w:ascii="Arial" w:hAnsi="Arial" w:cs="Arial"/>
          <w:sz w:val="20"/>
          <w:szCs w:val="20"/>
        </w:rPr>
        <w:t xml:space="preserve"> at a spatial resolution of 1x1 degree as well as at a downscaled &lt;5km scale. The 1x1 degree data ranged from </w:t>
      </w:r>
      <w:commentRangeStart w:id="17"/>
      <w:r w:rsidRPr="002848ED">
        <w:rPr>
          <w:rFonts w:ascii="Arial" w:hAnsi="Arial" w:cs="Arial"/>
          <w:sz w:val="20"/>
          <w:szCs w:val="20"/>
        </w:rPr>
        <w:t>90</w:t>
      </w:r>
      <w:r w:rsidRPr="002848ED">
        <w:rPr>
          <w:rFonts w:ascii="Arial" w:hAnsi="Arial" w:cs="Arial"/>
          <w:sz w:val="20"/>
          <w:szCs w:val="20"/>
          <w:vertAlign w:val="superscript"/>
        </w:rPr>
        <w:t>o</w:t>
      </w:r>
      <w:r w:rsidRPr="002848ED">
        <w:rPr>
          <w:rFonts w:ascii="Arial" w:hAnsi="Arial" w:cs="Arial"/>
          <w:sz w:val="20"/>
          <w:szCs w:val="20"/>
        </w:rPr>
        <w:t>N to 90</w:t>
      </w:r>
      <w:r w:rsidRPr="002848ED">
        <w:rPr>
          <w:rFonts w:ascii="Arial" w:hAnsi="Arial" w:cs="Arial"/>
          <w:sz w:val="20"/>
          <w:szCs w:val="20"/>
          <w:vertAlign w:val="superscript"/>
        </w:rPr>
        <w:t>o</w:t>
      </w:r>
      <w:r w:rsidRPr="002848ED">
        <w:rPr>
          <w:rFonts w:ascii="Arial" w:hAnsi="Arial" w:cs="Arial"/>
          <w:sz w:val="20"/>
          <w:szCs w:val="20"/>
        </w:rPr>
        <w:t>S whereas the downscaled data ranged from 45</w:t>
      </w:r>
      <w:r w:rsidRPr="002848ED">
        <w:rPr>
          <w:rFonts w:ascii="Arial" w:hAnsi="Arial" w:cs="Arial"/>
          <w:sz w:val="20"/>
          <w:szCs w:val="20"/>
          <w:vertAlign w:val="superscript"/>
        </w:rPr>
        <w:t>o</w:t>
      </w:r>
      <w:r w:rsidRPr="002848ED">
        <w:rPr>
          <w:rFonts w:ascii="Arial" w:hAnsi="Arial" w:cs="Arial"/>
          <w:sz w:val="20"/>
          <w:szCs w:val="20"/>
        </w:rPr>
        <w:t>N to 45</w:t>
      </w:r>
      <w:r w:rsidRPr="002848ED">
        <w:rPr>
          <w:rFonts w:ascii="Arial" w:hAnsi="Arial" w:cs="Arial"/>
          <w:sz w:val="20"/>
          <w:szCs w:val="20"/>
          <w:vertAlign w:val="superscript"/>
        </w:rPr>
        <w:t>o</w:t>
      </w:r>
      <w:r w:rsidRPr="002848ED">
        <w:rPr>
          <w:rFonts w:ascii="Arial" w:hAnsi="Arial" w:cs="Arial"/>
          <w:sz w:val="20"/>
          <w:szCs w:val="20"/>
        </w:rPr>
        <w:t>S</w:t>
      </w:r>
      <w:commentRangeEnd w:id="17"/>
      <w:r w:rsidR="00C201E7">
        <w:rPr>
          <w:rStyle w:val="CommentReference"/>
          <w:rFonts w:asciiTheme="minorHAnsi" w:hAnsiTheme="minorHAnsi" w:cstheme="minorBidi"/>
        </w:rPr>
        <w:commentReference w:id="17"/>
      </w:r>
      <w:r w:rsidRPr="002848ED">
        <w:rPr>
          <w:rFonts w:ascii="Arial" w:hAnsi="Arial" w:cs="Arial"/>
          <w:sz w:val="20"/>
          <w:szCs w:val="20"/>
        </w:rPr>
        <w:t>. These data were saved as raster files and imported into R Studio (R Core Team 2015) using the R package ‘</w:t>
      </w:r>
      <w:r w:rsidRPr="002848ED">
        <w:rPr>
          <w:rFonts w:ascii="Arial" w:hAnsi="Arial" w:cs="Arial"/>
          <w:i/>
          <w:sz w:val="20"/>
          <w:szCs w:val="20"/>
        </w:rPr>
        <w:t>raster’</w:t>
      </w:r>
      <w:r w:rsidRPr="002848ED">
        <w:rPr>
          <w:rFonts w:ascii="Arial" w:hAnsi="Arial" w:cs="Arial"/>
          <w:sz w:val="20"/>
          <w:szCs w:val="20"/>
        </w:rPr>
        <w:t xml:space="preserve"> (Hijmans &amp; van Etten, 2014). </w:t>
      </w:r>
    </w:p>
    <w:p w14:paraId="0738AF36" w14:textId="25D0EF20"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downscaling procedure for CMIP5 data was done by R. van </w:t>
      </w:r>
      <w:commentRangeStart w:id="18"/>
      <w:r w:rsidRPr="002848ED">
        <w:rPr>
          <w:rFonts w:ascii="Arial" w:hAnsi="Arial" w:cs="Arial"/>
          <w:sz w:val="20"/>
          <w:szCs w:val="20"/>
        </w:rPr>
        <w:t>Hooidonk</w:t>
      </w:r>
      <w:commentRangeEnd w:id="18"/>
      <w:r w:rsidR="00C201E7">
        <w:rPr>
          <w:rStyle w:val="CommentReference"/>
          <w:rFonts w:asciiTheme="minorHAnsi" w:hAnsiTheme="minorHAnsi" w:cstheme="minorBidi"/>
        </w:rPr>
        <w:commentReference w:id="18"/>
      </w:r>
      <w:r w:rsidRPr="002848ED">
        <w:rPr>
          <w:rFonts w:ascii="Arial" w:hAnsi="Arial" w:cs="Arial"/>
          <w:sz w:val="20"/>
          <w:szCs w:val="20"/>
        </w:rPr>
        <w:t xml:space="preserve"> </w:t>
      </w:r>
      <w:r w:rsidRPr="002848ED">
        <w:rPr>
          <w:rFonts w:ascii="Arial" w:hAnsi="Arial" w:cs="Arial"/>
          <w:sz w:val="20"/>
          <w:szCs w:val="20"/>
          <w:highlight w:val="yellow"/>
        </w:rPr>
        <w:t>more downscaling info? I’m not sure where to find a summary of his methods in downscaling.</w:t>
      </w:r>
      <w:r w:rsidRPr="002848ED">
        <w:rPr>
          <w:rFonts w:ascii="Arial" w:hAnsi="Arial" w:cs="Arial"/>
          <w:sz w:val="20"/>
          <w:szCs w:val="20"/>
        </w:rPr>
        <w:t xml:space="preserve"> Because </w:t>
      </w:r>
      <w:r w:rsidR="00C201E7">
        <w:rPr>
          <w:rFonts w:ascii="Arial" w:hAnsi="Arial" w:cs="Arial"/>
          <w:sz w:val="20"/>
          <w:szCs w:val="20"/>
        </w:rPr>
        <w:t xml:space="preserve">of </w:t>
      </w:r>
      <w:r w:rsidRPr="002848ED">
        <w:rPr>
          <w:rFonts w:ascii="Arial" w:hAnsi="Arial" w:cs="Arial"/>
          <w:sz w:val="20"/>
          <w:szCs w:val="20"/>
        </w:rPr>
        <w:t xml:space="preserve">the geographic restriction of the downscaled data, it was used to validate the use of 1x1 degree resolution data for the analysis. This was done by comparing extracted values at the MPA coordinates between the two datasets within the overlapping geographic extent and testing for bias along a latitudinal gradient. </w:t>
      </w:r>
      <w:r w:rsidR="00C201E7">
        <w:rPr>
          <w:rFonts w:ascii="Arial" w:hAnsi="Arial" w:cs="Arial"/>
          <w:sz w:val="20"/>
          <w:szCs w:val="20"/>
        </w:rPr>
        <w:t>And…..did it work?</w:t>
      </w:r>
    </w:p>
    <w:p w14:paraId="24A64D50" w14:textId="635B8F1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future climate scenarios </w:t>
      </w:r>
      <w:r w:rsidR="00C201E7">
        <w:rPr>
          <w:rFonts w:ascii="Arial" w:hAnsi="Arial" w:cs="Arial"/>
          <w:sz w:val="20"/>
          <w:szCs w:val="20"/>
        </w:rPr>
        <w:t>(</w:t>
      </w:r>
      <w:r w:rsidRPr="002848ED">
        <w:rPr>
          <w:rFonts w:ascii="Arial" w:hAnsi="Arial" w:cs="Arial"/>
          <w:sz w:val="20"/>
          <w:szCs w:val="20"/>
        </w:rPr>
        <w:t>RCP4.5 and RCP8.5</w:t>
      </w:r>
      <w:r w:rsidR="00C201E7">
        <w:rPr>
          <w:rFonts w:ascii="Arial" w:hAnsi="Arial" w:cs="Arial"/>
          <w:sz w:val="20"/>
          <w:szCs w:val="20"/>
        </w:rPr>
        <w:t>)</w:t>
      </w:r>
      <w:r w:rsidRPr="002848ED">
        <w:rPr>
          <w:rFonts w:ascii="Arial" w:hAnsi="Arial" w:cs="Arial"/>
          <w:sz w:val="20"/>
          <w:szCs w:val="20"/>
        </w:rPr>
        <w:t xml:space="preserve"> were </w:t>
      </w:r>
      <w:commentRangeStart w:id="19"/>
      <w:r w:rsidRPr="002848ED">
        <w:rPr>
          <w:rFonts w:ascii="Arial" w:hAnsi="Arial" w:cs="Arial"/>
          <w:sz w:val="20"/>
          <w:szCs w:val="20"/>
        </w:rPr>
        <w:t xml:space="preserve">collected as both the </w:t>
      </w:r>
      <w:commentRangeEnd w:id="19"/>
      <w:r w:rsidR="00C201E7">
        <w:rPr>
          <w:rStyle w:val="CommentReference"/>
          <w:rFonts w:asciiTheme="minorHAnsi" w:hAnsiTheme="minorHAnsi" w:cstheme="minorBidi"/>
        </w:rPr>
        <w:commentReference w:id="19"/>
      </w:r>
      <w:commentRangeStart w:id="20"/>
      <w:r w:rsidRPr="002848ED">
        <w:rPr>
          <w:rFonts w:ascii="Arial" w:hAnsi="Arial" w:cs="Arial"/>
          <w:sz w:val="20"/>
          <w:szCs w:val="20"/>
        </w:rPr>
        <w:t xml:space="preserve">mean and maximum </w:t>
      </w:r>
      <w:commentRangeEnd w:id="20"/>
      <w:r w:rsidR="00C201E7">
        <w:rPr>
          <w:rStyle w:val="CommentReference"/>
          <w:rFonts w:asciiTheme="minorHAnsi" w:hAnsiTheme="minorHAnsi" w:cstheme="minorBidi"/>
        </w:rPr>
        <w:commentReference w:id="20"/>
      </w:r>
      <w:r w:rsidRPr="002848ED">
        <w:rPr>
          <w:rFonts w:ascii="Arial" w:hAnsi="Arial" w:cs="Arial"/>
          <w:sz w:val="20"/>
          <w:szCs w:val="20"/>
        </w:rPr>
        <w:t xml:space="preserve">rate of change between current temperatures (2006) and predicted 2100 temperatures. </w:t>
      </w:r>
    </w:p>
    <w:p w14:paraId="1AF0AD5D" w14:textId="2D82ED5B"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Coordinates and information for Marine </w:t>
      </w:r>
      <w:r w:rsidR="00C201E7">
        <w:rPr>
          <w:rFonts w:ascii="Arial" w:hAnsi="Arial" w:cs="Arial"/>
          <w:sz w:val="20"/>
          <w:szCs w:val="20"/>
        </w:rPr>
        <w:t>P</w:t>
      </w:r>
      <w:r w:rsidRPr="002848ED">
        <w:rPr>
          <w:rFonts w:ascii="Arial" w:hAnsi="Arial" w:cs="Arial"/>
          <w:sz w:val="20"/>
          <w:szCs w:val="20"/>
        </w:rPr>
        <w:t xml:space="preserve">rotected </w:t>
      </w:r>
      <w:r w:rsidR="00C201E7">
        <w:rPr>
          <w:rFonts w:ascii="Arial" w:hAnsi="Arial" w:cs="Arial"/>
          <w:sz w:val="20"/>
          <w:szCs w:val="20"/>
        </w:rPr>
        <w:t>A</w:t>
      </w:r>
      <w:r w:rsidRPr="002848ED">
        <w:rPr>
          <w:rFonts w:ascii="Arial" w:hAnsi="Arial" w:cs="Arial"/>
          <w:sz w:val="20"/>
          <w:szCs w:val="20"/>
        </w:rPr>
        <w:t xml:space="preserve">reas (MPAs) </w:t>
      </w:r>
      <w:r w:rsidR="00C201E7">
        <w:rPr>
          <w:rFonts w:ascii="Arial" w:hAnsi="Arial" w:cs="Arial"/>
          <w:sz w:val="20"/>
          <w:szCs w:val="20"/>
        </w:rPr>
        <w:t>in the world’s oceans</w:t>
      </w:r>
      <w:r w:rsidRPr="002848ED">
        <w:rPr>
          <w:rFonts w:ascii="Arial" w:hAnsi="Arial" w:cs="Arial"/>
          <w:sz w:val="20"/>
          <w:szCs w:val="20"/>
        </w:rPr>
        <w:t xml:space="preserve"> were gathered from</w:t>
      </w:r>
      <w:r w:rsidRPr="002848ED">
        <w:rPr>
          <w:rFonts w:ascii="Arial" w:hAnsi="Arial" w:cs="Arial"/>
          <w:sz w:val="20"/>
          <w:szCs w:val="20"/>
          <w:highlight w:val="yellow"/>
        </w:rPr>
        <w:t>?</w:t>
      </w:r>
      <w:r w:rsidRPr="002848ED">
        <w:rPr>
          <w:rFonts w:ascii="Arial" w:hAnsi="Arial" w:cs="Arial"/>
          <w:sz w:val="20"/>
          <w:szCs w:val="20"/>
        </w:rPr>
        <w:t xml:space="preserve">. Climatic data were extracted from the raster cell closest to the centroid of the spatial polygon for each MPA, and the distance between the raster value and centroid was measured. A downscaled SST raster from Bio-ORACLE (tyberghein et al. 2012) was used as a land mask for the CMIP5 ensemble data to filter out unwanted MPA coordinates. To prevent the analysis from including both freshwater MPAs, such as ones in the </w:t>
      </w:r>
      <w:r w:rsidR="00C201E7">
        <w:rPr>
          <w:rFonts w:ascii="Arial" w:hAnsi="Arial" w:cs="Arial"/>
          <w:sz w:val="20"/>
          <w:szCs w:val="20"/>
        </w:rPr>
        <w:t>G</w:t>
      </w:r>
      <w:r w:rsidRPr="002848ED">
        <w:rPr>
          <w:rFonts w:ascii="Arial" w:hAnsi="Arial" w:cs="Arial"/>
          <w:sz w:val="20"/>
          <w:szCs w:val="20"/>
        </w:rPr>
        <w:t xml:space="preserve">reat </w:t>
      </w:r>
      <w:r w:rsidR="00C201E7">
        <w:rPr>
          <w:rFonts w:ascii="Arial" w:hAnsi="Arial" w:cs="Arial"/>
          <w:sz w:val="20"/>
          <w:szCs w:val="20"/>
        </w:rPr>
        <w:t>L</w:t>
      </w:r>
      <w:r w:rsidRPr="002848ED">
        <w:rPr>
          <w:rFonts w:ascii="Arial" w:hAnsi="Arial" w:cs="Arial"/>
          <w:sz w:val="20"/>
          <w:szCs w:val="20"/>
        </w:rPr>
        <w:t>akes, and MPAs with incorrectly labelled coordinates, extracted cells greater than 50 km away from the MPA centroid were removed from the analysis.</w:t>
      </w:r>
    </w:p>
    <w:p w14:paraId="1E377E36" w14:textId="6F198CE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The extracted temperature data were then stratified into four groups</w:t>
      </w:r>
      <w:r w:rsidR="00711DDA">
        <w:rPr>
          <w:rFonts w:ascii="Arial" w:hAnsi="Arial" w:cs="Arial"/>
          <w:sz w:val="20"/>
          <w:szCs w:val="20"/>
        </w:rPr>
        <w:t>:</w:t>
      </w:r>
      <w:r w:rsidRPr="002848ED">
        <w:rPr>
          <w:rFonts w:ascii="Arial" w:hAnsi="Arial" w:cs="Arial"/>
          <w:sz w:val="20"/>
          <w:szCs w:val="20"/>
        </w:rPr>
        <w:t xml:space="preserve"> 1) polar, ranging from 66.5° to 90° latitude (</w:t>
      </w:r>
      <w:commentRangeStart w:id="21"/>
      <w:r w:rsidRPr="002848ED">
        <w:rPr>
          <w:rFonts w:ascii="Arial" w:hAnsi="Arial" w:cs="Arial"/>
          <w:sz w:val="20"/>
          <w:szCs w:val="20"/>
        </w:rPr>
        <w:t>n=</w:t>
      </w:r>
      <w:commentRangeEnd w:id="21"/>
      <w:r w:rsidR="0089107E">
        <w:rPr>
          <w:rStyle w:val="CommentReference"/>
          <w:rFonts w:asciiTheme="minorHAnsi" w:hAnsiTheme="minorHAnsi" w:cstheme="minorBidi"/>
        </w:rPr>
        <w:commentReference w:id="21"/>
      </w:r>
      <w:r w:rsidRPr="002848ED">
        <w:rPr>
          <w:rFonts w:ascii="Arial" w:hAnsi="Arial" w:cs="Arial"/>
          <w:sz w:val="20"/>
          <w:szCs w:val="20"/>
        </w:rPr>
        <w:t>166); 2) temperate, ranging from 40° to 66.5° latitude (n=2738); 3) subtropical, ranging from 23.5° to 40° latitude (n=2738); and tropical ranging from -23.5</w:t>
      </w:r>
      <w:r w:rsidR="0089107E">
        <w:rPr>
          <w:rFonts w:ascii="Arial" w:hAnsi="Arial" w:cs="Arial"/>
          <w:sz w:val="20"/>
          <w:szCs w:val="20"/>
        </w:rPr>
        <w:t xml:space="preserve"> </w:t>
      </w:r>
      <w:r w:rsidRPr="002848ED">
        <w:rPr>
          <w:rFonts w:ascii="Arial" w:hAnsi="Arial" w:cs="Arial"/>
          <w:sz w:val="20"/>
          <w:szCs w:val="20"/>
          <w:vertAlign w:val="superscript"/>
        </w:rPr>
        <w:t>o</w:t>
      </w:r>
      <w:r w:rsidRPr="002848ED">
        <w:rPr>
          <w:rFonts w:ascii="Arial" w:hAnsi="Arial" w:cs="Arial"/>
          <w:sz w:val="20"/>
          <w:szCs w:val="20"/>
        </w:rPr>
        <w:t>S to 23.5</w:t>
      </w:r>
      <w:r w:rsidR="0089107E">
        <w:rPr>
          <w:rFonts w:ascii="Arial" w:hAnsi="Arial" w:cs="Arial"/>
          <w:sz w:val="20"/>
          <w:szCs w:val="20"/>
        </w:rPr>
        <w:t xml:space="preserve"> </w:t>
      </w:r>
      <w:r w:rsidRPr="002848ED">
        <w:rPr>
          <w:rFonts w:ascii="Arial" w:hAnsi="Arial" w:cs="Arial"/>
          <w:sz w:val="20"/>
          <w:szCs w:val="20"/>
          <w:vertAlign w:val="superscript"/>
        </w:rPr>
        <w:t>o</w:t>
      </w:r>
      <w:r w:rsidRPr="002848ED">
        <w:rPr>
          <w:rFonts w:ascii="Arial" w:hAnsi="Arial" w:cs="Arial"/>
          <w:sz w:val="20"/>
          <w:szCs w:val="20"/>
        </w:rPr>
        <w:t>N across the equator (n=2458). All analyses were also run as a global composition of MPAs (n=8236) as well as the small</w:t>
      </w:r>
      <w:r w:rsidR="0089107E">
        <w:rPr>
          <w:rFonts w:ascii="Arial" w:hAnsi="Arial" w:cs="Arial"/>
          <w:sz w:val="20"/>
          <w:szCs w:val="20"/>
        </w:rPr>
        <w:t>er</w:t>
      </w:r>
      <w:r w:rsidRPr="002848ED">
        <w:rPr>
          <w:rFonts w:ascii="Arial" w:hAnsi="Arial" w:cs="Arial"/>
          <w:sz w:val="20"/>
          <w:szCs w:val="20"/>
        </w:rPr>
        <w:t xml:space="preserve"> subset of no-take reserves (n=309). These groups were analyzed for both RCP 8.5 and RCP 4.5 climate scenarios. The rate </w:t>
      </w:r>
      <w:commentRangeStart w:id="22"/>
      <w:r w:rsidRPr="002848ED">
        <w:rPr>
          <w:rFonts w:ascii="Arial" w:hAnsi="Arial" w:cs="Arial"/>
          <w:sz w:val="20"/>
          <w:szCs w:val="20"/>
        </w:rPr>
        <w:t>of</w:t>
      </w:r>
      <w:commentRangeEnd w:id="22"/>
      <w:r w:rsidR="0089107E">
        <w:rPr>
          <w:rStyle w:val="CommentReference"/>
          <w:rFonts w:asciiTheme="minorHAnsi" w:hAnsiTheme="minorHAnsi" w:cstheme="minorBidi"/>
        </w:rPr>
        <w:commentReference w:id="22"/>
      </w:r>
      <w:r w:rsidRPr="002848ED">
        <w:rPr>
          <w:rFonts w:ascii="Arial" w:hAnsi="Arial" w:cs="Arial"/>
          <w:sz w:val="20"/>
          <w:szCs w:val="20"/>
        </w:rPr>
        <w:t xml:space="preserve"> change in SST at the sites of MPAs was compared to the background rate of change. This comparison was done </w:t>
      </w:r>
      <w:r w:rsidR="0089107E">
        <w:rPr>
          <w:rFonts w:ascii="Arial" w:hAnsi="Arial" w:cs="Arial"/>
          <w:sz w:val="20"/>
          <w:szCs w:val="20"/>
        </w:rPr>
        <w:t>for</w:t>
      </w:r>
      <w:r w:rsidRPr="002848ED">
        <w:rPr>
          <w:rFonts w:ascii="Arial" w:hAnsi="Arial" w:cs="Arial"/>
          <w:sz w:val="20"/>
          <w:szCs w:val="20"/>
        </w:rPr>
        <w:t xml:space="preserve"> each of the four geographic strata and globally. </w:t>
      </w:r>
    </w:p>
    <w:p w14:paraId="51F1A4A6"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3E4655A3"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2B50262F"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R Core Team (2015). R: A language and environment for statistical computing. R Foundation for Statistical Computing, Vienna, Austria. URL https://www.R-project.org/.</w:t>
      </w:r>
    </w:p>
    <w:p w14:paraId="3CD595FE"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Robert J. Hijmans (2015). raster: Geographic Data Analysis and Modeling. R package version 2.4-20.  http://CRAN.R-project.org/package=raster</w:t>
      </w:r>
    </w:p>
    <w:p w14:paraId="68E7FE99" w14:textId="77777777" w:rsidR="002848ED" w:rsidRPr="002848ED" w:rsidRDefault="002848ED" w:rsidP="002848ED">
      <w:pPr>
        <w:ind w:left="360" w:hanging="360"/>
        <w:jc w:val="both"/>
        <w:rPr>
          <w:rFonts w:ascii="Arial" w:hAnsi="Arial" w:cs="Arial"/>
          <w:sz w:val="20"/>
          <w:szCs w:val="20"/>
        </w:rPr>
      </w:pPr>
      <w:r w:rsidRPr="002848ED">
        <w:rPr>
          <w:rFonts w:ascii="Arial" w:hAnsi="Arial" w:cs="Arial"/>
          <w:sz w:val="20"/>
          <w:szCs w:val="20"/>
        </w:rPr>
        <w:t>Tyberghein L, Verbruggen H, Pauly K, Troupin C, Mineur F, De Clerck O (2012) Bio-ORACLE: a global environmental dataset for marine species distribution modelling. Global Ecology and Biogeography, 21, 272–281.</w:t>
      </w:r>
    </w:p>
    <w:p w14:paraId="271F1ECE" w14:textId="77777777" w:rsidR="002848ED" w:rsidRPr="002848ED" w:rsidRDefault="002848ED" w:rsidP="002848ED">
      <w:pPr>
        <w:ind w:left="360" w:hanging="360"/>
        <w:rPr>
          <w:rFonts w:ascii="Arial" w:hAnsi="Arial" w:cs="Arial"/>
          <w:color w:val="FF0000"/>
          <w:sz w:val="20"/>
          <w:szCs w:val="20"/>
        </w:rPr>
      </w:pPr>
      <w:r w:rsidRPr="002848ED">
        <w:rPr>
          <w:rFonts w:ascii="Arial" w:hAnsi="Arial" w:cs="Arial"/>
          <w:color w:val="FF0000"/>
          <w:sz w:val="20"/>
          <w:szCs w:val="20"/>
        </w:rPr>
        <w:t>If you are running short on references the raster package citation can typically be removed with the removal of using the R package ‘</w:t>
      </w:r>
      <w:r w:rsidRPr="002848ED">
        <w:rPr>
          <w:rFonts w:ascii="Arial" w:hAnsi="Arial" w:cs="Arial"/>
          <w:i/>
          <w:color w:val="FF0000"/>
          <w:sz w:val="20"/>
          <w:szCs w:val="20"/>
        </w:rPr>
        <w:t>raster’</w:t>
      </w:r>
      <w:r w:rsidRPr="002848ED">
        <w:rPr>
          <w:rFonts w:ascii="Arial" w:hAnsi="Arial" w:cs="Arial"/>
          <w:color w:val="FF0000"/>
          <w:sz w:val="20"/>
          <w:szCs w:val="20"/>
        </w:rPr>
        <w:t xml:space="preserve"> (Hijmans &amp; van Etten, 2014) without being innacurate. You can possibly remove the CRAN citation and referencing that you did work in R as well, but maybe in sups if you include your code. </w:t>
      </w:r>
    </w:p>
    <w:p w14:paraId="6FED9BE6"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Also a comment on “The exception is Polar MPAs, for which the rate is far lower than the forecasted background rate of polar oceans.” – this is probably fine because you don’t actually run a statistical test, but you may get comments about autocorrelation in these comparisons. I think a good rebuttal or a reason not to include autocorrelation is that one of highlights of this experiment is that many MPS’s are autocorrelated because of the biases that go into choosing their locations and we don’t want to ignore that bias.</w:t>
      </w:r>
    </w:p>
    <w:p w14:paraId="0982C94F"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Another comment on using all cells in the region, I think it should be annotated “N=44012” instead of “n=44012” because it is the complete population of cells, not just a sample.</w:t>
      </w:r>
    </w:p>
    <w:p w14:paraId="22D6768D" w14:textId="77777777" w:rsidR="00114786" w:rsidRPr="002848ED" w:rsidRDefault="00114786" w:rsidP="001003E3">
      <w:pPr>
        <w:spacing w:line="480" w:lineRule="auto"/>
        <w:rPr>
          <w:rFonts w:ascii="Arial" w:hAnsi="Arial" w:cs="Arial"/>
          <w:b/>
          <w:sz w:val="20"/>
          <w:szCs w:val="20"/>
        </w:rPr>
      </w:pPr>
    </w:p>
    <w:p w14:paraId="7A6F2CC0" w14:textId="77777777" w:rsidR="00114786" w:rsidRPr="002848ED" w:rsidRDefault="00114786">
      <w:pPr>
        <w:rPr>
          <w:rFonts w:ascii="Arial" w:hAnsi="Arial" w:cs="Arial"/>
          <w:b/>
          <w:sz w:val="20"/>
          <w:szCs w:val="20"/>
        </w:rPr>
      </w:pPr>
      <w:r w:rsidRPr="002848ED">
        <w:rPr>
          <w:rFonts w:ascii="Arial" w:hAnsi="Arial" w:cs="Arial"/>
          <w:b/>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05090E">
        <w:rPr>
          <w:rFonts w:ascii="Arial" w:hAnsi="Arial" w:cs="Arial"/>
          <w:sz w:val="20"/>
          <w:szCs w:val="20"/>
          <w:highlight w:val="yellow"/>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1003E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36606FFC"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w:t>
      </w:r>
      <w:r>
        <w:rPr>
          <w:rFonts w:ascii="Arial" w:hAnsi="Arial" w:cs="Arial"/>
          <w:sz w:val="20"/>
          <w:szCs w:val="20"/>
        </w:rPr>
        <w:t>Comparison of p</w:t>
      </w:r>
      <w:r>
        <w:rPr>
          <w:rFonts w:ascii="Arial" w:hAnsi="Arial" w:cs="Arial"/>
          <w:sz w:val="20"/>
          <w:szCs w:val="20"/>
        </w:rPr>
        <w:t xml:space="preserve">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w:t>
      </w:r>
      <w:commentRangeStart w:id="23"/>
      <w:r w:rsidRPr="00BF5917">
        <w:rPr>
          <w:rFonts w:ascii="Arial" w:hAnsi="Arial" w:cs="Arial"/>
          <w:sz w:val="20"/>
          <w:szCs w:val="20"/>
        </w:rPr>
        <w:t>mean</w:t>
      </w:r>
      <w:commentRangeEnd w:id="23"/>
      <w:r>
        <w:rPr>
          <w:rStyle w:val="CommentReference"/>
          <w:rFonts w:asciiTheme="minorHAnsi" w:hAnsiTheme="minorHAnsi" w:cstheme="minorBidi"/>
        </w:rPr>
        <w:commentReference w:id="23"/>
      </w:r>
      <w:r>
        <w:rPr>
          <w:rFonts w:ascii="Arial" w:hAnsi="Arial" w:cs="Arial"/>
          <w:sz w:val="20"/>
          <w:szCs w:val="20"/>
        </w:rPr>
        <w:t xml:space="preserve"> 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w:t>
      </w:r>
      <w:r w:rsidR="000D30F0">
        <w:rPr>
          <w:rFonts w:ascii="Arial" w:hAnsi="Arial" w:cs="Arial"/>
          <w:color w:val="1A1A1A"/>
          <w:sz w:val="20"/>
          <w:szCs w:val="20"/>
        </w:rPr>
        <w:t>in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 xml:space="preserve">for two different emission scenarios (RCP 8.5 and 4.5) based on </w:t>
      </w:r>
      <w:r w:rsidR="000D30F0">
        <w:rPr>
          <w:rFonts w:ascii="Arial" w:hAnsi="Arial" w:cs="Arial"/>
          <w:sz w:val="20"/>
          <w:szCs w:val="20"/>
        </w:rPr>
        <w:t xml:space="preserve">the </w:t>
      </w:r>
      <w:r w:rsidR="000D30F0" w:rsidRPr="00096B77">
        <w:rPr>
          <w:rFonts w:ascii="Arial" w:hAnsi="Arial" w:cs="Arial"/>
          <w:sz w:val="20"/>
          <w:szCs w:val="20"/>
          <w:highlight w:val="yellow"/>
        </w:rPr>
        <w:t xml:space="preserve">large-grain native </w:t>
      </w:r>
      <w:r w:rsidRPr="00096B77">
        <w:rPr>
          <w:rFonts w:ascii="Arial" w:hAnsi="Arial" w:cs="Arial"/>
          <w:sz w:val="20"/>
          <w:szCs w:val="20"/>
          <w:highlight w:val="yellow"/>
        </w:rPr>
        <w:t>CMIP5 simulation ensembles</w:t>
      </w:r>
      <w:r w:rsidR="000D30F0" w:rsidRPr="00096B77">
        <w:rPr>
          <w:rFonts w:ascii="Arial" w:hAnsi="Arial" w:cs="Arial"/>
          <w:sz w:val="20"/>
          <w:szCs w:val="20"/>
          <w:highlight w:val="yellow"/>
        </w:rPr>
        <w:t xml:space="preserve"> and downscaled ensembles</w:t>
      </w:r>
      <w:r w:rsidRPr="00BF5917">
        <w:rPr>
          <w:rFonts w:ascii="Arial" w:hAnsi="Arial" w:cs="Arial"/>
          <w:sz w:val="20"/>
          <w:szCs w:val="20"/>
        </w:rPr>
        <w:t>.</w:t>
      </w:r>
      <w:r>
        <w:rPr>
          <w:rFonts w:ascii="Arial" w:hAnsi="Arial" w:cs="Arial"/>
          <w:sz w:val="20"/>
          <w:szCs w:val="20"/>
        </w:rPr>
        <w:t xml:space="preserve"> </w:t>
      </w:r>
      <w:r w:rsidR="005B53A2">
        <w:rPr>
          <w:rFonts w:ascii="Arial" w:hAnsi="Arial" w:cs="Arial"/>
          <w:sz w:val="20"/>
          <w:szCs w:val="20"/>
        </w:rPr>
        <w:t xml:space="preserve">  </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6120" w:type="dxa"/>
        <w:tblLayout w:type="fixed"/>
        <w:tblLook w:val="04A0" w:firstRow="1" w:lastRow="0" w:firstColumn="1" w:lastColumn="0" w:noHBand="0" w:noVBand="1"/>
      </w:tblPr>
      <w:tblGrid>
        <w:gridCol w:w="1170"/>
        <w:gridCol w:w="2430"/>
        <w:gridCol w:w="2520"/>
      </w:tblGrid>
      <w:tr w:rsidR="00872895" w:rsidRPr="00884042" w14:paraId="226F5CB0" w14:textId="77777777" w:rsidTr="0087289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79C9BCFC" w14:textId="79583CEA" w:rsidR="005B53A2" w:rsidRPr="00BD75A5" w:rsidRDefault="005B53A2" w:rsidP="00872895">
            <w:pPr>
              <w:jc w:val="both"/>
              <w:rPr>
                <w:rFonts w:ascii="Arial" w:hAnsi="Arial" w:cs="Arial"/>
                <w:sz w:val="18"/>
                <w:szCs w:val="18"/>
              </w:rPr>
            </w:pPr>
            <w:r w:rsidRPr="00BD75A5">
              <w:rPr>
                <w:rFonts w:ascii="Arial" w:hAnsi="Arial" w:cs="Arial"/>
                <w:sz w:val="18"/>
                <w:szCs w:val="18"/>
              </w:rPr>
              <w:t>Model</w:t>
            </w:r>
          </w:p>
        </w:tc>
        <w:tc>
          <w:tcPr>
            <w:tcW w:w="24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252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872895" w14:paraId="7CAD6F78" w14:textId="77777777" w:rsidTr="0087289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2EBD1AA8" w14:textId="77777777" w:rsidR="005B53A2" w:rsidRPr="00BD75A5" w:rsidRDefault="005B53A2" w:rsidP="00872895">
            <w:pPr>
              <w:jc w:val="both"/>
              <w:rPr>
                <w:rFonts w:ascii="Arial" w:hAnsi="Arial" w:cs="Arial"/>
                <w:sz w:val="18"/>
                <w:szCs w:val="18"/>
              </w:rPr>
            </w:pPr>
            <w:r w:rsidRPr="00BD75A5">
              <w:rPr>
                <w:rFonts w:ascii="Arial" w:hAnsi="Arial" w:cs="Arial"/>
                <w:sz w:val="18"/>
                <w:szCs w:val="18"/>
              </w:rPr>
              <w:t>8.5</w:t>
            </w:r>
          </w:p>
        </w:tc>
        <w:tc>
          <w:tcPr>
            <w:tcW w:w="24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252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872895" w14:paraId="250773C9" w14:textId="77777777" w:rsidTr="00872895">
        <w:trPr>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4E12E256" w14:textId="77777777" w:rsidR="005B53A2" w:rsidRPr="00BD75A5" w:rsidRDefault="005B53A2" w:rsidP="00872895">
            <w:pPr>
              <w:jc w:val="both"/>
              <w:rPr>
                <w:rFonts w:ascii="Arial" w:hAnsi="Arial" w:cs="Arial"/>
                <w:sz w:val="18"/>
                <w:szCs w:val="18"/>
              </w:rPr>
            </w:pPr>
            <w:r w:rsidRPr="00BD75A5">
              <w:rPr>
                <w:rFonts w:ascii="Arial" w:hAnsi="Arial" w:cs="Arial"/>
                <w:sz w:val="18"/>
                <w:szCs w:val="18"/>
              </w:rPr>
              <w:t>4.5</w:t>
            </w:r>
          </w:p>
        </w:tc>
        <w:tc>
          <w:tcPr>
            <w:tcW w:w="24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252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617991"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8BDC318"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B07280">
        <w:rPr>
          <w:rFonts w:ascii="Arial" w:hAnsi="Arial" w:cs="Arial"/>
          <w:sz w:val="20"/>
          <w:szCs w:val="20"/>
        </w:rPr>
        <w:t>P=0.32 (linear regression)</w:t>
      </w:r>
    </w:p>
    <w:p w14:paraId="5FBA2F60" w14:textId="06481DD9" w:rsidR="00081F54" w:rsidRDefault="00081F54">
      <w:pPr>
        <w:rPr>
          <w:rFonts w:ascii="Arial" w:hAnsi="Arial" w:cs="Arial"/>
          <w:b/>
          <w:sz w:val="20"/>
          <w:szCs w:val="20"/>
        </w:rPr>
      </w:pPr>
      <w:r>
        <w:rPr>
          <w:rFonts w:ascii="Arial" w:hAnsi="Arial" w:cs="Arial"/>
          <w:b/>
          <w:sz w:val="20"/>
          <w:szCs w:val="20"/>
        </w:rPr>
        <w:br w:type="page"/>
      </w:r>
    </w:p>
    <w:p w14:paraId="17ADCBA7" w14:textId="77777777" w:rsidR="00851D97" w:rsidRDefault="00851D97">
      <w:pPr>
        <w:rPr>
          <w:rFonts w:ascii="Arial" w:hAnsi="Arial" w:cs="Arial"/>
          <w:b/>
          <w:sz w:val="20"/>
          <w:szCs w:val="20"/>
        </w:rPr>
      </w:pPr>
    </w:p>
    <w:p w14:paraId="3CFC4236" w14:textId="77777777" w:rsidR="00851D97" w:rsidRDefault="00851D97">
      <w:pPr>
        <w:rPr>
          <w:rFonts w:ascii="Arial" w:hAnsi="Arial" w:cs="Arial"/>
          <w:b/>
          <w:sz w:val="20"/>
          <w:szCs w:val="20"/>
        </w:rPr>
      </w:pPr>
    </w:p>
    <w:p w14:paraId="181E344C" w14:textId="77777777" w:rsidR="00262131" w:rsidRDefault="00262131" w:rsidP="00467173">
      <w:pPr>
        <w:widowControl w:val="0"/>
        <w:spacing w:line="480" w:lineRule="auto"/>
        <w:rPr>
          <w:rFonts w:ascii="Arial" w:hAnsi="Arial" w:cs="Arial"/>
          <w:b/>
          <w:sz w:val="20"/>
          <w:szCs w:val="20"/>
        </w:rPr>
      </w:pPr>
    </w:p>
    <w:p w14:paraId="63130209" w14:textId="77777777" w:rsidR="00D93037" w:rsidRDefault="00D93037" w:rsidP="00467173">
      <w:pPr>
        <w:widowControl w:val="0"/>
        <w:spacing w:line="480" w:lineRule="auto"/>
        <w:rPr>
          <w:rFonts w:ascii="Arial" w:hAnsi="Arial" w:cs="Arial"/>
          <w:b/>
          <w:sz w:val="20"/>
          <w:szCs w:val="20"/>
        </w:rPr>
      </w:pPr>
    </w:p>
    <w:p w14:paraId="049E1993" w14:textId="77777777" w:rsidR="00D93037" w:rsidRDefault="00D93037" w:rsidP="00467173">
      <w:pPr>
        <w:widowControl w:val="0"/>
        <w:spacing w:line="480" w:lineRule="auto"/>
        <w:rPr>
          <w:rFonts w:ascii="Arial" w:hAnsi="Arial" w:cs="Arial"/>
          <w:b/>
          <w:sz w:val="20"/>
          <w:szCs w:val="20"/>
        </w:rPr>
      </w:pPr>
    </w:p>
    <w:p w14:paraId="27B0DCFC" w14:textId="77777777" w:rsidR="00603D33" w:rsidRDefault="00603D33" w:rsidP="00467173">
      <w:pPr>
        <w:widowControl w:val="0"/>
        <w:spacing w:line="480" w:lineRule="auto"/>
        <w:rPr>
          <w:rFonts w:ascii="Arial" w:hAnsi="Arial" w:cs="Arial"/>
          <w:b/>
          <w:sz w:val="20"/>
          <w:szCs w:val="20"/>
        </w:rPr>
      </w:pPr>
    </w:p>
    <w:p w14:paraId="76266550" w14:textId="77777777" w:rsidR="00603D33" w:rsidRDefault="00603D33" w:rsidP="00467173">
      <w:pPr>
        <w:widowControl w:val="0"/>
        <w:spacing w:line="480" w:lineRule="auto"/>
        <w:rPr>
          <w:rFonts w:ascii="Arial" w:hAnsi="Arial" w:cs="Arial"/>
          <w:b/>
          <w:sz w:val="20"/>
          <w:szCs w:val="20"/>
        </w:rPr>
      </w:pPr>
    </w:p>
    <w:p w14:paraId="095B5DAE" w14:textId="77777777" w:rsidR="00603D33" w:rsidRDefault="00603D33" w:rsidP="00467173">
      <w:pPr>
        <w:widowControl w:val="0"/>
        <w:spacing w:line="480" w:lineRule="auto"/>
        <w:rPr>
          <w:rFonts w:ascii="Arial" w:hAnsi="Arial" w:cs="Arial"/>
          <w:b/>
          <w:sz w:val="20"/>
          <w:szCs w:val="20"/>
        </w:rPr>
      </w:pPr>
    </w:p>
    <w:p w14:paraId="5616E009" w14:textId="77777777" w:rsidR="00262131" w:rsidRPr="0074521D" w:rsidRDefault="00262131" w:rsidP="00467173">
      <w:pPr>
        <w:widowControl w:val="0"/>
        <w:spacing w:line="480" w:lineRule="auto"/>
        <w:rPr>
          <w:rFonts w:ascii="Arial" w:hAnsi="Arial" w:cs="Arial"/>
          <w:b/>
          <w:sz w:val="20"/>
          <w:szCs w:val="20"/>
        </w:rPr>
      </w:pPr>
    </w:p>
    <w:p w14:paraId="5BBB2F53" w14:textId="39CCFC60" w:rsidR="00467173" w:rsidRPr="0074521D" w:rsidRDefault="00467173" w:rsidP="00467173">
      <w:pPr>
        <w:widowControl w:val="0"/>
        <w:spacing w:line="480" w:lineRule="auto"/>
        <w:rPr>
          <w:rFonts w:ascii="Arial" w:hAnsi="Arial" w:cs="Arial"/>
          <w:b/>
          <w:sz w:val="20"/>
          <w:szCs w:val="20"/>
        </w:rPr>
      </w:pPr>
      <w:r w:rsidRPr="0074521D">
        <w:rPr>
          <w:rFonts w:ascii="Arial" w:hAnsi="Arial" w:cs="Arial"/>
          <w:b/>
          <w:sz w:val="20"/>
          <w:szCs w:val="20"/>
        </w:rPr>
        <w:t>Figure S</w:t>
      </w:r>
      <w:r w:rsidR="00DF7AE8">
        <w:rPr>
          <w:rFonts w:ascii="Arial" w:hAnsi="Arial" w:cs="Arial"/>
          <w:b/>
          <w:sz w:val="20"/>
          <w:szCs w:val="20"/>
        </w:rPr>
        <w:t>2</w:t>
      </w:r>
      <w:r w:rsidRPr="0074521D">
        <w:rPr>
          <w:rFonts w:ascii="Arial" w:hAnsi="Arial" w:cs="Arial"/>
          <w:b/>
          <w:sz w:val="20"/>
          <w:szCs w:val="20"/>
        </w:rPr>
        <w:t>.</w:t>
      </w:r>
      <w:r w:rsidR="00C13E85" w:rsidRPr="0074521D">
        <w:rPr>
          <w:rFonts w:ascii="Arial" w:hAnsi="Arial" w:cs="Arial"/>
          <w:b/>
          <w:sz w:val="20"/>
          <w:szCs w:val="20"/>
        </w:rPr>
        <w:t xml:space="preserve"> </w:t>
      </w:r>
      <w:r w:rsidR="00C13E85" w:rsidRPr="0074521D">
        <w:rPr>
          <w:rFonts w:ascii="Arial" w:hAnsi="Arial" w:cs="Arial"/>
          <w:b/>
          <w:sz w:val="20"/>
          <w:szCs w:val="20"/>
        </w:rPr>
        <w:t xml:space="preserve">Spatial distribution of temporary refugia from climate change </w:t>
      </w:r>
      <w:r w:rsidR="00C13E85" w:rsidRPr="0074521D">
        <w:rPr>
          <w:rFonts w:ascii="Arial" w:hAnsi="Arial" w:cs="Arial"/>
          <w:b/>
          <w:sz w:val="20"/>
          <w:szCs w:val="20"/>
        </w:rPr>
        <w:t xml:space="preserve">and current coverage of Marine Protected Areas. </w:t>
      </w:r>
      <w:r w:rsidR="00C13E85" w:rsidRPr="0074521D">
        <w:rPr>
          <w:rFonts w:ascii="Arial" w:hAnsi="Arial" w:cs="Arial"/>
          <w:sz w:val="20"/>
          <w:szCs w:val="20"/>
        </w:rPr>
        <w:t>Areas of the ocean for which SST (orange), oxygen concentration (</w:t>
      </w:r>
      <w:commentRangeStart w:id="24"/>
      <w:r w:rsidR="00C13E85" w:rsidRPr="0074521D">
        <w:rPr>
          <w:rFonts w:ascii="Arial" w:hAnsi="Arial" w:cs="Arial"/>
          <w:sz w:val="20"/>
          <w:szCs w:val="20"/>
        </w:rPr>
        <w:t>lilac</w:t>
      </w:r>
      <w:commentRangeEnd w:id="24"/>
      <w:r w:rsidR="00C13E85" w:rsidRPr="0074521D">
        <w:rPr>
          <w:rStyle w:val="CommentReference"/>
          <w:rFonts w:ascii="Arial" w:hAnsi="Arial" w:cs="Arial"/>
          <w:sz w:val="20"/>
          <w:szCs w:val="20"/>
        </w:rPr>
        <w:commentReference w:id="24"/>
      </w:r>
      <w:r w:rsidR="00C13E85" w:rsidRPr="0074521D">
        <w:rPr>
          <w:rFonts w:ascii="Arial" w:hAnsi="Arial" w:cs="Arial"/>
          <w:sz w:val="20"/>
          <w:szCs w:val="20"/>
        </w:rPr>
        <w:t xml:space="preserve">), and both factors (red) emerge after 2050 for RCP 8.5. </w:t>
      </w:r>
      <w:r w:rsidR="0074521D">
        <w:rPr>
          <w:rFonts w:ascii="Arial" w:hAnsi="Arial" w:cs="Arial"/>
          <w:sz w:val="20"/>
          <w:szCs w:val="20"/>
        </w:rPr>
        <w:t xml:space="preserve">Grey areas are MPAs. Using the </w:t>
      </w:r>
      <w:r w:rsidRPr="0074521D">
        <w:rPr>
          <w:rFonts w:ascii="Arial" w:eastAsia="Times New Roman" w:hAnsi="Arial" w:cs="Arial"/>
          <w:iCs/>
          <w:color w:val="000000"/>
          <w:sz w:val="20"/>
          <w:szCs w:val="20"/>
          <w:shd w:val="clear" w:color="auto" w:fill="FFFFFF"/>
        </w:rPr>
        <w:t xml:space="preserve">41 largest MPAs (others were far smaller than the 1x1-degree grid size of the CMIP5 model output), under RCP8.5 conditions ~ 2.5% of MPA surface area falls within the multifactor refugia.  For RCP4.5, ~ 16.5% of MPA surface area falls within the multifactor refugia.  </w:t>
      </w:r>
    </w:p>
    <w:p w14:paraId="260DA44D" w14:textId="4AB732C7" w:rsidR="00A55A58" w:rsidRDefault="00A55A58">
      <w:pPr>
        <w:rPr>
          <w:rFonts w:ascii="Arial" w:hAnsi="Arial" w:cs="Arial"/>
          <w:b/>
          <w:color w:val="1A1A1A"/>
          <w:sz w:val="20"/>
          <w:szCs w:val="20"/>
        </w:rPr>
      </w:pPr>
      <w:r>
        <w:rPr>
          <w:rFonts w:ascii="Arial" w:hAnsi="Arial" w:cs="Arial"/>
          <w:b/>
          <w:color w:val="1A1A1A"/>
          <w:sz w:val="20"/>
          <w:szCs w:val="20"/>
        </w:rPr>
        <w:br w:type="page"/>
      </w:r>
    </w:p>
    <w:p w14:paraId="318F090B" w14:textId="77777777" w:rsidR="00A55A58" w:rsidRDefault="00A55A58" w:rsidP="00A55A58">
      <w:pPr>
        <w:spacing w:line="480" w:lineRule="auto"/>
        <w:rPr>
          <w:rFonts w:ascii="Arial" w:hAnsi="Arial" w:cs="Arial"/>
          <w:b/>
          <w:sz w:val="20"/>
          <w:szCs w:val="20"/>
        </w:rPr>
      </w:pPr>
    </w:p>
    <w:p w14:paraId="575AB3E6" w14:textId="5333FFC8" w:rsidR="00A55A58" w:rsidRPr="00EA6C52" w:rsidRDefault="00A55A58" w:rsidP="00A55A58">
      <w:pPr>
        <w:spacing w:line="480" w:lineRule="auto"/>
        <w:rPr>
          <w:rFonts w:ascii="Arial" w:hAnsi="Arial" w:cs="Arial"/>
          <w:sz w:val="20"/>
          <w:szCs w:val="20"/>
        </w:rPr>
      </w:pPr>
      <w:r w:rsidRPr="00793D3A">
        <w:rPr>
          <w:rFonts w:ascii="Arial" w:hAnsi="Arial" w:cs="Arial"/>
          <w:b/>
          <w:sz w:val="20"/>
          <w:szCs w:val="20"/>
        </w:rPr>
        <w:t>Figure S</w:t>
      </w:r>
      <w:r w:rsidR="00DF7AE8">
        <w:rPr>
          <w:rFonts w:ascii="Arial" w:hAnsi="Arial" w:cs="Arial"/>
          <w:b/>
          <w:sz w:val="20"/>
          <w:szCs w:val="20"/>
        </w:rPr>
        <w:t>3</w:t>
      </w:r>
      <w:r w:rsidRPr="00793D3A">
        <w:rPr>
          <w:rFonts w:ascii="Arial" w:hAnsi="Arial" w:cs="Arial"/>
          <w:b/>
          <w:sz w:val="20"/>
          <w:szCs w:val="20"/>
        </w:rPr>
        <w:t>.</w:t>
      </w:r>
      <w:r w:rsidRPr="00793D3A">
        <w:rPr>
          <w:rFonts w:ascii="Arial" w:hAnsi="Arial" w:cs="Arial"/>
          <w:sz w:val="20"/>
          <w:szCs w:val="20"/>
        </w:rPr>
        <w:t xml:space="preserve"> Frequency histograms comparing projected warming rates (X-axis is </w:t>
      </w:r>
      <w:commentRangeStart w:id="25"/>
      <w:r w:rsidRPr="00793D3A">
        <w:rPr>
          <w:rFonts w:ascii="Arial" w:hAnsi="Arial" w:cs="Arial"/>
          <w:sz w:val="20"/>
          <w:szCs w:val="20"/>
        </w:rPr>
        <w:t>mean</w:t>
      </w:r>
      <w:commentRangeEnd w:id="25"/>
      <w:r w:rsidRPr="00793D3A">
        <w:rPr>
          <w:rStyle w:val="CommentReference"/>
          <w:rFonts w:asciiTheme="minorHAnsi" w:hAnsiTheme="minorHAnsi" w:cstheme="minorBidi"/>
          <w:sz w:val="20"/>
          <w:szCs w:val="20"/>
        </w:rPr>
        <w:commentReference w:id="25"/>
      </w:r>
      <w:r w:rsidRPr="00793D3A">
        <w:rPr>
          <w:rFonts w:ascii="Arial" w:hAnsi="Arial" w:cs="Arial"/>
          <w:sz w:val="20"/>
          <w:szCs w:val="20"/>
        </w:rPr>
        <w:t xml:space="preserve"> SST </w:t>
      </w:r>
      <w:r w:rsidRPr="00793D3A">
        <w:rPr>
          <w:rFonts w:ascii="Arial" w:hAnsi="Arial" w:cs="Arial"/>
          <w:color w:val="1A1A1A"/>
          <w:sz w:val="20"/>
          <w:szCs w:val="20"/>
        </w:rPr>
        <w:t xml:space="preserve">°C / year) in 5196 </w:t>
      </w:r>
      <w:r w:rsidRPr="00793D3A">
        <w:rPr>
          <w:rFonts w:ascii="Arial" w:hAnsi="Arial" w:cs="Arial"/>
          <w:sz w:val="20"/>
          <w:szCs w:val="20"/>
        </w:rPr>
        <w:t xml:space="preserve">tropical and subtropical </w:t>
      </w:r>
      <w:r w:rsidRPr="00793D3A">
        <w:rPr>
          <w:rFonts w:ascii="Arial" w:hAnsi="Arial" w:cs="Arial"/>
          <w:color w:val="1A1A1A"/>
          <w:sz w:val="20"/>
          <w:szCs w:val="20"/>
        </w:rPr>
        <w:t xml:space="preserve">Marine Protected Areas </w:t>
      </w:r>
      <w:r>
        <w:rPr>
          <w:rFonts w:ascii="Arial" w:hAnsi="Arial" w:cs="Arial"/>
          <w:color w:val="1A1A1A"/>
          <w:sz w:val="20"/>
          <w:szCs w:val="20"/>
        </w:rPr>
        <w:t xml:space="preserve">(40 south latitude to 40 north latitude) </w:t>
      </w:r>
      <w:r w:rsidRPr="00793D3A">
        <w:rPr>
          <w:rFonts w:ascii="Arial" w:hAnsi="Arial" w:cs="Arial"/>
          <w:sz w:val="20"/>
          <w:szCs w:val="20"/>
        </w:rPr>
        <w:t xml:space="preserve">for two different emission scenarios (RCP 8.5 and 4.5) based on the </w:t>
      </w:r>
      <w:r w:rsidRPr="00793D3A">
        <w:rPr>
          <w:rFonts w:ascii="Arial" w:hAnsi="Arial" w:cs="Arial"/>
          <w:sz w:val="20"/>
          <w:szCs w:val="20"/>
          <w:highlight w:val="yellow"/>
        </w:rPr>
        <w:t>large-grain native CMIP5 simulation ensembles and downscaled ensembles</w:t>
      </w:r>
      <w:r w:rsidRPr="00793D3A">
        <w:rPr>
          <w:rFonts w:ascii="Arial" w:hAnsi="Arial" w:cs="Arial"/>
          <w:sz w:val="20"/>
          <w:szCs w:val="20"/>
        </w:rPr>
        <w:t xml:space="preserve">.   </w:t>
      </w: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75974AD9" w14:textId="77777777"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p>
    <w:p w14:paraId="77B7F654" w14:textId="15CF5652" w:rsidR="00A22054" w:rsidRDefault="00A22054">
      <w:pPr>
        <w:rPr>
          <w:rFonts w:ascii="Arial" w:hAnsi="Arial" w:cs="Arial"/>
          <w:b/>
          <w:color w:val="1A1A1A"/>
          <w:sz w:val="20"/>
          <w:szCs w:val="20"/>
        </w:rPr>
      </w:pPr>
      <w:r>
        <w:rPr>
          <w:rFonts w:ascii="Arial" w:hAnsi="Arial" w:cs="Arial"/>
          <w:b/>
          <w:color w:val="1A1A1A"/>
          <w:sz w:val="20"/>
          <w:szCs w:val="20"/>
        </w:rPr>
        <w:br w:type="page"/>
      </w:r>
    </w:p>
    <w:p w14:paraId="4E2F45AE" w14:textId="7D2F676D"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color w:val="1A1A1A"/>
          <w:sz w:val="20"/>
          <w:szCs w:val="20"/>
        </w:rPr>
        <w:lastRenderedPageBreak/>
        <w:t xml:space="preserve">We could include a map using the downscaled projections: </w:t>
      </w:r>
    </w:p>
    <w:p w14:paraId="4A5A16F4" w14:textId="04D89E53" w:rsidR="00A22054" w:rsidRPr="0050482F" w:rsidRDefault="004D1D87"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noProof/>
          <w:color w:val="1A1A1A"/>
          <w:sz w:val="20"/>
          <w:szCs w:val="20"/>
        </w:rPr>
        <w:drawing>
          <wp:inline distT="0" distB="0" distL="0" distR="0" wp14:anchorId="053E86DC" wp14:editId="4D971C3E">
            <wp:extent cx="5943600" cy="4380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06 at 7.08.12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sectPr w:rsidR="00A22054" w:rsidRPr="0050482F" w:rsidSect="00DB6800">
      <w:footerReference w:type="even" r:id="rId19"/>
      <w:footerReference w:type="default" r:id="rId20"/>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hn Bruno" w:date="2017-06-30T15:26:00Z" w:initials="JB">
    <w:p w14:paraId="2698BE37" w14:textId="2E0036EC" w:rsidR="00215268" w:rsidRDefault="00215268" w:rsidP="006B64C9">
      <w:pPr>
        <w:rPr>
          <w:rFonts w:eastAsia="Times New Roman"/>
        </w:rPr>
      </w:pPr>
      <w:r>
        <w:rPr>
          <w:rStyle w:val="CommentReference"/>
        </w:rPr>
        <w:annotationRef/>
      </w:r>
      <w:r>
        <w:rPr>
          <w:rFonts w:ascii="Arial" w:hAnsi="Arial" w:cs="Arial"/>
          <w:color w:val="1A1A1A"/>
          <w:sz w:val="26"/>
          <w:szCs w:val="26"/>
        </w:rPr>
        <w:t>Nature formatting guidelines</w:t>
      </w:r>
      <w:r>
        <w:rPr>
          <w:rFonts w:ascii="Arial" w:eastAsia="Times New Roman" w:hAnsi="Arial" w:cs="Arial"/>
          <w:color w:val="222222"/>
          <w:sz w:val="20"/>
          <w:szCs w:val="20"/>
          <w:shd w:val="clear" w:color="auto" w:fill="FFFFFF"/>
        </w:rPr>
        <w:t>: Letters begin with a</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b/>
          <w:bCs/>
          <w:color w:val="222222"/>
          <w:sz w:val="20"/>
          <w:szCs w:val="20"/>
          <w:shd w:val="clear" w:color="auto" w:fill="FFFFFF"/>
        </w:rPr>
        <w:t>fully referenced paragraph</w:t>
      </w:r>
      <w:r>
        <w:rPr>
          <w:rFonts w:ascii="Arial" w:eastAsia="Times New Roman" w:hAnsi="Arial" w:cs="Arial"/>
          <w:color w:val="222222"/>
          <w:sz w:val="20"/>
          <w:szCs w:val="20"/>
          <w:shd w:val="clear" w:color="auto" w:fill="FFFFFF"/>
        </w:rPr>
        <w:t>, ideally of about 200 words, but certainly no more than 300 words, aimed at readers in other disciplines. This paragraph starts with a 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69000BEE" w14:textId="41D68DDD" w:rsidR="00215268" w:rsidRDefault="00215268">
      <w:pPr>
        <w:pStyle w:val="CommentText"/>
      </w:pPr>
    </w:p>
  </w:comment>
  <w:comment w:id="1" w:author="Stephanie Henson" w:date="2017-06-30T15:26:00Z" w:initials="SH">
    <w:p w14:paraId="7CA14741" w14:textId="47E5C677" w:rsidR="00215268" w:rsidRDefault="00215268">
      <w:pPr>
        <w:pStyle w:val="CommentText"/>
      </w:pPr>
      <w:r>
        <w:rPr>
          <w:rStyle w:val="CommentReference"/>
        </w:rPr>
        <w:annotationRef/>
      </w:r>
      <w:r>
        <w:t>Is this value quoted here the slope (i.e. trend) of the regression?  Because then it’s not a ‘mean rate’.  If it’s not the trend, I’m not clear on what this degC/year number is…</w:t>
      </w:r>
    </w:p>
  </w:comment>
  <w:comment w:id="2" w:author="Stephanie Henson" w:date="2017-06-30T15:26:00Z" w:initials="SH">
    <w:p w14:paraId="1789B38C" w14:textId="1285A564" w:rsidR="00215268" w:rsidRDefault="00215268">
      <w:pPr>
        <w:pStyle w:val="CommentText"/>
      </w:pPr>
      <w:r>
        <w:rPr>
          <w:rStyle w:val="CommentReference"/>
        </w:rPr>
        <w:annotationRef/>
      </w:r>
      <w:r>
        <w:t xml:space="preserve">This is the kind of language which meant it took me 2.5 years to get my paper through the reviewrs ;) We honestly can't say at the moment what the effect of these predicted changes will be because we don't understand species' capacity for adaptation etc </w:t>
      </w:r>
    </w:p>
  </w:comment>
  <w:comment w:id="3" w:author="John Bruno" w:date="2017-07-11T11:08:00Z" w:initials="JB">
    <w:p w14:paraId="60FF3782" w14:textId="582E8DC0" w:rsidR="00215268" w:rsidRDefault="00215268">
      <w:pPr>
        <w:pStyle w:val="CommentText"/>
      </w:pPr>
      <w:r>
        <w:rPr>
          <w:rStyle w:val="CommentReference"/>
        </w:rPr>
        <w:annotationRef/>
      </w:r>
      <w:r>
        <w:t xml:space="preserve">I hear you, both empirically and pragmatically, but in some systems this has already happened, so clearly thermal tolerances and adaptive capacity have already been exceeded. Likewise, there is already plenty evidence of range shifting and composition and richness changes.  I don’t think its too much a stretch to speculate there would be more. Yet… how should we deal w the point you make above?  Make the statement more speculative and less strong?  Eg, remove “radically”?  replace “would” with “could” ? </w:t>
      </w:r>
    </w:p>
  </w:comment>
  <w:comment w:id="4" w:author="Richard Aronson" w:date="2017-07-24T09:47:00Z" w:initials="RA">
    <w:p w14:paraId="2B8E2E36" w14:textId="07A5A9B8" w:rsidR="00215268" w:rsidRDefault="00215268">
      <w:pPr>
        <w:pStyle w:val="CommentText"/>
      </w:pPr>
      <w:r>
        <w:rPr>
          <w:rStyle w:val="CommentReference"/>
        </w:rPr>
        <w:annotationRef/>
      </w:r>
      <w:r>
        <w:t>How about something like “woould likely disrupt.” That should cover a lot of sins.</w:t>
      </w:r>
    </w:p>
  </w:comment>
  <w:comment w:id="5" w:author="John Bruno" w:date="2017-06-30T15:26:00Z" w:initials="JB">
    <w:p w14:paraId="700E1121" w14:textId="54C558AE" w:rsidR="00215268" w:rsidRDefault="00215268">
      <w:pPr>
        <w:pStyle w:val="CommentText"/>
      </w:pPr>
      <w:r>
        <w:rPr>
          <w:rStyle w:val="CommentReference"/>
        </w:rPr>
        <w:annotationRef/>
      </w:r>
      <w:r>
        <w:rPr>
          <w:rFonts w:ascii="Arial" w:hAnsi="Arial" w:cs="Arial"/>
          <w:color w:val="1A1A1A"/>
          <w:sz w:val="26"/>
          <w:szCs w:val="26"/>
        </w:rPr>
        <w:t>Nature formatting guidelines: The rest of the text is typically about 1,500 words long. Any discussion at the end of the text should be as succinct as possible, not repeating previous summary/introduction material, to briefly convey the general relevance of the work.</w:t>
      </w:r>
    </w:p>
  </w:comment>
  <w:comment w:id="7" w:author="Stephanie Henson" w:date="2017-06-30T15:26:00Z" w:initials="SH">
    <w:p w14:paraId="4CBD1E16" w14:textId="78C13431" w:rsidR="00215268" w:rsidRDefault="00215268">
      <w:pPr>
        <w:pStyle w:val="CommentText"/>
      </w:pPr>
      <w:r>
        <w:rPr>
          <w:rStyle w:val="CommentReference"/>
        </w:rPr>
        <w:annotationRef/>
      </w:r>
      <w:r>
        <w:t>annual mean?</w:t>
      </w:r>
    </w:p>
  </w:comment>
  <w:comment w:id="8" w:author="Richard Aronson" w:date="2017-07-24T11:09:00Z" w:initials="RA">
    <w:p w14:paraId="28550F47" w14:textId="60342B70" w:rsidR="00215268" w:rsidRDefault="00215268">
      <w:pPr>
        <w:pStyle w:val="CommentText"/>
      </w:pPr>
      <w:r>
        <w:rPr>
          <w:rStyle w:val="CommentReference"/>
        </w:rPr>
        <w:annotationRef/>
      </w:r>
      <w:r>
        <w:t>There will be a new one in NCC for Antarctica pretty soon. Just waiting for  it to be posted.</w:t>
      </w:r>
    </w:p>
  </w:comment>
  <w:comment w:id="9" w:author="Richard Aronson" w:date="2017-07-24T09:59:00Z" w:initials="RA">
    <w:p w14:paraId="3FDA941B" w14:textId="627EB858" w:rsidR="00215268" w:rsidRDefault="00215268">
      <w:pPr>
        <w:pStyle w:val="CommentText"/>
      </w:pPr>
      <w:r>
        <w:rPr>
          <w:rStyle w:val="CommentReference"/>
        </w:rPr>
        <w:annotationRef/>
      </w:r>
      <w:r>
        <w:t>I love this show of respect to old-school concepts. Sentimental AND it shows this paper part of a long chain of thought.</w:t>
      </w:r>
    </w:p>
  </w:comment>
  <w:comment w:id="10" w:author="John Bruno" w:date="2017-06-30T15:26:00Z" w:initials="JB">
    <w:p w14:paraId="6FF864A0" w14:textId="521309C0" w:rsidR="00215268" w:rsidRDefault="00215268">
      <w:pPr>
        <w:pStyle w:val="CommentText"/>
      </w:pPr>
      <w:r>
        <w:rPr>
          <w:rStyle w:val="CommentReference"/>
        </w:rPr>
        <w:annotationRef/>
      </w:r>
      <w:r>
        <w:t xml:space="preserve">Add percentages? </w:t>
      </w:r>
    </w:p>
  </w:comment>
  <w:comment w:id="11" w:author="Stephanie Henson" w:date="2017-06-30T15:26:00Z" w:initials="SH">
    <w:p w14:paraId="059BC58F" w14:textId="4C7CB622" w:rsidR="00215268" w:rsidRDefault="00215268">
      <w:pPr>
        <w:pStyle w:val="CommentText"/>
      </w:pPr>
      <w:r>
        <w:rPr>
          <w:rStyle w:val="CommentReference"/>
        </w:rPr>
        <w:annotationRef/>
      </w:r>
      <w:r>
        <w:t>What’s the units?</w:t>
      </w:r>
    </w:p>
  </w:comment>
  <w:comment w:id="12" w:author="Stephanie Henson" w:date="2017-06-30T15:26:00Z" w:initials="SH">
    <w:p w14:paraId="19A16329" w14:textId="6943D6D4" w:rsidR="00215268" w:rsidRDefault="00215268">
      <w:pPr>
        <w:pStyle w:val="CommentText"/>
      </w:pPr>
      <w:r>
        <w:rPr>
          <w:rStyle w:val="CommentReference"/>
        </w:rPr>
        <w:annotationRef/>
      </w:r>
      <w:r>
        <w:t>Units!</w:t>
      </w:r>
    </w:p>
  </w:comment>
  <w:comment w:id="13" w:author="shen" w:date="2017-06-30T15:26:00Z" w:initials="sah">
    <w:p w14:paraId="6D1F1115" w14:textId="743749AA" w:rsidR="00215268" w:rsidRDefault="00215268">
      <w:pPr>
        <w:pStyle w:val="CommentText"/>
      </w:pPr>
      <w:r>
        <w:rPr>
          <w:rStyle w:val="CommentReference"/>
        </w:rPr>
        <w:annotationRef/>
      </w:r>
      <w:r>
        <w:t>I’m not sure this colour scheme is any better actually!</w:t>
      </w:r>
    </w:p>
  </w:comment>
  <w:comment w:id="14" w:author="John Bruno" w:date="2017-08-06T07:10:00Z" w:initials="JB">
    <w:p w14:paraId="5BB111CD" w14:textId="10C52569" w:rsidR="004D1D87" w:rsidRDefault="004D1D87">
      <w:pPr>
        <w:pStyle w:val="CommentText"/>
      </w:pPr>
      <w:r>
        <w:rPr>
          <w:rStyle w:val="CommentReference"/>
        </w:rPr>
        <w:annotationRef/>
      </w:r>
      <w:r w:rsidR="00214B00">
        <w:t>We need info on downscaling</w:t>
      </w:r>
      <w:bookmarkStart w:id="15" w:name="_GoBack"/>
      <w:bookmarkEnd w:id="15"/>
    </w:p>
  </w:comment>
  <w:comment w:id="16" w:author="Stephanie Henson" w:date="2017-06-30T15:26:00Z" w:initials="SH">
    <w:p w14:paraId="1F0F6DE2" w14:textId="548DBA6E" w:rsidR="00215268" w:rsidRDefault="00215268">
      <w:pPr>
        <w:pStyle w:val="CommentText"/>
      </w:pPr>
      <w:r>
        <w:rPr>
          <w:rStyle w:val="CommentReference"/>
        </w:rPr>
        <w:annotationRef/>
      </w:r>
      <w:r>
        <w:t>??</w:t>
      </w:r>
    </w:p>
  </w:comment>
  <w:comment w:id="17" w:author="Stephanie Henson" w:date="2017-06-30T15:26:00Z" w:initials="SH">
    <w:p w14:paraId="7A33C901" w14:textId="6C9CB9AE" w:rsidR="00215268" w:rsidRDefault="00215268">
      <w:pPr>
        <w:pStyle w:val="CommentText"/>
      </w:pPr>
      <w:r>
        <w:rPr>
          <w:rStyle w:val="CommentReference"/>
        </w:rPr>
        <w:annotationRef/>
      </w:r>
      <w:r>
        <w:t>what happens at the boundaries of the downscaled and coarse resolution outputs?</w:t>
      </w:r>
    </w:p>
  </w:comment>
  <w:comment w:id="18" w:author="Stephanie Henson" w:date="2017-06-30T15:26:00Z" w:initials="SH">
    <w:p w14:paraId="0CD52D0B" w14:textId="3E2836A0" w:rsidR="00215268" w:rsidRDefault="00215268">
      <w:pPr>
        <w:pStyle w:val="CommentText"/>
      </w:pPr>
      <w:r>
        <w:rPr>
          <w:rStyle w:val="CommentReference"/>
        </w:rPr>
        <w:annotationRef/>
      </w:r>
      <w:r>
        <w:t>Yes more info needed</w:t>
      </w:r>
    </w:p>
  </w:comment>
  <w:comment w:id="19" w:author="Stephanie Henson" w:date="2017-06-30T15:26:00Z" w:initials="SH">
    <w:p w14:paraId="15ED4A8D" w14:textId="38300ABE" w:rsidR="00215268" w:rsidRDefault="00215268">
      <w:pPr>
        <w:pStyle w:val="CommentText"/>
      </w:pPr>
      <w:r>
        <w:rPr>
          <w:rStyle w:val="CommentReference"/>
        </w:rPr>
        <w:annotationRef/>
      </w:r>
      <w:r>
        <w:t>??</w:t>
      </w:r>
    </w:p>
  </w:comment>
  <w:comment w:id="20" w:author="Stephanie Henson" w:date="2017-06-30T15:26:00Z" w:initials="SH">
    <w:p w14:paraId="2F7AC8AE" w14:textId="1C6C91C6" w:rsidR="00215268" w:rsidRDefault="00215268">
      <w:pPr>
        <w:pStyle w:val="CommentText"/>
      </w:pPr>
      <w:r>
        <w:rPr>
          <w:rStyle w:val="CommentReference"/>
        </w:rPr>
        <w:annotationRef/>
      </w:r>
      <w:r>
        <w:t>how were these calculated?</w:t>
      </w:r>
    </w:p>
  </w:comment>
  <w:comment w:id="21" w:author="Stephanie Henson" w:date="2017-06-30T15:26:00Z" w:initials="SH">
    <w:p w14:paraId="31A21846" w14:textId="49D69DC9" w:rsidR="00215268" w:rsidRDefault="00215268">
      <w:pPr>
        <w:pStyle w:val="CommentText"/>
      </w:pPr>
      <w:r>
        <w:rPr>
          <w:rStyle w:val="CommentReference"/>
        </w:rPr>
        <w:annotationRef/>
      </w:r>
      <w:r>
        <w:t>Is this number of grid cells, i.e. non-land cells?</w:t>
      </w:r>
    </w:p>
  </w:comment>
  <w:comment w:id="22" w:author="Stephanie Henson" w:date="2017-06-30T15:26:00Z" w:initials="SH">
    <w:p w14:paraId="6A663469" w14:textId="24BDB017" w:rsidR="00215268" w:rsidRDefault="00215268">
      <w:pPr>
        <w:pStyle w:val="CommentText"/>
      </w:pPr>
      <w:r>
        <w:rPr>
          <w:rStyle w:val="CommentReference"/>
        </w:rPr>
        <w:annotationRef/>
      </w:r>
      <w:r>
        <w:t>Need to include info somewhere on how these were calculated</w:t>
      </w:r>
    </w:p>
  </w:comment>
  <w:comment w:id="23" w:author="Stephanie Henson" w:date="2017-06-30T15:26:00Z" w:initials="SH">
    <w:p w14:paraId="04A809E9" w14:textId="77777777" w:rsidR="00081F54" w:rsidRDefault="00081F54" w:rsidP="00081F54">
      <w:pPr>
        <w:pStyle w:val="CommentText"/>
      </w:pPr>
      <w:r>
        <w:rPr>
          <w:rStyle w:val="CommentReference"/>
        </w:rPr>
        <w:annotationRef/>
      </w:r>
      <w:r>
        <w:t>Annual?</w:t>
      </w:r>
    </w:p>
  </w:comment>
  <w:comment w:id="24" w:author="shen" w:date="2017-06-30T15:26:00Z" w:initials="sah">
    <w:p w14:paraId="091E1466" w14:textId="77777777" w:rsidR="00C13E85" w:rsidRDefault="00C13E85" w:rsidP="00C13E85">
      <w:pPr>
        <w:pStyle w:val="CommentText"/>
      </w:pPr>
      <w:r>
        <w:rPr>
          <w:rStyle w:val="CommentReference"/>
        </w:rPr>
        <w:annotationRef/>
      </w:r>
      <w:r>
        <w:t>I’m not sure this colour scheme is any better actually!</w:t>
      </w:r>
    </w:p>
  </w:comment>
  <w:comment w:id="25" w:author="Stephanie Henson" w:date="2017-06-30T15:26:00Z" w:initials="SH">
    <w:p w14:paraId="28135763" w14:textId="77777777" w:rsidR="00A55A58" w:rsidRDefault="00A55A58" w:rsidP="00A55A58">
      <w:pPr>
        <w:pStyle w:val="CommentText"/>
      </w:pPr>
      <w:r>
        <w:rPr>
          <w:rStyle w:val="CommentReference"/>
        </w:rPr>
        <w:annotationRef/>
      </w:r>
      <w:r>
        <w:t>Annual?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000BEE" w15:done="0"/>
  <w15:commentEx w15:paraId="7CA14741" w15:done="0"/>
  <w15:commentEx w15:paraId="1789B38C" w15:done="1"/>
  <w15:commentEx w15:paraId="60FF3782" w15:paraIdParent="1789B38C" w15:done="1"/>
  <w15:commentEx w15:paraId="2B8E2E36" w15:paraIdParent="1789B38C" w15:done="1"/>
  <w15:commentEx w15:paraId="700E1121" w15:done="0"/>
  <w15:commentEx w15:paraId="4CBD1E16" w15:done="0"/>
  <w15:commentEx w15:paraId="28550F47" w15:done="0"/>
  <w15:commentEx w15:paraId="3FDA941B" w15:done="0"/>
  <w15:commentEx w15:paraId="6FF864A0" w15:done="0"/>
  <w15:commentEx w15:paraId="059BC58F" w15:done="0"/>
  <w15:commentEx w15:paraId="19A16329" w15:done="0"/>
  <w15:commentEx w15:paraId="6D1F1115" w15:done="0"/>
  <w15:commentEx w15:paraId="5BB111CD" w15:done="0"/>
  <w15:commentEx w15:paraId="1F0F6DE2" w15:done="0"/>
  <w15:commentEx w15:paraId="7A33C901" w15:done="0"/>
  <w15:commentEx w15:paraId="0CD52D0B" w15:done="0"/>
  <w15:commentEx w15:paraId="15ED4A8D" w15:done="0"/>
  <w15:commentEx w15:paraId="2F7AC8AE" w15:done="0"/>
  <w15:commentEx w15:paraId="31A21846" w15:done="0"/>
  <w15:commentEx w15:paraId="6A663469" w15:done="0"/>
  <w15:commentEx w15:paraId="04A809E9" w15:done="0"/>
  <w15:commentEx w15:paraId="091E1466" w15:done="0"/>
  <w15:commentEx w15:paraId="281357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D4399" w14:textId="77777777" w:rsidR="004C535B" w:rsidRDefault="004C535B" w:rsidP="00D07286">
      <w:r>
        <w:separator/>
      </w:r>
    </w:p>
  </w:endnote>
  <w:endnote w:type="continuationSeparator" w:id="0">
    <w:p w14:paraId="019E7722" w14:textId="77777777" w:rsidR="004C535B" w:rsidRDefault="004C535B" w:rsidP="00D07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swiss"/>
    <w:pitch w:val="variable"/>
    <w:sig w:usb0="E50002FF" w:usb1="500079DB" w:usb2="00000010" w:usb3="00000000" w:csb0="00000001" w:csb1="00000000"/>
  </w:font>
  <w:font w:name="Times">
    <w:panose1 w:val="02000500000000000000"/>
    <w:charset w:val="00"/>
    <w:family w:val="roman"/>
    <w:pitch w:val="variable"/>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215268" w:rsidRDefault="00215268"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215268" w:rsidRDefault="0021526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215268" w:rsidRPr="00D07286" w:rsidRDefault="00215268"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214B00">
      <w:rPr>
        <w:rStyle w:val="PageNumber"/>
        <w:rFonts w:ascii="Arial" w:hAnsi="Arial" w:cs="Arial"/>
        <w:noProof/>
        <w:sz w:val="20"/>
        <w:szCs w:val="20"/>
      </w:rPr>
      <w:t>15</w:t>
    </w:r>
    <w:r w:rsidRPr="00D07286">
      <w:rPr>
        <w:rStyle w:val="PageNumber"/>
        <w:rFonts w:ascii="Arial" w:hAnsi="Arial" w:cs="Arial"/>
        <w:sz w:val="20"/>
        <w:szCs w:val="20"/>
      </w:rPr>
      <w:fldChar w:fldCharType="end"/>
    </w:r>
  </w:p>
  <w:p w14:paraId="1A7F2890" w14:textId="77777777" w:rsidR="00215268" w:rsidRDefault="0021526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C19BF" w14:textId="77777777" w:rsidR="004C535B" w:rsidRDefault="004C535B" w:rsidP="00D07286">
      <w:r>
        <w:separator/>
      </w:r>
    </w:p>
  </w:footnote>
  <w:footnote w:type="continuationSeparator" w:id="0">
    <w:p w14:paraId="612404EA" w14:textId="77777777" w:rsidR="004C535B" w:rsidRDefault="004C535B" w:rsidP="00D072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rson w15:author="Richard Aronson">
    <w15:presenceInfo w15:providerId="AD" w15:userId="S-1-5-21-2438295641-2239293672-1739362057-590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insDel="0" w:formatting="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9D0"/>
    <w:rsid w:val="00010448"/>
    <w:rsid w:val="0001166A"/>
    <w:rsid w:val="0001247B"/>
    <w:rsid w:val="00012956"/>
    <w:rsid w:val="000135AF"/>
    <w:rsid w:val="000155C1"/>
    <w:rsid w:val="00015F18"/>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6ED3"/>
    <w:rsid w:val="0016024B"/>
    <w:rsid w:val="001606B9"/>
    <w:rsid w:val="00162964"/>
    <w:rsid w:val="00162F20"/>
    <w:rsid w:val="00162FFB"/>
    <w:rsid w:val="001643E1"/>
    <w:rsid w:val="0016481F"/>
    <w:rsid w:val="0016511A"/>
    <w:rsid w:val="00166470"/>
    <w:rsid w:val="00171F94"/>
    <w:rsid w:val="0017255A"/>
    <w:rsid w:val="00172C38"/>
    <w:rsid w:val="00173215"/>
    <w:rsid w:val="00175EA4"/>
    <w:rsid w:val="001802AA"/>
    <w:rsid w:val="00180C18"/>
    <w:rsid w:val="001816BA"/>
    <w:rsid w:val="00185A58"/>
    <w:rsid w:val="0019150B"/>
    <w:rsid w:val="00191BB9"/>
    <w:rsid w:val="00193328"/>
    <w:rsid w:val="0019364D"/>
    <w:rsid w:val="0019401E"/>
    <w:rsid w:val="001953BD"/>
    <w:rsid w:val="00196138"/>
    <w:rsid w:val="00196611"/>
    <w:rsid w:val="00197356"/>
    <w:rsid w:val="00197C93"/>
    <w:rsid w:val="001A10D9"/>
    <w:rsid w:val="001A1452"/>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40F69"/>
    <w:rsid w:val="00241C55"/>
    <w:rsid w:val="00241D13"/>
    <w:rsid w:val="00243112"/>
    <w:rsid w:val="00244D08"/>
    <w:rsid w:val="00245A3A"/>
    <w:rsid w:val="00245C96"/>
    <w:rsid w:val="00246A3B"/>
    <w:rsid w:val="00250F6E"/>
    <w:rsid w:val="00252A3C"/>
    <w:rsid w:val="00253B4C"/>
    <w:rsid w:val="002543B1"/>
    <w:rsid w:val="0025440B"/>
    <w:rsid w:val="00254EC8"/>
    <w:rsid w:val="00255FEA"/>
    <w:rsid w:val="002575E4"/>
    <w:rsid w:val="002612C9"/>
    <w:rsid w:val="00261481"/>
    <w:rsid w:val="002619A6"/>
    <w:rsid w:val="00262131"/>
    <w:rsid w:val="00264053"/>
    <w:rsid w:val="002663EB"/>
    <w:rsid w:val="00266552"/>
    <w:rsid w:val="0026668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71F"/>
    <w:rsid w:val="00296F81"/>
    <w:rsid w:val="002974F5"/>
    <w:rsid w:val="002A0D21"/>
    <w:rsid w:val="002A151D"/>
    <w:rsid w:val="002A21A4"/>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610B4"/>
    <w:rsid w:val="0036421B"/>
    <w:rsid w:val="00364F81"/>
    <w:rsid w:val="00365193"/>
    <w:rsid w:val="0036691A"/>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4412"/>
    <w:rsid w:val="00395005"/>
    <w:rsid w:val="0039575B"/>
    <w:rsid w:val="00396E49"/>
    <w:rsid w:val="003975C5"/>
    <w:rsid w:val="003A087B"/>
    <w:rsid w:val="003A1092"/>
    <w:rsid w:val="003A19FF"/>
    <w:rsid w:val="003B01C8"/>
    <w:rsid w:val="003B1AD1"/>
    <w:rsid w:val="003B1C3E"/>
    <w:rsid w:val="003B2728"/>
    <w:rsid w:val="003B320A"/>
    <w:rsid w:val="003B6005"/>
    <w:rsid w:val="003C085B"/>
    <w:rsid w:val="003C1491"/>
    <w:rsid w:val="003C1FF3"/>
    <w:rsid w:val="003C3702"/>
    <w:rsid w:val="003C452B"/>
    <w:rsid w:val="003C754C"/>
    <w:rsid w:val="003D0077"/>
    <w:rsid w:val="003D0C32"/>
    <w:rsid w:val="003D12E5"/>
    <w:rsid w:val="003D5405"/>
    <w:rsid w:val="003E18C6"/>
    <w:rsid w:val="003E42DF"/>
    <w:rsid w:val="003E46AB"/>
    <w:rsid w:val="003E4AC0"/>
    <w:rsid w:val="003E4F1F"/>
    <w:rsid w:val="003E6341"/>
    <w:rsid w:val="003E6554"/>
    <w:rsid w:val="003E69FD"/>
    <w:rsid w:val="003E7D20"/>
    <w:rsid w:val="003F04FF"/>
    <w:rsid w:val="003F38DC"/>
    <w:rsid w:val="003F511C"/>
    <w:rsid w:val="003F6768"/>
    <w:rsid w:val="003F7627"/>
    <w:rsid w:val="0040044D"/>
    <w:rsid w:val="00402AB2"/>
    <w:rsid w:val="00402F59"/>
    <w:rsid w:val="00403B34"/>
    <w:rsid w:val="00405265"/>
    <w:rsid w:val="00407058"/>
    <w:rsid w:val="004105B8"/>
    <w:rsid w:val="004113F8"/>
    <w:rsid w:val="00411615"/>
    <w:rsid w:val="004146B8"/>
    <w:rsid w:val="00416A68"/>
    <w:rsid w:val="00421AA2"/>
    <w:rsid w:val="00421D5B"/>
    <w:rsid w:val="004243C1"/>
    <w:rsid w:val="00425F56"/>
    <w:rsid w:val="00425F5B"/>
    <w:rsid w:val="00426710"/>
    <w:rsid w:val="0043044E"/>
    <w:rsid w:val="0043054A"/>
    <w:rsid w:val="004305AD"/>
    <w:rsid w:val="00432536"/>
    <w:rsid w:val="004332FB"/>
    <w:rsid w:val="004349D7"/>
    <w:rsid w:val="004352F5"/>
    <w:rsid w:val="00435AD3"/>
    <w:rsid w:val="00436894"/>
    <w:rsid w:val="004430E3"/>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FEA"/>
    <w:rsid w:val="004879BC"/>
    <w:rsid w:val="00487D9A"/>
    <w:rsid w:val="004900C2"/>
    <w:rsid w:val="0049140C"/>
    <w:rsid w:val="00493690"/>
    <w:rsid w:val="0049531A"/>
    <w:rsid w:val="004956AB"/>
    <w:rsid w:val="004972F0"/>
    <w:rsid w:val="004A1324"/>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2282"/>
    <w:rsid w:val="0054283C"/>
    <w:rsid w:val="00544BEB"/>
    <w:rsid w:val="00546EE0"/>
    <w:rsid w:val="00547FF8"/>
    <w:rsid w:val="00550A60"/>
    <w:rsid w:val="005561D0"/>
    <w:rsid w:val="00557751"/>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4A2E"/>
    <w:rsid w:val="00625E67"/>
    <w:rsid w:val="00635C98"/>
    <w:rsid w:val="00637CB8"/>
    <w:rsid w:val="006500B0"/>
    <w:rsid w:val="00651318"/>
    <w:rsid w:val="00652294"/>
    <w:rsid w:val="00652F1F"/>
    <w:rsid w:val="00653AA9"/>
    <w:rsid w:val="0065597A"/>
    <w:rsid w:val="006578D5"/>
    <w:rsid w:val="00660067"/>
    <w:rsid w:val="0066328D"/>
    <w:rsid w:val="00664894"/>
    <w:rsid w:val="00666496"/>
    <w:rsid w:val="00667897"/>
    <w:rsid w:val="006743F3"/>
    <w:rsid w:val="00675C61"/>
    <w:rsid w:val="00676F7A"/>
    <w:rsid w:val="00676FE5"/>
    <w:rsid w:val="006772FF"/>
    <w:rsid w:val="00677AAF"/>
    <w:rsid w:val="00677B7D"/>
    <w:rsid w:val="006811B3"/>
    <w:rsid w:val="00681CE0"/>
    <w:rsid w:val="00683C29"/>
    <w:rsid w:val="0069174F"/>
    <w:rsid w:val="0069242C"/>
    <w:rsid w:val="00694E2B"/>
    <w:rsid w:val="00696DBF"/>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38E7"/>
    <w:rsid w:val="00714C83"/>
    <w:rsid w:val="00716738"/>
    <w:rsid w:val="007213EF"/>
    <w:rsid w:val="007225E4"/>
    <w:rsid w:val="0072494C"/>
    <w:rsid w:val="0072588A"/>
    <w:rsid w:val="007344B9"/>
    <w:rsid w:val="0073699D"/>
    <w:rsid w:val="00740969"/>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56B"/>
    <w:rsid w:val="00767D9E"/>
    <w:rsid w:val="007700C6"/>
    <w:rsid w:val="0077082E"/>
    <w:rsid w:val="007709F8"/>
    <w:rsid w:val="00771BE6"/>
    <w:rsid w:val="007727B6"/>
    <w:rsid w:val="007755CD"/>
    <w:rsid w:val="00775ACA"/>
    <w:rsid w:val="00775CC1"/>
    <w:rsid w:val="007761AC"/>
    <w:rsid w:val="00776662"/>
    <w:rsid w:val="00776E78"/>
    <w:rsid w:val="00777C98"/>
    <w:rsid w:val="0078198D"/>
    <w:rsid w:val="00781A7A"/>
    <w:rsid w:val="00781E12"/>
    <w:rsid w:val="0078339E"/>
    <w:rsid w:val="00793091"/>
    <w:rsid w:val="00793D3A"/>
    <w:rsid w:val="00795AF3"/>
    <w:rsid w:val="007A05E2"/>
    <w:rsid w:val="007A1C47"/>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7014"/>
    <w:rsid w:val="007E03C5"/>
    <w:rsid w:val="007E08CE"/>
    <w:rsid w:val="007E3E21"/>
    <w:rsid w:val="007E3E3F"/>
    <w:rsid w:val="007F03C0"/>
    <w:rsid w:val="007F0879"/>
    <w:rsid w:val="007F1C61"/>
    <w:rsid w:val="007F35C1"/>
    <w:rsid w:val="007F6C1D"/>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107E"/>
    <w:rsid w:val="008911A3"/>
    <w:rsid w:val="008939BD"/>
    <w:rsid w:val="00893A64"/>
    <w:rsid w:val="008A0189"/>
    <w:rsid w:val="008A0716"/>
    <w:rsid w:val="008A1CC2"/>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D3F66"/>
    <w:rsid w:val="008D419B"/>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7356"/>
    <w:rsid w:val="00997F8D"/>
    <w:rsid w:val="009A0116"/>
    <w:rsid w:val="009A084C"/>
    <w:rsid w:val="009A6169"/>
    <w:rsid w:val="009B5D94"/>
    <w:rsid w:val="009B6F33"/>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2054"/>
    <w:rsid w:val="00A236EE"/>
    <w:rsid w:val="00A30562"/>
    <w:rsid w:val="00A32965"/>
    <w:rsid w:val="00A3517A"/>
    <w:rsid w:val="00A355D3"/>
    <w:rsid w:val="00A363E5"/>
    <w:rsid w:val="00A368F9"/>
    <w:rsid w:val="00A42032"/>
    <w:rsid w:val="00A42B83"/>
    <w:rsid w:val="00A46483"/>
    <w:rsid w:val="00A46740"/>
    <w:rsid w:val="00A47181"/>
    <w:rsid w:val="00A473AA"/>
    <w:rsid w:val="00A5166D"/>
    <w:rsid w:val="00A52C63"/>
    <w:rsid w:val="00A53339"/>
    <w:rsid w:val="00A53EED"/>
    <w:rsid w:val="00A542C4"/>
    <w:rsid w:val="00A555DB"/>
    <w:rsid w:val="00A55A58"/>
    <w:rsid w:val="00A571E0"/>
    <w:rsid w:val="00A63218"/>
    <w:rsid w:val="00A63612"/>
    <w:rsid w:val="00A63788"/>
    <w:rsid w:val="00A65152"/>
    <w:rsid w:val="00A662A2"/>
    <w:rsid w:val="00A676F0"/>
    <w:rsid w:val="00A67B98"/>
    <w:rsid w:val="00A737A1"/>
    <w:rsid w:val="00A752FF"/>
    <w:rsid w:val="00A75CC9"/>
    <w:rsid w:val="00A76F22"/>
    <w:rsid w:val="00A80E25"/>
    <w:rsid w:val="00A80FBE"/>
    <w:rsid w:val="00A851AE"/>
    <w:rsid w:val="00A85B79"/>
    <w:rsid w:val="00A86149"/>
    <w:rsid w:val="00A87560"/>
    <w:rsid w:val="00A905C3"/>
    <w:rsid w:val="00A92D8E"/>
    <w:rsid w:val="00A95DC4"/>
    <w:rsid w:val="00A962B1"/>
    <w:rsid w:val="00A97A7B"/>
    <w:rsid w:val="00AA1081"/>
    <w:rsid w:val="00AA1C2F"/>
    <w:rsid w:val="00AA1EE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7781"/>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7328"/>
    <w:rsid w:val="00BD75A5"/>
    <w:rsid w:val="00BE16F6"/>
    <w:rsid w:val="00BE1822"/>
    <w:rsid w:val="00BE1BE1"/>
    <w:rsid w:val="00BE243C"/>
    <w:rsid w:val="00BE2B40"/>
    <w:rsid w:val="00BE3C21"/>
    <w:rsid w:val="00BF15F2"/>
    <w:rsid w:val="00BF2C31"/>
    <w:rsid w:val="00BF5917"/>
    <w:rsid w:val="00BF5B0C"/>
    <w:rsid w:val="00BF6120"/>
    <w:rsid w:val="00BF71F5"/>
    <w:rsid w:val="00BF74F2"/>
    <w:rsid w:val="00C014EC"/>
    <w:rsid w:val="00C01C05"/>
    <w:rsid w:val="00C01C23"/>
    <w:rsid w:val="00C01C83"/>
    <w:rsid w:val="00C04C81"/>
    <w:rsid w:val="00C06710"/>
    <w:rsid w:val="00C07DAD"/>
    <w:rsid w:val="00C1101D"/>
    <w:rsid w:val="00C127FD"/>
    <w:rsid w:val="00C13E85"/>
    <w:rsid w:val="00C13F31"/>
    <w:rsid w:val="00C16B81"/>
    <w:rsid w:val="00C201E7"/>
    <w:rsid w:val="00C20218"/>
    <w:rsid w:val="00C2058F"/>
    <w:rsid w:val="00C227E9"/>
    <w:rsid w:val="00C23306"/>
    <w:rsid w:val="00C268A3"/>
    <w:rsid w:val="00C26AB9"/>
    <w:rsid w:val="00C26ADC"/>
    <w:rsid w:val="00C27838"/>
    <w:rsid w:val="00C3180E"/>
    <w:rsid w:val="00C32FD3"/>
    <w:rsid w:val="00C33DB3"/>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6030F"/>
    <w:rsid w:val="00C61488"/>
    <w:rsid w:val="00C61F62"/>
    <w:rsid w:val="00C622A6"/>
    <w:rsid w:val="00C63F1A"/>
    <w:rsid w:val="00C64E4D"/>
    <w:rsid w:val="00C65EE3"/>
    <w:rsid w:val="00C65F29"/>
    <w:rsid w:val="00C70292"/>
    <w:rsid w:val="00C721E6"/>
    <w:rsid w:val="00C7421D"/>
    <w:rsid w:val="00C76FC7"/>
    <w:rsid w:val="00C7703B"/>
    <w:rsid w:val="00C830A9"/>
    <w:rsid w:val="00C8411B"/>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7286"/>
    <w:rsid w:val="00D10C96"/>
    <w:rsid w:val="00D13D72"/>
    <w:rsid w:val="00D16406"/>
    <w:rsid w:val="00D176C8"/>
    <w:rsid w:val="00D22C61"/>
    <w:rsid w:val="00D235E1"/>
    <w:rsid w:val="00D2513E"/>
    <w:rsid w:val="00D25E1E"/>
    <w:rsid w:val="00D27178"/>
    <w:rsid w:val="00D27648"/>
    <w:rsid w:val="00D32DEC"/>
    <w:rsid w:val="00D3538C"/>
    <w:rsid w:val="00D3756C"/>
    <w:rsid w:val="00D42DC7"/>
    <w:rsid w:val="00D43F31"/>
    <w:rsid w:val="00D44D43"/>
    <w:rsid w:val="00D46322"/>
    <w:rsid w:val="00D46458"/>
    <w:rsid w:val="00D52B79"/>
    <w:rsid w:val="00D55978"/>
    <w:rsid w:val="00D55E5E"/>
    <w:rsid w:val="00D56A56"/>
    <w:rsid w:val="00D60990"/>
    <w:rsid w:val="00D63E80"/>
    <w:rsid w:val="00D67BF6"/>
    <w:rsid w:val="00D71F69"/>
    <w:rsid w:val="00D72949"/>
    <w:rsid w:val="00D732CB"/>
    <w:rsid w:val="00D74AC2"/>
    <w:rsid w:val="00D7574C"/>
    <w:rsid w:val="00D75F3A"/>
    <w:rsid w:val="00D77E6F"/>
    <w:rsid w:val="00D81EA8"/>
    <w:rsid w:val="00D845F1"/>
    <w:rsid w:val="00D85FB1"/>
    <w:rsid w:val="00D86BF9"/>
    <w:rsid w:val="00D9017C"/>
    <w:rsid w:val="00D9021C"/>
    <w:rsid w:val="00D90572"/>
    <w:rsid w:val="00D90638"/>
    <w:rsid w:val="00D90DBF"/>
    <w:rsid w:val="00D911E4"/>
    <w:rsid w:val="00D93037"/>
    <w:rsid w:val="00D93404"/>
    <w:rsid w:val="00D944DD"/>
    <w:rsid w:val="00D96002"/>
    <w:rsid w:val="00D97E8E"/>
    <w:rsid w:val="00DA2B23"/>
    <w:rsid w:val="00DA676B"/>
    <w:rsid w:val="00DB2CCE"/>
    <w:rsid w:val="00DB4F1C"/>
    <w:rsid w:val="00DB6800"/>
    <w:rsid w:val="00DB7881"/>
    <w:rsid w:val="00DC009B"/>
    <w:rsid w:val="00DC00AF"/>
    <w:rsid w:val="00DC2C27"/>
    <w:rsid w:val="00DC7035"/>
    <w:rsid w:val="00DC7762"/>
    <w:rsid w:val="00DD03A5"/>
    <w:rsid w:val="00DD4B72"/>
    <w:rsid w:val="00DD7C60"/>
    <w:rsid w:val="00DE0ADA"/>
    <w:rsid w:val="00DE1A56"/>
    <w:rsid w:val="00DF0659"/>
    <w:rsid w:val="00DF1DD6"/>
    <w:rsid w:val="00DF6B4C"/>
    <w:rsid w:val="00DF7359"/>
    <w:rsid w:val="00DF746D"/>
    <w:rsid w:val="00DF7AE8"/>
    <w:rsid w:val="00E00D9A"/>
    <w:rsid w:val="00E01A84"/>
    <w:rsid w:val="00E028D1"/>
    <w:rsid w:val="00E04814"/>
    <w:rsid w:val="00E05406"/>
    <w:rsid w:val="00E10A3A"/>
    <w:rsid w:val="00E122C7"/>
    <w:rsid w:val="00E13487"/>
    <w:rsid w:val="00E1352C"/>
    <w:rsid w:val="00E13C76"/>
    <w:rsid w:val="00E14D51"/>
    <w:rsid w:val="00E14F5A"/>
    <w:rsid w:val="00E217AA"/>
    <w:rsid w:val="00E25BF4"/>
    <w:rsid w:val="00E318CE"/>
    <w:rsid w:val="00E329B9"/>
    <w:rsid w:val="00E32F20"/>
    <w:rsid w:val="00E34602"/>
    <w:rsid w:val="00E346DE"/>
    <w:rsid w:val="00E402FA"/>
    <w:rsid w:val="00E41E0C"/>
    <w:rsid w:val="00E4234D"/>
    <w:rsid w:val="00E430D7"/>
    <w:rsid w:val="00E4632A"/>
    <w:rsid w:val="00E46889"/>
    <w:rsid w:val="00E47CC7"/>
    <w:rsid w:val="00E52282"/>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F4C"/>
    <w:rsid w:val="00EB2CC1"/>
    <w:rsid w:val="00EB386E"/>
    <w:rsid w:val="00EB4C77"/>
    <w:rsid w:val="00EB5D3A"/>
    <w:rsid w:val="00EB632E"/>
    <w:rsid w:val="00EB6920"/>
    <w:rsid w:val="00EC08EE"/>
    <w:rsid w:val="00EC579A"/>
    <w:rsid w:val="00EC6086"/>
    <w:rsid w:val="00ED189A"/>
    <w:rsid w:val="00ED325C"/>
    <w:rsid w:val="00ED52B6"/>
    <w:rsid w:val="00EE1ADC"/>
    <w:rsid w:val="00EE364E"/>
    <w:rsid w:val="00EE3DA3"/>
    <w:rsid w:val="00EE4E14"/>
    <w:rsid w:val="00EF048E"/>
    <w:rsid w:val="00EF0FF8"/>
    <w:rsid w:val="00EF1313"/>
    <w:rsid w:val="00EF3127"/>
    <w:rsid w:val="00EF4961"/>
    <w:rsid w:val="00EF5149"/>
    <w:rsid w:val="00EF741F"/>
    <w:rsid w:val="00F05EB4"/>
    <w:rsid w:val="00F068C8"/>
    <w:rsid w:val="00F103D3"/>
    <w:rsid w:val="00F10628"/>
    <w:rsid w:val="00F12730"/>
    <w:rsid w:val="00F13A48"/>
    <w:rsid w:val="00F13EF5"/>
    <w:rsid w:val="00F14223"/>
    <w:rsid w:val="00F14391"/>
    <w:rsid w:val="00F161ED"/>
    <w:rsid w:val="00F21014"/>
    <w:rsid w:val="00F21DFC"/>
    <w:rsid w:val="00F22A3F"/>
    <w:rsid w:val="00F22BD3"/>
    <w:rsid w:val="00F233A6"/>
    <w:rsid w:val="00F27554"/>
    <w:rsid w:val="00F27E3F"/>
    <w:rsid w:val="00F305D4"/>
    <w:rsid w:val="00F30F29"/>
    <w:rsid w:val="00F33F4D"/>
    <w:rsid w:val="00F33FF5"/>
    <w:rsid w:val="00F34178"/>
    <w:rsid w:val="00F344C2"/>
    <w:rsid w:val="00F37313"/>
    <w:rsid w:val="00F419DA"/>
    <w:rsid w:val="00F42D0F"/>
    <w:rsid w:val="00F43CBF"/>
    <w:rsid w:val="00F47C5C"/>
    <w:rsid w:val="00F47DCA"/>
    <w:rsid w:val="00F50FB5"/>
    <w:rsid w:val="00F5195F"/>
    <w:rsid w:val="00F521B5"/>
    <w:rsid w:val="00F53663"/>
    <w:rsid w:val="00F53C7F"/>
    <w:rsid w:val="00F54AC2"/>
    <w:rsid w:val="00F56AC6"/>
    <w:rsid w:val="00F60188"/>
    <w:rsid w:val="00F60EBA"/>
    <w:rsid w:val="00F65DA5"/>
    <w:rsid w:val="00F67301"/>
    <w:rsid w:val="00F71267"/>
    <w:rsid w:val="00F73476"/>
    <w:rsid w:val="00F74651"/>
    <w:rsid w:val="00F772A0"/>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6585"/>
    <w:rsid w:val="00FB7A83"/>
    <w:rsid w:val="00FC00AD"/>
    <w:rsid w:val="00FC2B7D"/>
    <w:rsid w:val="00FC2EC4"/>
    <w:rsid w:val="00FC2F1A"/>
    <w:rsid w:val="00FC3AE3"/>
    <w:rsid w:val="00FC466F"/>
    <w:rsid w:val="00FC5C0E"/>
    <w:rsid w:val="00FD2784"/>
    <w:rsid w:val="00FD29AD"/>
    <w:rsid w:val="00FD4E86"/>
    <w:rsid w:val="00FD4F73"/>
    <w:rsid w:val="00FD57CD"/>
    <w:rsid w:val="00FD58F6"/>
    <w:rsid w:val="00FD5BF3"/>
    <w:rsid w:val="00FD6A58"/>
    <w:rsid w:val="00FD746A"/>
    <w:rsid w:val="00FE0AA7"/>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4E471-9F07-9340-858A-DF387E56C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23</Pages>
  <Words>25407</Words>
  <Characters>140504</Characters>
  <Application>Microsoft Macintosh Word</Application>
  <DocSecurity>0</DocSecurity>
  <Lines>3122</Lines>
  <Paragraphs>1565</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164346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90</cp:revision>
  <cp:lastPrinted>2017-04-26T15:12:00Z</cp:lastPrinted>
  <dcterms:created xsi:type="dcterms:W3CDTF">2017-07-24T13:42:00Z</dcterms:created>
  <dcterms:modified xsi:type="dcterms:W3CDTF">2017-08-06T13:11:00Z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http://www.zotero.org/styles/nature</vt:lpwstr>
  </property>
  <property fmtid="{D5CDD505-2E9C-101B-9397-08002B2CF9AE}" pid="22" name="Mendeley Recent Style Name 7_1">
    <vt:lpwstr>Nature</vt:lpwstr>
  </property>
  <property fmtid="{D5CDD505-2E9C-101B-9397-08002B2CF9AE}" pid="23" name="Mendeley Recent Style Id 8_1">
    <vt:lpwstr>http://www.zotero.org/styles/peerj</vt:lpwstr>
  </property>
  <property fmtid="{D5CDD505-2E9C-101B-9397-08002B2CF9AE}" pid="24" name="Mendeley Recent Style Name 8_1">
    <vt:lpwstr>PeerJ</vt:lpwstr>
  </property>
  <property fmtid="{D5CDD505-2E9C-101B-9397-08002B2CF9AE}" pid="25" name="Mendeley Recent Style Id 9_1">
    <vt:lpwstr>http://www.zotero.org/styles/scientific-reports</vt:lpwstr>
  </property>
  <property fmtid="{D5CDD505-2E9C-101B-9397-08002B2CF9AE}" pid="26" name="Mendeley Recent Style Name 9_1">
    <vt:lpwstr>Scientific Reports</vt:lpwstr>
  </property>
</Properties>
</file>