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0E75A7C1"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DF7DDF">
        <w:rPr>
          <w:rFonts w:ascii="Arial" w:hAnsi="Arial" w:cs="Arial"/>
          <w:b/>
          <w:sz w:val="20"/>
          <w:szCs w:val="20"/>
        </w:rPr>
        <w:t>.</w:t>
      </w:r>
      <w:del w:id="0" w:author="etspencer14@gmail.com" w:date="2017-09-05T17:02:00Z">
        <w:r w:rsidR="00DF7DDF" w:rsidDel="00F8472C">
          <w:rPr>
            <w:rFonts w:ascii="Arial" w:hAnsi="Arial" w:cs="Arial"/>
            <w:b/>
            <w:sz w:val="20"/>
            <w:szCs w:val="20"/>
          </w:rPr>
          <w:delText xml:space="preserve"> </w:delText>
        </w:r>
      </w:del>
      <w:r w:rsidR="00DF7DDF">
        <w:rPr>
          <w:rFonts w:ascii="Arial" w:hAnsi="Arial" w:cs="Arial"/>
          <w:b/>
          <w:sz w:val="20"/>
          <w:szCs w:val="20"/>
        </w:rPr>
        <w:t xml:space="preserve"> 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0A247F">
        <w:rPr>
          <w:rFonts w:ascii="Arial" w:hAnsi="Arial" w:cs="Arial"/>
          <w:b/>
          <w:sz w:val="20"/>
          <w:szCs w:val="20"/>
        </w:rPr>
        <w:t>,</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commentRangeStart w:id="1"/>
      <w:r w:rsidRPr="00F65DA5">
        <w:rPr>
          <w:rFonts w:ascii="Arial" w:hAnsi="Arial" w:cs="Arial"/>
          <w:b/>
          <w:sz w:val="20"/>
          <w:szCs w:val="20"/>
          <w:highlight w:val="yellow"/>
        </w:rPr>
        <w:t>most</w:t>
      </w:r>
      <w:commentRangeEnd w:id="1"/>
      <w:r w:rsidR="00F8472C">
        <w:rPr>
          <w:rStyle w:val="CommentReference"/>
          <w:rFonts w:asciiTheme="minorHAnsi" w:hAnsiTheme="minorHAnsi" w:cstheme="minorBidi"/>
        </w:rPr>
        <w:commentReference w:id="1"/>
      </w:r>
      <w:r>
        <w:rPr>
          <w:rFonts w:ascii="Arial" w:hAnsi="Arial" w:cs="Arial"/>
          <w:b/>
          <w:sz w:val="20"/>
          <w:szCs w:val="20"/>
        </w:rPr>
        <w:t xml:space="preserve"> 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6C700AA4" w14:textId="142DE746"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del w:id="2" w:author="etspencer14@gmail.com" w:date="2017-09-05T17:05:00Z">
        <w:r w:rsidDel="00F8472C">
          <w:rPr>
            <w:rFonts w:ascii="Arial" w:hAnsi="Arial" w:cs="Arial"/>
            <w:sz w:val="20"/>
            <w:szCs w:val="20"/>
          </w:rPr>
          <w:delText xml:space="preserve"> </w:delText>
        </w:r>
      </w:del>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29826A77"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 xml:space="preserve">We focused on two critical effects influencing MPAs: </w:t>
      </w:r>
      <w:r>
        <w:rPr>
          <w:rFonts w:ascii="Arial" w:hAnsi="Arial" w:cs="Arial"/>
          <w:sz w:val="20"/>
          <w:szCs w:val="20"/>
        </w:rPr>
        <w:lastRenderedPageBreak/>
        <w:t>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w:t>
      </w:r>
      <w:commentRangeStart w:id="3"/>
      <w:r>
        <w:rPr>
          <w:rFonts w:ascii="Arial" w:hAnsi="Arial" w:cs="Arial"/>
          <w:sz w:val="20"/>
          <w:szCs w:val="20"/>
        </w:rPr>
        <w:t xml:space="preserve">ref. </w:t>
      </w:r>
      <w:r w:rsidRPr="001A5080">
        <w:rPr>
          <w:rFonts w:ascii="Arial" w:hAnsi="Arial" w:cs="Arial"/>
          <w:sz w:val="20"/>
          <w:szCs w:val="20"/>
        </w:rPr>
        <w:t>2</w:t>
      </w:r>
      <w:commentRangeEnd w:id="3"/>
      <w:r w:rsidR="006615C7">
        <w:rPr>
          <w:rStyle w:val="CommentReference"/>
          <w:rFonts w:asciiTheme="minorHAnsi" w:hAnsiTheme="minorHAnsi" w:cstheme="minorBidi"/>
        </w:rPr>
        <w:commentReference w:id="3"/>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 tropics to polar oceans (Tables 1</w:t>
      </w:r>
      <w:r w:rsidR="00A97DEB">
        <w:rPr>
          <w:rFonts w:ascii="Arial" w:hAnsi="Arial" w:cs="Arial"/>
          <w:sz w:val="20"/>
          <w:szCs w:val="20"/>
        </w:rPr>
        <w:t>,</w:t>
      </w:r>
      <w:r>
        <w:rPr>
          <w:rFonts w:ascii="Arial" w:hAnsi="Arial" w:cs="Arial"/>
          <w:sz w:val="20"/>
          <w:szCs w:val="20"/>
        </w:rPr>
        <w:t xml:space="preserve">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4ED98ADC"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w:t>
      </w:r>
      <w:r w:rsidR="00BA7B77">
        <w:rPr>
          <w:rFonts w:ascii="Arial" w:hAnsi="Arial" w:cs="Arial"/>
          <w:sz w:val="20"/>
          <w:szCs w:val="20"/>
        </w:rPr>
        <w:lastRenderedPageBreak/>
        <w:t>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w:t>
      </w:r>
      <w:r w:rsidR="00BA62FC">
        <w:rPr>
          <w:rFonts w:ascii="Arial" w:hAnsi="Arial" w:cs="Arial"/>
          <w:sz w:val="20"/>
          <w:szCs w:val="20"/>
        </w:rPr>
        <w:t>far</w:t>
      </w:r>
      <w:r w:rsidR="008B29C6" w:rsidRPr="00286D05">
        <w:rPr>
          <w:rFonts w:ascii="Arial" w:hAnsi="Arial" w:cs="Arial"/>
          <w:sz w:val="20"/>
          <w:szCs w:val="20"/>
        </w:rPr>
        <w:t xml:space="preserve"> more rapidly than</w:t>
      </w:r>
      <w:r w:rsidR="00C57418" w:rsidRPr="00286D05">
        <w:rPr>
          <w:rFonts w:ascii="Arial" w:hAnsi="Arial" w:cs="Arial"/>
          <w:sz w:val="20"/>
          <w:szCs w:val="20"/>
        </w:rPr>
        <w:t xml:space="preserve"> </w:t>
      </w:r>
      <w:r w:rsidR="00BA62FC">
        <w:rPr>
          <w:rFonts w:ascii="Arial" w:hAnsi="Arial" w:cs="Arial"/>
          <w:sz w:val="20"/>
          <w:szCs w:val="20"/>
        </w:rPr>
        <w:t xml:space="preserve">natural warming </w:t>
      </w:r>
      <w:r w:rsidR="00DF643E">
        <w:rPr>
          <w:rFonts w:ascii="Arial" w:hAnsi="Arial" w:cs="Arial"/>
          <w:sz w:val="20"/>
          <w:szCs w:val="20"/>
        </w:rPr>
        <w:t xml:space="preserve">has </w:t>
      </w:r>
      <w:r w:rsidR="00C57418" w:rsidRPr="00286D05">
        <w:rPr>
          <w:rFonts w:ascii="Arial" w:hAnsi="Arial" w:cs="Arial"/>
          <w:sz w:val="20"/>
          <w:szCs w:val="20"/>
        </w:rPr>
        <w:t>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220C0353"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52093A">
        <w:rPr>
          <w:rFonts w:ascii="Arial" w:hAnsi="Arial" w:cs="Arial"/>
          <w:sz w:val="20"/>
          <w:szCs w:val="20"/>
        </w:rPr>
        <w:t xml:space="preserve"> (pH emerged in all </w:t>
      </w:r>
      <w:r w:rsidR="002118D2">
        <w:rPr>
          <w:rFonts w:ascii="Arial" w:hAnsi="Arial" w:cs="Arial"/>
          <w:sz w:val="20"/>
          <w:szCs w:val="20"/>
        </w:rPr>
        <w:t>marine reserves</w:t>
      </w:r>
      <w:r w:rsidR="0052093A">
        <w:rPr>
          <w:rFonts w:ascii="Arial" w:hAnsi="Arial" w:cs="Arial"/>
          <w:sz w:val="20"/>
          <w:szCs w:val="20"/>
        </w:rPr>
        <w:t xml:space="preserve"> decades ago, Fig. S</w:t>
      </w:r>
      <w:r w:rsidR="00EA48A8">
        <w:rPr>
          <w:rFonts w:ascii="Arial" w:hAnsi="Arial" w:cs="Arial"/>
          <w:sz w:val="20"/>
          <w:szCs w:val="20"/>
        </w:rPr>
        <w:t>1</w:t>
      </w:r>
      <w:r w:rsidR="0052093A">
        <w:rPr>
          <w:rFonts w:ascii="Arial" w:hAnsi="Arial" w:cs="Arial"/>
          <w:sz w:val="20"/>
          <w:szCs w:val="20"/>
        </w:rPr>
        <w:t>)</w:t>
      </w:r>
      <w:r w:rsidR="00C9428A" w:rsidRPr="009F0A66">
        <w:rPr>
          <w:rFonts w:ascii="Arial" w:hAnsi="Arial" w:cs="Arial"/>
          <w:sz w:val="20"/>
          <w:szCs w:val="20"/>
        </w:rPr>
        <w:t>.</w:t>
      </w:r>
      <w:r w:rsidR="009F0A66">
        <w:rPr>
          <w:rFonts w:ascii="Arial" w:hAnsi="Arial" w:cs="Arial"/>
          <w:b/>
          <w:sz w:val="20"/>
          <w:szCs w:val="20"/>
        </w:rPr>
        <w:t xml:space="preserve"> </w:t>
      </w:r>
      <w:r w:rsidR="0010220F" w:rsidRPr="00372412">
        <w:rPr>
          <w:rFonts w:ascii="Arial" w:hAnsi="Arial" w:cs="Arial"/>
          <w:sz w:val="20"/>
          <w:szCs w:val="20"/>
        </w:rPr>
        <w:t>Deoxygenation,</w:t>
      </w:r>
      <w:r w:rsidR="00235102" w:rsidRPr="00372412">
        <w:rPr>
          <w:rFonts w:ascii="Arial" w:hAnsi="Arial" w:cs="Arial"/>
          <w:sz w:val="20"/>
          <w:szCs w:val="20"/>
        </w:rPr>
        <w:t xml:space="preserve"> caused by </w:t>
      </w:r>
      <w:r w:rsidR="0010220F" w:rsidRPr="00372412">
        <w:rPr>
          <w:rFonts w:ascii="Arial" w:hAnsi="Arial" w:cs="Arial"/>
          <w:sz w:val="20"/>
          <w:szCs w:val="20"/>
        </w:rPr>
        <w:t>warming and increasing shallow</w:t>
      </w:r>
      <w:r w:rsidR="0063204A" w:rsidRPr="00372412">
        <w:rPr>
          <w:rFonts w:ascii="Arial" w:hAnsi="Arial" w:cs="Arial"/>
          <w:sz w:val="20"/>
          <w:szCs w:val="20"/>
        </w:rPr>
        <w:t>-</w:t>
      </w:r>
      <w:r w:rsidR="0010220F" w:rsidRPr="00372412">
        <w:rPr>
          <w:rFonts w:ascii="Arial" w:hAnsi="Arial" w:cs="Arial"/>
          <w:sz w:val="20"/>
          <w:szCs w:val="20"/>
        </w:rPr>
        <w:t>water stratification, is predicted to affect</w:t>
      </w:r>
      <w:r w:rsidR="00D83238" w:rsidRPr="00372412">
        <w:rPr>
          <w:rFonts w:ascii="Arial" w:hAnsi="Arial" w:cs="Arial"/>
          <w:sz w:val="20"/>
          <w:szCs w:val="20"/>
        </w:rPr>
        <w:t xml:space="preserve"> </w:t>
      </w:r>
      <w:r w:rsidR="0010220F" w:rsidRPr="00372412">
        <w:rPr>
          <w:rFonts w:ascii="Arial" w:hAnsi="Arial" w:cs="Arial"/>
          <w:sz w:val="20"/>
          <w:szCs w:val="20"/>
        </w:rPr>
        <w:t>primary production and a variety of</w:t>
      </w:r>
      <w:r w:rsidR="0063204A" w:rsidRPr="00372412">
        <w:rPr>
          <w:rFonts w:ascii="Arial" w:hAnsi="Arial" w:cs="Arial"/>
          <w:sz w:val="20"/>
          <w:szCs w:val="20"/>
        </w:rPr>
        <w:t xml:space="preserve"> physiological and</w:t>
      </w:r>
      <w:r w:rsidR="0010220F" w:rsidRPr="00372412">
        <w:rPr>
          <w:rFonts w:ascii="Arial" w:hAnsi="Arial" w:cs="Arial"/>
          <w:sz w:val="20"/>
          <w:szCs w:val="20"/>
        </w:rPr>
        <w:t xml:space="preserve"> geochemical processes</w:t>
      </w:r>
      <w:r w:rsidR="00E93EFB" w:rsidRPr="00372412">
        <w:rPr>
          <w:rFonts w:ascii="Arial" w:hAnsi="Arial" w:cs="Arial"/>
          <w:sz w:val="20"/>
          <w:szCs w:val="20"/>
        </w:rPr>
        <w:fldChar w:fldCharType="begin" w:fldLock="1"/>
      </w:r>
      <w:r w:rsidR="00245A76"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372412">
        <w:rPr>
          <w:rFonts w:ascii="Arial" w:hAnsi="Arial" w:cs="Arial"/>
          <w:sz w:val="20"/>
          <w:szCs w:val="20"/>
        </w:rPr>
        <w:fldChar w:fldCharType="separate"/>
      </w:r>
      <w:r w:rsidR="00E93EFB" w:rsidRPr="00F318C3">
        <w:rPr>
          <w:rFonts w:ascii="Arial" w:hAnsi="Arial" w:cs="Arial"/>
          <w:noProof/>
          <w:sz w:val="20"/>
          <w:szCs w:val="20"/>
          <w:vertAlign w:val="superscript"/>
        </w:rPr>
        <w:t>19</w:t>
      </w:r>
      <w:r w:rsidR="00E93EFB" w:rsidRPr="00372412">
        <w:rPr>
          <w:rFonts w:ascii="Arial" w:hAnsi="Arial" w:cs="Arial"/>
          <w:sz w:val="20"/>
          <w:szCs w:val="20"/>
        </w:rPr>
        <w:fldChar w:fldCharType="end"/>
      </w:r>
      <w:r w:rsidR="0010220F" w:rsidRPr="00372412">
        <w:rPr>
          <w:rFonts w:ascii="Arial" w:hAnsi="Arial" w:cs="Arial"/>
          <w:sz w:val="20"/>
          <w:szCs w:val="20"/>
        </w:rPr>
        <w:t xml:space="preserve">. </w:t>
      </w:r>
      <w:r w:rsidR="00D83238" w:rsidRPr="00372412">
        <w:rPr>
          <w:rFonts w:ascii="Arial" w:hAnsi="Arial" w:cs="Arial"/>
          <w:sz w:val="20"/>
          <w:szCs w:val="20"/>
        </w:rPr>
        <w:t xml:space="preserve">Moreover, warming and deoxygenation can impact organisms synergistically because warming decreases </w:t>
      </w:r>
      <w:r w:rsidR="002118D2" w:rsidRPr="00372412">
        <w:rPr>
          <w:rFonts w:ascii="Arial" w:hAnsi="Arial" w:cs="Arial"/>
          <w:sz w:val="20"/>
          <w:szCs w:val="20"/>
        </w:rPr>
        <w:t xml:space="preserve">oxygen </w:t>
      </w:r>
      <w:r w:rsidR="00D83238" w:rsidRPr="00372412">
        <w:rPr>
          <w:rFonts w:ascii="Arial" w:hAnsi="Arial" w:cs="Arial"/>
          <w:sz w:val="20"/>
          <w:szCs w:val="20"/>
        </w:rPr>
        <w:t xml:space="preserve">concentration </w:t>
      </w:r>
      <w:r w:rsidR="002118D2">
        <w:rPr>
          <w:rFonts w:ascii="Arial" w:hAnsi="Arial" w:cs="Arial"/>
          <w:sz w:val="20"/>
          <w:szCs w:val="20"/>
        </w:rPr>
        <w:t>while increasing</w:t>
      </w:r>
      <w:r w:rsidR="00D83238" w:rsidRPr="00372412">
        <w:rPr>
          <w:rFonts w:ascii="Arial" w:hAnsi="Arial" w:cs="Arial"/>
          <w:sz w:val="20"/>
          <w:szCs w:val="20"/>
        </w:rPr>
        <w:t xml:space="preserve"> the metabolism and oxygen demand o</w:t>
      </w:r>
      <w:r w:rsidR="0063204A" w:rsidRPr="00372412">
        <w:rPr>
          <w:rFonts w:ascii="Arial" w:hAnsi="Arial" w:cs="Arial"/>
          <w:sz w:val="20"/>
          <w:szCs w:val="20"/>
        </w:rPr>
        <w:t>f</w:t>
      </w:r>
      <w:r w:rsidR="00D83238" w:rsidRPr="00372412">
        <w:rPr>
          <w:rFonts w:ascii="Arial" w:hAnsi="Arial" w:cs="Arial"/>
          <w:sz w:val="20"/>
          <w:szCs w:val="20"/>
        </w:rPr>
        <w:t xml:space="preserve"> ec</w:t>
      </w:r>
      <w:r w:rsidR="00F318C3" w:rsidRPr="00372412">
        <w:rPr>
          <w:rFonts w:ascii="Arial" w:hAnsi="Arial" w:cs="Arial"/>
          <w:sz w:val="20"/>
          <w:szCs w:val="20"/>
        </w:rPr>
        <w:t>t</w:t>
      </w:r>
      <w:r w:rsidR="00D83238" w:rsidRPr="00372412">
        <w:rPr>
          <w:rFonts w:ascii="Arial" w:hAnsi="Arial" w:cs="Arial"/>
          <w:sz w:val="20"/>
          <w:szCs w:val="20"/>
        </w:rPr>
        <w:t>otherms</w:t>
      </w:r>
      <w:r w:rsidR="002118D2">
        <w:rPr>
          <w:rFonts w:ascii="Arial" w:hAnsi="Arial" w:cs="Arial"/>
          <w:sz w:val="20"/>
          <w:szCs w:val="20"/>
        </w:rPr>
        <w:t xml:space="preserve"> (e.g., fishes and invertebrates)</w:t>
      </w:r>
      <w:r w:rsidR="00D83238" w:rsidRPr="00372412">
        <w:rPr>
          <w:rFonts w:ascii="Arial" w:hAnsi="Arial" w:cs="Arial"/>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0F643AAF"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w:t>
      </w:r>
      <w:r w:rsidR="005A21F3">
        <w:rPr>
          <w:rFonts w:ascii="Arial" w:hAnsi="Arial" w:cs="Arial"/>
          <w:color w:val="1A1A1A"/>
          <w:sz w:val="20"/>
          <w:szCs w:val="20"/>
        </w:rPr>
        <w:lastRenderedPageBreak/>
        <w:t xml:space="preserve">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F318C3">
        <w:rPr>
          <w:rFonts w:ascii="Arial" w:hAnsi="Arial" w:cs="Arial"/>
          <w:color w:val="1A1A1A"/>
          <w:sz w:val="20"/>
          <w:szCs w:val="20"/>
        </w:rPr>
        <w:t xml:space="preserve">Exceeding the CTSM </w:t>
      </w:r>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45AFFD06"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w:t>
      </w:r>
      <w:commentRangeStart w:id="4"/>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commentRangeEnd w:id="4"/>
      <w:r w:rsidR="009D365A">
        <w:rPr>
          <w:rStyle w:val="CommentReference"/>
          <w:rFonts w:asciiTheme="minorHAnsi" w:hAnsiTheme="minorHAnsi" w:cstheme="minorBidi"/>
        </w:rPr>
        <w:commentReference w:id="4"/>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r w:rsidR="00F318C3">
        <w:rPr>
          <w:rFonts w:ascii="Arial" w:hAnsi="Arial" w:cs="Arial"/>
          <w:color w:val="1A1A1A"/>
          <w:sz w:val="20"/>
          <w:szCs w:val="20"/>
        </w:rPr>
        <w:t>-</w:t>
      </w:r>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proofErr w:type="spellStart"/>
      <w:r w:rsidR="00EA69A7" w:rsidRPr="004975EE">
        <w:rPr>
          <w:rFonts w:ascii="Arial" w:hAnsi="Arial" w:cs="Arial"/>
          <w:color w:val="1A1A1A"/>
          <w:sz w:val="20"/>
          <w:szCs w:val="20"/>
        </w:rPr>
        <w:t>refugia</w:t>
      </w:r>
      <w:proofErr w:type="spellEnd"/>
      <w:r w:rsidR="00EA69A7" w:rsidRPr="004975EE">
        <w:rPr>
          <w:rFonts w:ascii="Arial" w:hAnsi="Arial" w:cs="Arial"/>
          <w:color w:val="1A1A1A"/>
          <w:sz w:val="20"/>
          <w:szCs w:val="20"/>
        </w:rPr>
        <w:t xml:space="preserve">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44486D3B"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w:t>
      </w:r>
      <w:r w:rsidR="00B66ED7" w:rsidRPr="000F1386">
        <w:rPr>
          <w:rFonts w:ascii="Arial" w:hAnsi="Arial" w:cs="Arial"/>
          <w:sz w:val="20"/>
          <w:szCs w:val="20"/>
        </w:rPr>
        <w:lastRenderedPageBreak/>
        <w:t>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in great peril</w:t>
      </w:r>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commentRangeStart w:id="5"/>
      <w:r w:rsidR="0005090E" w:rsidRPr="001618FB">
        <w:rPr>
          <w:rFonts w:ascii="Arial" w:hAnsi="Arial" w:cs="Arial"/>
          <w:sz w:val="20"/>
          <w:szCs w:val="20"/>
          <w:highlight w:val="yellow"/>
        </w:rPr>
        <w:t>ensembles</w:t>
      </w:r>
      <w:commentRangeEnd w:id="5"/>
      <w:r w:rsidR="00022073" w:rsidRPr="001618FB">
        <w:rPr>
          <w:rStyle w:val="CommentReference"/>
          <w:rFonts w:ascii="Arial" w:hAnsi="Arial" w:cs="Arial"/>
          <w:sz w:val="20"/>
          <w:szCs w:val="20"/>
        </w:rPr>
        <w:commentReference w:id="5"/>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D8593D">
              <w:rPr>
                <w:rFonts w:ascii="Arial" w:hAnsi="Arial" w:cs="Arial"/>
                <w:sz w:val="20"/>
                <w:szCs w:val="20"/>
                <w:highlight w:val="yellow"/>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486692">
        <w:rPr>
          <w:rFonts w:ascii="Arial" w:hAnsi="Arial" w:cs="Arial"/>
          <w:sz w:val="20"/>
          <w:szCs w:val="20"/>
          <w:highlight w:val="yellow"/>
        </w:rPr>
        <w:t>C</w:t>
      </w:r>
      <w:r w:rsidR="00E77772" w:rsidRPr="00486692">
        <w:rPr>
          <w:rFonts w:ascii="Arial" w:hAnsi="Arial" w:cs="Arial"/>
          <w:sz w:val="20"/>
          <w:szCs w:val="20"/>
          <w:highlight w:val="yellow"/>
        </w:rPr>
        <w:t>MI</w:t>
      </w:r>
      <w:r w:rsidR="00C26ADC" w:rsidRPr="00486692">
        <w:rPr>
          <w:rFonts w:ascii="Arial" w:hAnsi="Arial" w:cs="Arial"/>
          <w:sz w:val="20"/>
          <w:szCs w:val="20"/>
          <w:highlight w:val="yellow"/>
        </w:rPr>
        <w:t>P</w:t>
      </w:r>
      <w:r w:rsidR="008B148B" w:rsidRPr="00486692">
        <w:rPr>
          <w:rFonts w:ascii="Arial" w:hAnsi="Arial" w:cs="Arial"/>
          <w:sz w:val="20"/>
          <w:szCs w:val="20"/>
          <w:highlight w:val="yellow"/>
        </w:rPr>
        <w:t>5 ensemble model</w:t>
      </w:r>
      <w:r w:rsidR="008B148B">
        <w:rPr>
          <w:rFonts w:ascii="Arial" w:hAnsi="Arial" w:cs="Arial"/>
          <w:sz w:val="20"/>
          <w:szCs w:val="20"/>
        </w:rPr>
        <w:t xml:space="preserve">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52601" w:rsidRPr="00E52601">
        <w:rPr>
          <w:rFonts w:ascii="Arial" w:hAnsi="Arial" w:cs="Arial"/>
          <w:sz w:val="20"/>
          <w:szCs w:val="20"/>
        </w:rPr>
        <w:t>,</w:t>
      </w:r>
      <w:r w:rsidR="00E77772" w:rsidRPr="00E52601">
        <w:rPr>
          <w:rFonts w:ascii="Arial" w:hAnsi="Arial" w:cs="Arial"/>
          <w:sz w:val="20"/>
          <w:szCs w:val="20"/>
        </w:rPr>
        <w:t xml:space="preserve"> </w:t>
      </w:r>
      <w:r w:rsidR="00E52601" w:rsidRPr="00E52601">
        <w:rPr>
          <w:rFonts w:ascii="Arial" w:hAnsi="Arial" w:cs="Arial"/>
          <w:sz w:val="20"/>
          <w:szCs w:val="20"/>
        </w:rPr>
        <w:t>2006-2100</w:t>
      </w:r>
      <w:r w:rsidRPr="00E52601">
        <w:rPr>
          <w:rFonts w:ascii="Arial" w:hAnsi="Arial" w:cs="Arial"/>
          <w:sz w:val="20"/>
          <w:szCs w:val="20"/>
        </w:rPr>
        <w:t xml:space="preserve">. </w:t>
      </w:r>
      <w:r w:rsidR="006A08F2" w:rsidRPr="00E52601">
        <w:rPr>
          <w:rFonts w:ascii="Arial" w:hAnsi="Arial" w:cs="Arial"/>
          <w:sz w:val="20"/>
          <w:szCs w:val="20"/>
        </w:rPr>
        <w:t>Black</w:t>
      </w:r>
      <w:r w:rsidR="006A08F2">
        <w:rPr>
          <w:rFonts w:ascii="Arial" w:hAnsi="Arial" w:cs="Arial"/>
          <w:sz w:val="20"/>
          <w:szCs w:val="20"/>
        </w:rPr>
        <w:t xml:space="preserve">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2">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commentRangeStart w:id="6"/>
      <w:r w:rsidR="0092115C">
        <w:rPr>
          <w:rFonts w:ascii="Arial" w:hAnsi="Arial" w:cs="Arial"/>
          <w:b/>
          <w:sz w:val="20"/>
          <w:szCs w:val="20"/>
        </w:rPr>
        <w:t>2</w:t>
      </w:r>
      <w:commentRangeEnd w:id="6"/>
      <w:r w:rsidR="005D1562">
        <w:rPr>
          <w:rStyle w:val="CommentReference"/>
          <w:rFonts w:asciiTheme="minorHAnsi" w:hAnsiTheme="minorHAnsi" w:cstheme="minorBidi"/>
        </w:rPr>
        <w:commentReference w:id="6"/>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xml:space="preserve">. Spatial distribution of temporary </w:t>
      </w:r>
      <w:proofErr w:type="spellStart"/>
      <w:r w:rsidR="00E17025" w:rsidRPr="0074521D">
        <w:rPr>
          <w:rFonts w:ascii="Arial" w:hAnsi="Arial" w:cs="Arial"/>
          <w:b/>
          <w:sz w:val="20"/>
          <w:szCs w:val="20"/>
        </w:rPr>
        <w:t>refugia</w:t>
      </w:r>
      <w:proofErr w:type="spellEnd"/>
      <w:r w:rsidR="00E17025" w:rsidRPr="0074521D">
        <w:rPr>
          <w:rFonts w:ascii="Arial" w:hAnsi="Arial" w:cs="Arial"/>
          <w:b/>
          <w:sz w:val="20"/>
          <w:szCs w:val="20"/>
        </w:rPr>
        <w:t xml:space="preserve">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24A64D50" w14:textId="575F3FA3" w:rsidR="002848ED" w:rsidRDefault="00C3570E" w:rsidP="0078360A">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C201E7" w:rsidRPr="009B3409">
        <w:rPr>
          <w:rFonts w:ascii="Arial" w:hAnsi="Arial" w:cs="Arial"/>
          <w:sz w:val="20"/>
          <w:szCs w:val="20"/>
        </w:rPr>
        <w:t>collated</w:t>
      </w:r>
      <w:r w:rsidR="002848ED" w:rsidRPr="009B3409">
        <w:rPr>
          <w:rFonts w:ascii="Arial" w:hAnsi="Arial" w:cs="Arial"/>
          <w:sz w:val="20"/>
          <w:szCs w:val="20"/>
        </w:rPr>
        <w:t xml:space="preserve"> from CMIP5 climate ensembles for both RCP4.5 </w:t>
      </w:r>
      <w:r w:rsidR="00A36629" w:rsidRPr="009B3409">
        <w:rPr>
          <w:rFonts w:ascii="Arial" w:hAnsi="Arial" w:cs="Arial"/>
          <w:sz w:val="20"/>
          <w:szCs w:val="20"/>
        </w:rPr>
        <w:t>an</w:t>
      </w:r>
      <w:r w:rsidR="002848ED" w:rsidRPr="009B3409">
        <w:rPr>
          <w:rFonts w:ascii="Arial" w:hAnsi="Arial" w:cs="Arial"/>
          <w:sz w:val="20"/>
          <w:szCs w:val="20"/>
        </w:rPr>
        <w:t>d RCP8.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 as well as at a downscaled &lt;5</w:t>
      </w:r>
      <w:ins w:id="7" w:author="etspencer14@gmail.com" w:date="2017-09-05T17:52:00Z">
        <w:r w:rsidR="00D86293">
          <w:rPr>
            <w:rFonts w:ascii="Arial" w:hAnsi="Arial" w:cs="Arial"/>
            <w:sz w:val="20"/>
            <w:szCs w:val="20"/>
          </w:rPr>
          <w:t xml:space="preserve"> </w:t>
        </w:r>
      </w:ins>
      <w:r w:rsidR="002848ED" w:rsidRPr="009B3409">
        <w:rPr>
          <w:rFonts w:ascii="Arial" w:hAnsi="Arial" w:cs="Arial"/>
          <w:sz w:val="20"/>
          <w:szCs w:val="20"/>
        </w:rPr>
        <w:t>km scale.</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 xml:space="preserve">methods and models included see van </w:t>
      </w:r>
      <w:proofErr w:type="spellStart"/>
      <w:r w:rsidR="00D971A6" w:rsidRPr="009B3409">
        <w:rPr>
          <w:rFonts w:ascii="Arial" w:hAnsi="Arial" w:cs="Arial"/>
          <w:sz w:val="20"/>
          <w:szCs w:val="20"/>
        </w:rPr>
        <w:t>Hooidonk</w:t>
      </w:r>
      <w:proofErr w:type="spellEnd"/>
      <w:r w:rsidR="00D971A6" w:rsidRPr="009B3409">
        <w:rPr>
          <w:rFonts w:ascii="Arial" w:hAnsi="Arial" w:cs="Arial"/>
          <w:sz w:val="20"/>
          <w:szCs w:val="20"/>
        </w:rPr>
        <w:t xml:space="preserve"> et al. (2016).</w:t>
      </w:r>
      <w:r w:rsidR="001F433F">
        <w:rPr>
          <w:rFonts w:ascii="Arial" w:hAnsi="Arial" w:cs="Arial"/>
          <w:sz w:val="20"/>
          <w:szCs w:val="20"/>
        </w:rPr>
        <w:t xml:space="preserve"> </w:t>
      </w:r>
      <w:r w:rsidR="002848ED" w:rsidRPr="009B3409">
        <w:rPr>
          <w:rFonts w:ascii="Arial" w:hAnsi="Arial" w:cs="Arial"/>
          <w:sz w:val="20"/>
          <w:szCs w:val="20"/>
        </w:rPr>
        <w:t xml:space="preserve">The 1x1 degree data ranged from </w:t>
      </w:r>
      <w:commentRangeStart w:id="8"/>
      <w:r w:rsidR="002848ED" w:rsidRPr="009B3409">
        <w:rPr>
          <w:rFonts w:ascii="Arial" w:hAnsi="Arial" w:cs="Arial"/>
          <w:sz w:val="20"/>
          <w:szCs w:val="20"/>
        </w:rPr>
        <w:t>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S</w:t>
      </w:r>
      <w:commentRangeEnd w:id="8"/>
      <w:r w:rsidR="00C201E7" w:rsidRPr="009B3409">
        <w:rPr>
          <w:rStyle w:val="CommentReference"/>
          <w:rFonts w:asciiTheme="minorHAnsi" w:hAnsiTheme="minorHAnsi" w:cstheme="minorBidi"/>
          <w:sz w:val="20"/>
          <w:szCs w:val="20"/>
        </w:rPr>
        <w:commentReference w:id="8"/>
      </w:r>
      <w:r w:rsidR="002848ED" w:rsidRPr="009B3409">
        <w:rPr>
          <w:rFonts w:ascii="Arial" w:hAnsi="Arial" w:cs="Arial"/>
          <w:sz w:val="20"/>
          <w:szCs w:val="20"/>
        </w:rPr>
        <w:t xml:space="preserve">. These data were saved as raster files and imported into R Studio (R Core Team 2015) using the R package </w:t>
      </w:r>
      <w:commentRangeStart w:id="9"/>
      <w:r w:rsidR="002848ED" w:rsidRPr="009B3409">
        <w:rPr>
          <w:rFonts w:ascii="Arial" w:hAnsi="Arial" w:cs="Arial"/>
          <w:sz w:val="20"/>
          <w:szCs w:val="20"/>
        </w:rPr>
        <w:t>‘</w:t>
      </w:r>
      <w:r w:rsidR="002848ED" w:rsidRPr="009B3409">
        <w:rPr>
          <w:rFonts w:ascii="Arial" w:hAnsi="Arial" w:cs="Arial"/>
          <w:i/>
          <w:sz w:val="20"/>
          <w:szCs w:val="20"/>
        </w:rPr>
        <w:t>raster’</w:t>
      </w:r>
      <w:r w:rsidR="002848ED" w:rsidRPr="009B3409">
        <w:rPr>
          <w:rFonts w:ascii="Arial" w:hAnsi="Arial" w:cs="Arial"/>
          <w:sz w:val="20"/>
          <w:szCs w:val="20"/>
        </w:rPr>
        <w:t xml:space="preserve"> </w:t>
      </w:r>
      <w:commentRangeEnd w:id="9"/>
      <w:r w:rsidR="00D86293">
        <w:rPr>
          <w:rStyle w:val="CommentReference"/>
          <w:rFonts w:asciiTheme="minorHAnsi" w:hAnsiTheme="minorHAnsi" w:cstheme="minorBidi"/>
        </w:rPr>
        <w:commentReference w:id="9"/>
      </w:r>
      <w:r w:rsidR="002848ED" w:rsidRPr="009B3409">
        <w:rPr>
          <w:rFonts w:ascii="Arial" w:hAnsi="Arial" w:cs="Arial"/>
          <w:sz w:val="20"/>
          <w:szCs w:val="20"/>
        </w:rPr>
        <w:t>(</w:t>
      </w:r>
      <w:proofErr w:type="spellStart"/>
      <w:r w:rsidR="00FC65D5" w:rsidRPr="00D44110">
        <w:rPr>
          <w:rFonts w:ascii="Arial" w:hAnsi="Arial" w:cs="Arial"/>
          <w:color w:val="000000" w:themeColor="text1"/>
          <w:sz w:val="20"/>
          <w:szCs w:val="20"/>
        </w:rPr>
        <w:t>Hijmans</w:t>
      </w:r>
      <w:proofErr w:type="spellEnd"/>
      <w:r w:rsidR="00FC65D5">
        <w:rPr>
          <w:rFonts w:ascii="Arial" w:hAnsi="Arial" w:cs="Arial"/>
          <w:color w:val="000000" w:themeColor="text1"/>
          <w:sz w:val="20"/>
          <w:szCs w:val="20"/>
        </w:rPr>
        <w:t xml:space="preserve"> </w:t>
      </w:r>
      <w:r w:rsidR="00FC65D5" w:rsidRPr="00D44110">
        <w:rPr>
          <w:rFonts w:ascii="Arial" w:hAnsi="Arial" w:cs="Arial"/>
          <w:color w:val="000000" w:themeColor="text1"/>
          <w:sz w:val="20"/>
          <w:szCs w:val="20"/>
        </w:rPr>
        <w:t>2015</w:t>
      </w:r>
      <w:r w:rsidR="002848ED" w:rsidRPr="009B3409">
        <w:rPr>
          <w:rFonts w:ascii="Arial" w:hAnsi="Arial" w:cs="Arial"/>
          <w:sz w:val="20"/>
          <w:szCs w:val="20"/>
        </w:rPr>
        <w:t xml:space="preserve">).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done by comparing extracted values at the MPA coordinates between the two datasets within the </w:t>
      </w:r>
      <w:r w:rsidR="002848ED" w:rsidRPr="003D6EDD">
        <w:rPr>
          <w:rFonts w:ascii="Arial" w:hAnsi="Arial" w:cs="Arial"/>
          <w:sz w:val="20"/>
          <w:szCs w:val="20"/>
        </w:rPr>
        <w:t xml:space="preserve">overlapping geographic extent </w:t>
      </w:r>
      <w:r w:rsidR="002848ED" w:rsidRPr="003D6EDD">
        <w:rPr>
          <w:rFonts w:ascii="Arial" w:hAnsi="Arial" w:cs="Arial"/>
          <w:sz w:val="20"/>
          <w:szCs w:val="20"/>
          <w:highlight w:val="yellow"/>
        </w:rPr>
        <w:t xml:space="preserve">and </w:t>
      </w:r>
      <w:commentRangeStart w:id="10"/>
      <w:r w:rsidR="002848ED" w:rsidRPr="003D6EDD">
        <w:rPr>
          <w:rFonts w:ascii="Arial" w:hAnsi="Arial" w:cs="Arial"/>
          <w:sz w:val="20"/>
          <w:szCs w:val="20"/>
          <w:highlight w:val="yellow"/>
        </w:rPr>
        <w:t xml:space="preserve">testing for bias along a latitudinal gradient. </w:t>
      </w:r>
      <w:commentRangeEnd w:id="10"/>
      <w:r w:rsidR="00D8593D">
        <w:rPr>
          <w:rStyle w:val="CommentReference"/>
          <w:rFonts w:asciiTheme="minorHAnsi" w:hAnsiTheme="minorHAnsi" w:cstheme="minorBidi"/>
        </w:rPr>
        <w:commentReference w:id="10"/>
      </w:r>
      <w:r w:rsidR="00C201E7" w:rsidRPr="003D6EDD">
        <w:rPr>
          <w:rFonts w:ascii="Arial" w:hAnsi="Arial" w:cs="Arial"/>
          <w:sz w:val="20"/>
          <w:szCs w:val="20"/>
          <w:highlight w:val="yellow"/>
        </w:rPr>
        <w:t>And</w:t>
      </w:r>
      <w:proofErr w:type="gramStart"/>
      <w:r w:rsidR="00C201E7" w:rsidRPr="003D6EDD">
        <w:rPr>
          <w:rFonts w:ascii="Arial" w:hAnsi="Arial" w:cs="Arial"/>
          <w:sz w:val="20"/>
          <w:szCs w:val="20"/>
          <w:highlight w:val="yellow"/>
        </w:rPr>
        <w:t>…..</w:t>
      </w:r>
      <w:proofErr w:type="gramEnd"/>
      <w:r w:rsidR="00C201E7" w:rsidRPr="003D6EDD">
        <w:rPr>
          <w:rFonts w:ascii="Arial" w:hAnsi="Arial" w:cs="Arial"/>
          <w:sz w:val="20"/>
          <w:szCs w:val="20"/>
          <w:highlight w:val="yellow"/>
        </w:rPr>
        <w:t>did it work?</w:t>
      </w:r>
      <w:r w:rsidRPr="003D6EDD">
        <w:rPr>
          <w:rFonts w:ascii="Arial" w:hAnsi="Arial" w:cs="Arial"/>
          <w:sz w:val="20"/>
          <w:szCs w:val="20"/>
        </w:rPr>
        <w:t xml:space="preserve"> </w:t>
      </w:r>
      <w:r w:rsidR="00F440FD">
        <w:rPr>
          <w:rFonts w:ascii="Arial" w:hAnsi="Arial" w:cs="Arial"/>
          <w:sz w:val="20"/>
          <w:szCs w:val="20"/>
        </w:rPr>
        <w:t>(Table S2, Fig. S</w:t>
      </w:r>
      <w:r w:rsidR="00EA48A8">
        <w:rPr>
          <w:rFonts w:ascii="Arial" w:hAnsi="Arial" w:cs="Arial"/>
          <w:sz w:val="20"/>
          <w:szCs w:val="20"/>
        </w:rPr>
        <w:t>3</w:t>
      </w:r>
      <w:r w:rsidR="00F440FD">
        <w:rPr>
          <w:rFonts w:ascii="Arial" w:hAnsi="Arial" w:cs="Arial"/>
          <w:sz w:val="20"/>
          <w:szCs w:val="20"/>
        </w:rPr>
        <w:t xml:space="preserve">). </w:t>
      </w:r>
      <w:r w:rsidR="00EE3019">
        <w:rPr>
          <w:rFonts w:ascii="Arial" w:hAnsi="Arial" w:cs="Arial"/>
          <w:sz w:val="20"/>
          <w:szCs w:val="20"/>
        </w:rPr>
        <w:t xml:space="preserve">Cell-specific warming rates for the </w:t>
      </w:r>
      <w:r w:rsidR="00EE3019" w:rsidRPr="003D6EDD">
        <w:rPr>
          <w:rFonts w:ascii="Arial" w:hAnsi="Arial" w:cs="Arial"/>
          <w:sz w:val="20"/>
          <w:szCs w:val="20"/>
        </w:rPr>
        <w:t xml:space="preserve">climate scenarios (RCP4.5 and RCP8.5) were </w:t>
      </w:r>
      <w:r w:rsidR="00EE3019">
        <w:rPr>
          <w:rFonts w:ascii="Arial" w:hAnsi="Arial" w:cs="Arial"/>
          <w:sz w:val="20"/>
          <w:szCs w:val="20"/>
        </w:rPr>
        <w:t>calculated</w:t>
      </w:r>
      <w:r w:rsidR="00EE3019" w:rsidRPr="003D6EDD">
        <w:rPr>
          <w:rFonts w:ascii="Arial" w:hAnsi="Arial" w:cs="Arial"/>
          <w:sz w:val="20"/>
          <w:szCs w:val="20"/>
        </w:rPr>
        <w:t xml:space="preserve"> </w:t>
      </w:r>
      <w:r w:rsidR="00EE3019">
        <w:rPr>
          <w:rFonts w:ascii="Arial" w:hAnsi="Arial" w:cs="Arial"/>
          <w:sz w:val="20"/>
          <w:szCs w:val="20"/>
        </w:rPr>
        <w:t>as l</w:t>
      </w:r>
      <w:r w:rsidR="00EE3019" w:rsidRPr="003D6EDD">
        <w:rPr>
          <w:rFonts w:ascii="Arial" w:hAnsi="Arial" w:cs="Arial"/>
          <w:sz w:val="20"/>
          <w:szCs w:val="20"/>
        </w:rPr>
        <w:t>inear rate</w:t>
      </w:r>
      <w:r w:rsidR="00EE3019">
        <w:rPr>
          <w:rFonts w:ascii="Arial" w:hAnsi="Arial" w:cs="Arial"/>
          <w:sz w:val="20"/>
          <w:szCs w:val="20"/>
        </w:rPr>
        <w:t>s</w:t>
      </w:r>
      <w:r w:rsidR="00EE3019" w:rsidRPr="003D6EDD">
        <w:rPr>
          <w:rFonts w:ascii="Arial" w:hAnsi="Arial" w:cs="Arial"/>
          <w:sz w:val="20"/>
          <w:szCs w:val="20"/>
        </w:rPr>
        <w:t xml:space="preserve"> of change </w:t>
      </w:r>
      <w:r w:rsidR="00EE3019">
        <w:rPr>
          <w:rFonts w:ascii="Arial" w:hAnsi="Arial" w:cs="Arial"/>
          <w:sz w:val="20"/>
          <w:szCs w:val="20"/>
        </w:rPr>
        <w:t>(</w:t>
      </w:r>
      <w:r w:rsidR="00EE3019" w:rsidRPr="001618FB">
        <w:rPr>
          <w:rFonts w:ascii="Arial" w:hAnsi="Arial" w:cs="Arial"/>
          <w:color w:val="1A1A1A"/>
          <w:sz w:val="20"/>
          <w:szCs w:val="20"/>
        </w:rPr>
        <w:t>°C</w:t>
      </w:r>
      <w:del w:id="11" w:author="etspencer14@gmail.com" w:date="2017-09-05T17:53:00Z">
        <w:r w:rsidR="00EE3019" w:rsidDel="00D86293">
          <w:rPr>
            <w:rFonts w:ascii="Arial" w:hAnsi="Arial" w:cs="Arial"/>
            <w:color w:val="1A1A1A"/>
            <w:sz w:val="20"/>
            <w:szCs w:val="20"/>
          </w:rPr>
          <w:delText xml:space="preserve"> </w:delText>
        </w:r>
      </w:del>
      <w:r w:rsidR="00EE3019" w:rsidRPr="001618FB">
        <w:rPr>
          <w:rFonts w:ascii="Arial" w:hAnsi="Arial" w:cs="Arial"/>
          <w:color w:val="1A1A1A"/>
          <w:sz w:val="20"/>
          <w:szCs w:val="20"/>
        </w:rPr>
        <w:t>/</w:t>
      </w:r>
      <w:del w:id="12" w:author="etspencer14@gmail.com" w:date="2017-09-05T17:53:00Z">
        <w:r w:rsidR="00EE3019" w:rsidRPr="001618FB" w:rsidDel="00D86293">
          <w:rPr>
            <w:rFonts w:ascii="Arial" w:hAnsi="Arial" w:cs="Arial"/>
            <w:color w:val="1A1A1A"/>
            <w:sz w:val="20"/>
            <w:szCs w:val="20"/>
          </w:rPr>
          <w:delText xml:space="preserve"> </w:delText>
        </w:r>
      </w:del>
      <w:r w:rsidR="00EE3019" w:rsidRPr="001618FB">
        <w:rPr>
          <w:rFonts w:ascii="Arial" w:hAnsi="Arial" w:cs="Arial"/>
          <w:color w:val="1A1A1A"/>
          <w:sz w:val="20"/>
          <w:szCs w:val="20"/>
        </w:rPr>
        <w:t>year</w:t>
      </w:r>
      <w:r w:rsidR="00EE3019">
        <w:rPr>
          <w:rFonts w:ascii="Arial" w:hAnsi="Arial" w:cs="Arial"/>
          <w:sz w:val="20"/>
          <w:szCs w:val="20"/>
        </w:rPr>
        <w:t>) for both the</w:t>
      </w:r>
      <w:r w:rsidR="003D6EDD" w:rsidRPr="003D6EDD">
        <w:rPr>
          <w:rFonts w:ascii="Arial" w:hAnsi="Arial" w:cs="Arial"/>
          <w:sz w:val="20"/>
          <w:szCs w:val="20"/>
        </w:rPr>
        <w:t xml:space="preserve"> annual mean and annual maximum </w:t>
      </w:r>
      <w:r w:rsidR="003D6EDD" w:rsidRPr="003D6EDD">
        <w:rPr>
          <w:rStyle w:val="CommentReference"/>
          <w:rFonts w:ascii="Arial" w:hAnsi="Arial" w:cs="Arial"/>
          <w:sz w:val="20"/>
          <w:szCs w:val="20"/>
        </w:rPr>
        <w:t>SST</w:t>
      </w:r>
      <w:r w:rsidR="003D6EDD" w:rsidRPr="003D6EDD">
        <w:rPr>
          <w:rFonts w:ascii="Arial" w:hAnsi="Arial" w:cs="Arial"/>
          <w:sz w:val="20"/>
          <w:szCs w:val="20"/>
        </w:rPr>
        <w:t>, between 2006 (based on observed current temperatures</w:t>
      </w:r>
      <w:r w:rsidR="002848ED" w:rsidRPr="003D6EDD">
        <w:rPr>
          <w:rFonts w:ascii="Arial" w:hAnsi="Arial" w:cs="Arial"/>
          <w:sz w:val="20"/>
          <w:szCs w:val="20"/>
        </w:rPr>
        <w:t>) and predicted 2100 temperatures.</w:t>
      </w:r>
      <w:r w:rsidR="002848ED" w:rsidRPr="00C3570E">
        <w:rPr>
          <w:rFonts w:ascii="Arial" w:hAnsi="Arial" w:cs="Arial"/>
          <w:sz w:val="20"/>
          <w:szCs w:val="20"/>
        </w:rPr>
        <w:t xml:space="preserve"> </w:t>
      </w:r>
    </w:p>
    <w:p w14:paraId="457351DA" w14:textId="77777777" w:rsidR="003E65E1" w:rsidRPr="00C3570E" w:rsidRDefault="003E65E1" w:rsidP="0078360A">
      <w:pPr>
        <w:spacing w:line="480" w:lineRule="auto"/>
        <w:rPr>
          <w:rFonts w:ascii="Arial" w:hAnsi="Arial" w:cs="Arial"/>
          <w:sz w:val="20"/>
          <w:szCs w:val="20"/>
        </w:rPr>
      </w:pPr>
    </w:p>
    <w:p w14:paraId="2FA20310" w14:textId="53910D43" w:rsidR="007F76C9"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p>
    <w:p w14:paraId="2840332B" w14:textId="77777777" w:rsidR="0078360A" w:rsidRPr="007F76C9" w:rsidRDefault="0078360A" w:rsidP="0078360A">
      <w:pPr>
        <w:spacing w:line="480" w:lineRule="auto"/>
        <w:rPr>
          <w:rFonts w:ascii="Arial" w:hAnsi="Arial" w:cs="Arial"/>
          <w:sz w:val="20"/>
          <w:szCs w:val="20"/>
        </w:rPr>
      </w:pPr>
    </w:p>
    <w:p w14:paraId="286F3B36"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xml:space="preserve">Marine Conservation Institute. (2016). </w:t>
      </w:r>
      <w:proofErr w:type="spellStart"/>
      <w:r w:rsidRPr="007F76C9">
        <w:rPr>
          <w:rFonts w:ascii="Arial" w:hAnsi="Arial" w:cs="Arial"/>
          <w:color w:val="000000"/>
          <w:sz w:val="20"/>
          <w:szCs w:val="20"/>
        </w:rPr>
        <w:t>MPAtlas</w:t>
      </w:r>
      <w:proofErr w:type="spellEnd"/>
      <w:r w:rsidRPr="007F76C9">
        <w:rPr>
          <w:rFonts w:ascii="Arial" w:hAnsi="Arial" w:cs="Arial"/>
          <w:color w:val="000000"/>
          <w:sz w:val="20"/>
          <w:szCs w:val="20"/>
        </w:rPr>
        <w:t>. Seattle, WA.</w:t>
      </w:r>
      <w:r w:rsidRPr="007F76C9">
        <w:rPr>
          <w:rStyle w:val="apple-converted-space"/>
          <w:rFonts w:ascii="Arial" w:hAnsi="Arial" w:cs="Arial"/>
          <w:color w:val="000000"/>
          <w:sz w:val="20"/>
          <w:szCs w:val="20"/>
        </w:rPr>
        <w:t> </w:t>
      </w:r>
      <w:hyperlink r:id="rId14"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5"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t xml:space="preserve">Climatic data were extracted from the raster cell closest to the centroid of the spatial polygon for each MPA, and the distance between the raster value and centroid was measured. A downscaled SST raster </w:t>
      </w:r>
      <w:r w:rsidRPr="00C3570E">
        <w:rPr>
          <w:rFonts w:ascii="Arial" w:hAnsi="Arial" w:cs="Arial"/>
          <w:sz w:val="20"/>
          <w:szCs w:val="20"/>
        </w:rPr>
        <w:lastRenderedPageBreak/>
        <w:t>from Bio-ORACLE (</w:t>
      </w:r>
      <w:proofErr w:type="spellStart"/>
      <w:r w:rsidR="00FC65D5">
        <w:rPr>
          <w:rFonts w:ascii="Arial" w:hAnsi="Arial" w:cs="Arial"/>
          <w:sz w:val="20"/>
          <w:szCs w:val="20"/>
        </w:rPr>
        <w:t>T</w:t>
      </w:r>
      <w:r w:rsidRPr="00C3570E">
        <w:rPr>
          <w:rFonts w:ascii="Arial" w:hAnsi="Arial" w:cs="Arial"/>
          <w:sz w:val="20"/>
          <w:szCs w:val="20"/>
        </w:rPr>
        <w:t>yberghein</w:t>
      </w:r>
      <w:proofErr w:type="spellEnd"/>
      <w:r w:rsidRPr="00C3570E">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S</w:t>
      </w:r>
      <w:proofErr w:type="spellEnd"/>
      <w:r w:rsidRPr="00C3570E">
        <w:rPr>
          <w:rFonts w:ascii="Arial" w:hAnsi="Arial" w:cs="Arial"/>
          <w:sz w:val="20"/>
          <w:szCs w:val="20"/>
        </w:rPr>
        <w:t xml:space="preserve"> to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N</w:t>
      </w:r>
      <w:proofErr w:type="spellEnd"/>
      <w:r w:rsidRPr="00C3570E">
        <w:rPr>
          <w:rFonts w:ascii="Arial" w:hAnsi="Arial" w:cs="Arial"/>
          <w:sz w:val="20"/>
          <w:szCs w:val="20"/>
        </w:rPr>
        <w:t xml:space="preserve">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62588861"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w:t>
      </w:r>
      <w:proofErr w:type="spellStart"/>
      <w:r w:rsidRPr="00C3570E">
        <w:rPr>
          <w:rFonts w:ascii="Arial" w:hAnsi="Arial" w:cs="Arial"/>
          <w:b/>
          <w:i/>
          <w:sz w:val="20"/>
          <w:szCs w:val="20"/>
        </w:rPr>
        <w:t>ToE</w:t>
      </w:r>
      <w:proofErr w:type="spellEnd"/>
      <w:r w:rsidRPr="00C3570E">
        <w:rPr>
          <w:rFonts w:ascii="Arial" w:hAnsi="Arial" w:cs="Arial"/>
          <w:b/>
          <w:i/>
          <w:sz w:val="20"/>
          <w:szCs w:val="20"/>
        </w:rPr>
        <w:t>)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w:t>
      </w:r>
      <w:proofErr w:type="spellStart"/>
      <w:r w:rsidRPr="00C3570E">
        <w:rPr>
          <w:rFonts w:ascii="Arial" w:hAnsi="Arial" w:cs="Arial"/>
          <w:sz w:val="20"/>
          <w:szCs w:val="20"/>
        </w:rPr>
        <w:t>ToE</w:t>
      </w:r>
      <w:proofErr w:type="spellEnd"/>
      <w:r w:rsidRPr="00C3570E">
        <w:rPr>
          <w:rFonts w:ascii="Arial" w:hAnsi="Arial" w:cs="Arial"/>
          <w:sz w:val="20"/>
          <w:szCs w:val="20"/>
        </w:rPr>
        <w:t xml:space="preserv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of the approach is given here. </w:t>
      </w:r>
      <w:del w:id="13" w:author="etspencer14@gmail.com" w:date="2017-09-05T17:54:00Z">
        <w:r w:rsidRPr="00C3570E" w:rsidDel="00D86293">
          <w:rPr>
            <w:rFonts w:ascii="Arial" w:hAnsi="Arial" w:cs="Arial"/>
            <w:sz w:val="20"/>
            <w:szCs w:val="20"/>
          </w:rPr>
          <w:delText xml:space="preserve"> </w:delText>
        </w:r>
      </w:del>
      <w:proofErr w:type="spellStart"/>
      <w:r w:rsidRPr="00C3570E">
        <w:rPr>
          <w:rFonts w:ascii="Arial" w:hAnsi="Arial" w:cs="Arial"/>
          <w:sz w:val="20"/>
          <w:szCs w:val="20"/>
        </w:rPr>
        <w:t>ToE</w:t>
      </w:r>
      <w:proofErr w:type="spellEnd"/>
      <w:r w:rsidRPr="00C3570E">
        <w:rPr>
          <w:rFonts w:ascii="Arial" w:hAnsi="Arial" w:cs="Arial"/>
          <w:sz w:val="20"/>
          <w:szCs w:val="20"/>
        </w:rPr>
        <w:t xml:space="preserve"> is calculated for the annual maxima of SST and the annual minima of thermocline average oxygen concentration. </w:t>
      </w:r>
      <w:del w:id="14" w:author="etspencer14@gmail.com" w:date="2017-09-05T17:54:00Z">
        <w:r w:rsidRPr="00C3570E" w:rsidDel="00D86293">
          <w:rPr>
            <w:rFonts w:ascii="Arial" w:hAnsi="Arial" w:cs="Arial"/>
            <w:sz w:val="20"/>
            <w:szCs w:val="20"/>
          </w:rPr>
          <w:delText xml:space="preserve"> </w:delText>
        </w:r>
      </w:del>
      <w:r w:rsidRPr="00C3570E">
        <w:rPr>
          <w:rFonts w:ascii="Arial" w:hAnsi="Arial" w:cs="Arial"/>
          <w:sz w:val="20"/>
          <w:szCs w:val="20"/>
        </w:rPr>
        <w:t xml:space="preserve">Trends in SST and oxygen are calculated using a </w:t>
      </w:r>
      <w:del w:id="15" w:author="etspencer14@gmail.com" w:date="2017-09-05T17:55:00Z">
        <w:r w:rsidRPr="00C3570E" w:rsidDel="00D86293">
          <w:rPr>
            <w:rFonts w:ascii="Arial" w:hAnsi="Arial" w:cs="Arial"/>
            <w:sz w:val="20"/>
            <w:szCs w:val="20"/>
          </w:rPr>
          <w:delText>generalised</w:delText>
        </w:r>
      </w:del>
      <w:ins w:id="16" w:author="etspencer14@gmail.com" w:date="2017-09-05T17:55:00Z">
        <w:r w:rsidR="00D86293" w:rsidRPr="00C3570E">
          <w:rPr>
            <w:rFonts w:ascii="Arial" w:hAnsi="Arial" w:cs="Arial"/>
            <w:sz w:val="20"/>
            <w:szCs w:val="20"/>
          </w:rPr>
          <w:t>generalized</w:t>
        </w:r>
      </w:ins>
      <w:r w:rsidRPr="00C3570E">
        <w:rPr>
          <w:rFonts w:ascii="Arial" w:hAnsi="Arial" w:cs="Arial"/>
          <w:sz w:val="20"/>
          <w:szCs w:val="20"/>
        </w:rPr>
        <w:t xml:space="preserve"> least squares model with a first-order autoregressive error term. The time series of annual extrema in the conjoined historical and warming scenario (RCP8.5) runs is created. </w:t>
      </w:r>
      <w:del w:id="17" w:author="etspencer14@gmail.com" w:date="2017-09-05T17:55:00Z">
        <w:r w:rsidRPr="00C3570E" w:rsidDel="00D86293">
          <w:rPr>
            <w:rFonts w:ascii="Arial" w:hAnsi="Arial" w:cs="Arial"/>
            <w:sz w:val="20"/>
            <w:szCs w:val="20"/>
          </w:rPr>
          <w:delText xml:space="preserve"> </w:delText>
        </w:r>
      </w:del>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 remainder of the time series. </w:t>
      </w:r>
      <w:bookmarkStart w:id="18" w:name="_GoBack"/>
      <w:bookmarkEnd w:id="18"/>
      <w:del w:id="19" w:author="etspencer14@gmail.com" w:date="2017-09-05T17:55:00Z">
        <w:r w:rsidRPr="00C3570E" w:rsidDel="00D86293">
          <w:rPr>
            <w:rFonts w:ascii="Arial" w:hAnsi="Arial" w:cs="Arial"/>
            <w:sz w:val="20"/>
            <w:szCs w:val="20"/>
          </w:rPr>
          <w:delText xml:space="preserve"> </w:delText>
        </w:r>
      </w:del>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w:t>
      </w:r>
      <w:proofErr w:type="spellStart"/>
      <w:r w:rsidRPr="00C3570E">
        <w:rPr>
          <w:rFonts w:ascii="Arial" w:hAnsi="Arial" w:cs="Arial"/>
          <w:sz w:val="20"/>
          <w:szCs w:val="20"/>
        </w:rPr>
        <w:t>ToE</w:t>
      </w:r>
      <w:proofErr w:type="spellEnd"/>
      <w:r w:rsidRPr="00C3570E">
        <w:rPr>
          <w:rFonts w:ascii="Arial" w:hAnsi="Arial" w:cs="Arial"/>
          <w:sz w:val="20"/>
          <w:szCs w:val="20"/>
        </w:rPr>
        <w:t xml:space="preserv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t>Community Thermal Safety Margins (</w:t>
      </w:r>
      <w:commentRangeStart w:id="20"/>
      <w:r w:rsidRPr="003E65E1">
        <w:rPr>
          <w:rFonts w:ascii="Arial" w:hAnsi="Arial" w:cs="Arial"/>
          <w:b/>
          <w:i/>
          <w:color w:val="1A1A1A"/>
          <w:sz w:val="20"/>
          <w:szCs w:val="20"/>
        </w:rPr>
        <w:t xml:space="preserve">CTSM) analysis: </w:t>
      </w:r>
      <w:commentRangeEnd w:id="20"/>
      <w:r w:rsidR="00A434A2">
        <w:rPr>
          <w:rStyle w:val="CommentReference"/>
          <w:rFonts w:asciiTheme="minorHAnsi" w:hAnsiTheme="minorHAnsi" w:cstheme="minorBidi"/>
        </w:rPr>
        <w:commentReference w:id="20"/>
      </w:r>
    </w:p>
    <w:p w14:paraId="3F49D3BA" w14:textId="77777777" w:rsidR="003E65E1" w:rsidRDefault="003E65E1"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lastRenderedPageBreak/>
        <w:t>Hijmans</w:t>
      </w:r>
      <w:proofErr w:type="spellEnd"/>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16"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t>Tyberghein</w:t>
      </w:r>
      <w:proofErr w:type="spellEnd"/>
      <w:r w:rsidRPr="00D44110">
        <w:rPr>
          <w:rFonts w:ascii="Arial" w:hAnsi="Arial" w:cs="Arial"/>
          <w:color w:val="000000" w:themeColor="text1"/>
          <w:sz w:val="20"/>
          <w:szCs w:val="20"/>
        </w:rPr>
        <w:t xml:space="preserve"> L, </w:t>
      </w:r>
      <w:proofErr w:type="spellStart"/>
      <w:r w:rsidRPr="00D44110">
        <w:rPr>
          <w:rFonts w:ascii="Arial" w:hAnsi="Arial" w:cs="Arial"/>
          <w:color w:val="000000" w:themeColor="text1"/>
          <w:sz w:val="20"/>
          <w:szCs w:val="20"/>
        </w:rPr>
        <w:t>Verbruggen</w:t>
      </w:r>
      <w:proofErr w:type="spellEnd"/>
      <w:r w:rsidRPr="00D44110">
        <w:rPr>
          <w:rFonts w:ascii="Arial" w:hAnsi="Arial" w:cs="Arial"/>
          <w:color w:val="000000" w:themeColor="text1"/>
          <w:sz w:val="20"/>
          <w:szCs w:val="20"/>
        </w:rPr>
        <w:t xml:space="preserve"> H, </w:t>
      </w:r>
      <w:proofErr w:type="spellStart"/>
      <w:r w:rsidRPr="00D44110">
        <w:rPr>
          <w:rFonts w:ascii="Arial" w:hAnsi="Arial" w:cs="Arial"/>
          <w:color w:val="000000" w:themeColor="text1"/>
          <w:sz w:val="20"/>
          <w:szCs w:val="20"/>
        </w:rPr>
        <w:t>Pauly</w:t>
      </w:r>
      <w:proofErr w:type="spellEnd"/>
      <w:r w:rsidRPr="00D44110">
        <w:rPr>
          <w:rFonts w:ascii="Arial" w:hAnsi="Arial" w:cs="Arial"/>
          <w:color w:val="000000" w:themeColor="text1"/>
          <w:sz w:val="20"/>
          <w:szCs w:val="20"/>
        </w:rPr>
        <w:t xml:space="preserve"> K, </w:t>
      </w:r>
      <w:proofErr w:type="spellStart"/>
      <w:r w:rsidRPr="00D44110">
        <w:rPr>
          <w:rFonts w:ascii="Arial" w:hAnsi="Arial" w:cs="Arial"/>
          <w:color w:val="000000" w:themeColor="text1"/>
          <w:sz w:val="20"/>
          <w:szCs w:val="20"/>
        </w:rPr>
        <w:t>Troupin</w:t>
      </w:r>
      <w:proofErr w:type="spellEnd"/>
      <w:r w:rsidRPr="00D44110">
        <w:rPr>
          <w:rFonts w:ascii="Arial" w:hAnsi="Arial" w:cs="Arial"/>
          <w:color w:val="000000" w:themeColor="text1"/>
          <w:sz w:val="20"/>
          <w:szCs w:val="20"/>
        </w:rPr>
        <w:t xml:space="preserve"> C, </w:t>
      </w:r>
      <w:proofErr w:type="spellStart"/>
      <w:r w:rsidRPr="00D44110">
        <w:rPr>
          <w:rFonts w:ascii="Arial" w:hAnsi="Arial" w:cs="Arial"/>
          <w:color w:val="000000" w:themeColor="text1"/>
          <w:sz w:val="20"/>
          <w:szCs w:val="20"/>
        </w:rPr>
        <w:t>Mineur</w:t>
      </w:r>
      <w:proofErr w:type="spellEnd"/>
      <w:r w:rsidRPr="00D44110">
        <w:rPr>
          <w:rFonts w:ascii="Arial" w:hAnsi="Arial" w:cs="Arial"/>
          <w:color w:val="000000" w:themeColor="text1"/>
          <w:sz w:val="20"/>
          <w:szCs w:val="20"/>
        </w:rPr>
        <w:t xml:space="preserve"> F, De </w:t>
      </w:r>
      <w:proofErr w:type="spellStart"/>
      <w:r w:rsidRPr="00D44110">
        <w:rPr>
          <w:rFonts w:ascii="Arial" w:hAnsi="Arial" w:cs="Arial"/>
          <w:color w:val="000000" w:themeColor="text1"/>
          <w:sz w:val="20"/>
          <w:szCs w:val="20"/>
        </w:rPr>
        <w:t>Clerck</w:t>
      </w:r>
      <w:proofErr w:type="spellEnd"/>
      <w:r w:rsidRPr="00D44110">
        <w:rPr>
          <w:rFonts w:ascii="Arial" w:hAnsi="Arial" w:cs="Arial"/>
          <w:color w:val="000000" w:themeColor="text1"/>
          <w:sz w:val="20"/>
          <w:szCs w:val="20"/>
        </w:rPr>
        <w:t xml:space="preserve">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2B1DB9BA" w14:textId="77777777" w:rsidR="00D44110" w:rsidRPr="00D44110" w:rsidRDefault="00D44110" w:rsidP="00FC65D5">
      <w:pPr>
        <w:ind w:left="405" w:hanging="405"/>
        <w:rPr>
          <w:rFonts w:ascii="Arial" w:hAnsi="Arial" w:cs="Arial"/>
          <w:sz w:val="20"/>
          <w:szCs w:val="20"/>
        </w:rPr>
      </w:pPr>
      <w:r w:rsidRPr="00D44110">
        <w:rPr>
          <w:rFonts w:ascii="Arial" w:hAnsi="Arial" w:cs="Arial"/>
          <w:sz w:val="20"/>
          <w:szCs w:val="20"/>
        </w:rPr>
        <w:t xml:space="preserve">van </w:t>
      </w:r>
      <w:proofErr w:type="spellStart"/>
      <w:r w:rsidRPr="00D44110">
        <w:rPr>
          <w:rFonts w:ascii="Arial" w:hAnsi="Arial" w:cs="Arial"/>
          <w:sz w:val="20"/>
          <w:szCs w:val="20"/>
        </w:rPr>
        <w:t>Hooidonk</w:t>
      </w:r>
      <w:proofErr w:type="spellEnd"/>
      <w:r w:rsidRPr="00D44110">
        <w:rPr>
          <w:rFonts w:ascii="Arial" w:hAnsi="Arial" w:cs="Arial"/>
          <w:sz w:val="20"/>
          <w:szCs w:val="20"/>
        </w:rPr>
        <w:t xml:space="preserve"> RJ, Maynard J, </w:t>
      </w:r>
      <w:proofErr w:type="spellStart"/>
      <w:r w:rsidRPr="00D44110">
        <w:rPr>
          <w:rFonts w:ascii="Arial" w:hAnsi="Arial" w:cs="Arial"/>
          <w:sz w:val="20"/>
          <w:szCs w:val="20"/>
        </w:rPr>
        <w:t>Tamelander</w:t>
      </w:r>
      <w:proofErr w:type="spellEnd"/>
      <w:r w:rsidRPr="00D44110">
        <w:rPr>
          <w:rFonts w:ascii="Arial" w:hAnsi="Arial" w:cs="Arial"/>
          <w:sz w:val="20"/>
          <w:szCs w:val="20"/>
        </w:rPr>
        <w:t xml:space="preserve"> J et al. (2016) Local-scale projections of coral reef futures and implications of the Paris Agreement. </w:t>
      </w:r>
      <w:r w:rsidRPr="00D44110">
        <w:rPr>
          <w:rFonts w:ascii="Arial" w:hAnsi="Arial" w:cs="Arial"/>
          <w:i/>
          <w:iCs/>
          <w:sz w:val="20"/>
          <w:szCs w:val="20"/>
        </w:rPr>
        <w:t>Nature Publishing Group</w:t>
      </w:r>
      <w:r w:rsidRPr="00D44110">
        <w:rPr>
          <w:rFonts w:ascii="Arial" w:hAnsi="Arial" w:cs="Arial"/>
          <w:sz w:val="20"/>
          <w:szCs w:val="20"/>
        </w:rPr>
        <w:t>, 1–8</w:t>
      </w: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commentRangeStart w:id="21"/>
      <w:r w:rsidR="001003E3" w:rsidRPr="0005090E">
        <w:rPr>
          <w:rFonts w:ascii="Arial" w:hAnsi="Arial" w:cs="Arial"/>
          <w:sz w:val="20"/>
          <w:szCs w:val="20"/>
          <w:highlight w:val="yellow"/>
        </w:rPr>
        <w:t>ensembles</w:t>
      </w:r>
      <w:commentRangeEnd w:id="21"/>
      <w:r w:rsidR="0042737A">
        <w:rPr>
          <w:rStyle w:val="CommentReference"/>
          <w:rFonts w:asciiTheme="minorHAnsi" w:hAnsiTheme="minorHAnsi" w:cstheme="minorBidi"/>
        </w:rPr>
        <w:commentReference w:id="21"/>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74792888"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(mean</w:t>
      </w:r>
      <w:r>
        <w:rPr>
          <w:rFonts w:ascii="Arial" w:hAnsi="Arial" w:cs="Arial"/>
          <w:sz w:val="20"/>
          <w:szCs w:val="20"/>
        </w:rPr>
        <w:t xml:space="preserve"> </w:t>
      </w:r>
      <w:r w:rsidR="003326B2">
        <w:rPr>
          <w:rFonts w:ascii="Arial" w:hAnsi="Arial" w:cs="Arial"/>
          <w:sz w:val="20"/>
          <w:szCs w:val="20"/>
        </w:rPr>
        <w:t xml:space="preserve">annual </w:t>
      </w:r>
      <w:r>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w:t>
      </w:r>
      <w:r w:rsidR="003326B2">
        <w:rPr>
          <w:rFonts w:ascii="Arial" w:hAnsi="Arial" w:cs="Arial"/>
          <w:color w:val="1A1A1A"/>
          <w:sz w:val="20"/>
          <w:szCs w:val="20"/>
        </w:rPr>
        <w:t xml:space="preserve"> based on </w:t>
      </w:r>
      <w:r w:rsidR="003326B2">
        <w:rPr>
          <w:rFonts w:ascii="Arial" w:hAnsi="Arial" w:cs="Arial"/>
          <w:sz w:val="20"/>
          <w:szCs w:val="20"/>
        </w:rPr>
        <w:t xml:space="preserve">based on the </w:t>
      </w:r>
      <w:r w:rsidR="003326B2" w:rsidRPr="003326B2">
        <w:rPr>
          <w:rFonts w:ascii="Arial" w:hAnsi="Arial" w:cs="Arial"/>
          <w:sz w:val="20"/>
          <w:szCs w:val="20"/>
        </w:rPr>
        <w:t xml:space="preserve">large-grain native CMIP5 simulation ensembles and downscaled values </w:t>
      </w:r>
      <w:r w:rsidR="000D30F0" w:rsidRPr="003326B2">
        <w:rPr>
          <w:rFonts w:ascii="Arial" w:hAnsi="Arial" w:cs="Arial"/>
          <w:color w:val="1A1A1A"/>
          <w:sz w:val="20"/>
          <w:szCs w:val="20"/>
        </w:rPr>
        <w:t>i</w:t>
      </w:r>
      <w:r w:rsidR="000D30F0">
        <w:rPr>
          <w:rFonts w:ascii="Arial" w:hAnsi="Arial" w:cs="Arial"/>
          <w:color w:val="1A1A1A"/>
          <w:sz w:val="20"/>
          <w:szCs w:val="20"/>
        </w:rPr>
        <w:t>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for two different emiss</w:t>
      </w:r>
      <w:r w:rsidR="003326B2">
        <w:rPr>
          <w:rFonts w:ascii="Arial" w:hAnsi="Arial" w:cs="Arial"/>
          <w:sz w:val="20"/>
          <w:szCs w:val="20"/>
        </w:rPr>
        <w:t>ion scenarios (RCP 8.5 and 4.5).</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F440FD" w:rsidRPr="00884042" w14:paraId="226F5CB0" w14:textId="77777777" w:rsidTr="00F440FD">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9C9BCFC" w14:textId="77C5E8A7" w:rsidR="005B53A2" w:rsidRPr="00BD75A5" w:rsidRDefault="0042737A" w:rsidP="00872895">
            <w:pPr>
              <w:jc w:val="both"/>
              <w:rPr>
                <w:rFonts w:ascii="Arial" w:hAnsi="Arial" w:cs="Arial"/>
                <w:sz w:val="18"/>
                <w:szCs w:val="18"/>
              </w:rPr>
            </w:pPr>
            <w:r>
              <w:rPr>
                <w:rFonts w:ascii="Arial" w:hAnsi="Arial" w:cs="Arial"/>
                <w:sz w:val="18"/>
                <w:szCs w:val="18"/>
              </w:rPr>
              <w:t>Scenario</w:t>
            </w:r>
          </w:p>
        </w:tc>
        <w:tc>
          <w:tcPr>
            <w:tcW w:w="15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F440FD" w14:paraId="7CAD6F78" w14:textId="77777777" w:rsidTr="00F440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EBD1AA8" w14:textId="7E7B414E"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8.5</w:t>
            </w:r>
          </w:p>
        </w:tc>
        <w:tc>
          <w:tcPr>
            <w:tcW w:w="15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198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F440FD" w14:paraId="250773C9" w14:textId="77777777" w:rsidTr="00F440FD">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E12E256" w14:textId="59854A3D" w:rsidR="005B53A2" w:rsidRPr="00BD75A5" w:rsidRDefault="0042737A" w:rsidP="00872895">
            <w:pPr>
              <w:jc w:val="both"/>
              <w:rPr>
                <w:rFonts w:ascii="Arial" w:hAnsi="Arial" w:cs="Arial"/>
                <w:sz w:val="18"/>
                <w:szCs w:val="18"/>
              </w:rPr>
            </w:pPr>
            <w:r>
              <w:rPr>
                <w:rFonts w:ascii="Arial" w:hAnsi="Arial" w:cs="Arial"/>
                <w:sz w:val="18"/>
                <w:szCs w:val="18"/>
              </w:rPr>
              <w:t>RCP</w:t>
            </w:r>
            <w:r w:rsidR="005B53A2" w:rsidRPr="00BD75A5">
              <w:rPr>
                <w:rFonts w:ascii="Arial" w:hAnsi="Arial" w:cs="Arial"/>
                <w:sz w:val="18"/>
                <w:szCs w:val="18"/>
              </w:rPr>
              <w:t>4.5</w:t>
            </w:r>
          </w:p>
        </w:tc>
        <w:tc>
          <w:tcPr>
            <w:tcW w:w="15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EA48A8">
      <w:pPr>
        <w:spacing w:line="480" w:lineRule="auto"/>
        <w:rPr>
          <w:rFonts w:ascii="Arial" w:hAnsi="Arial" w:cs="Arial"/>
          <w:b/>
          <w:sz w:val="20"/>
          <w:szCs w:val="20"/>
        </w:rPr>
      </w:pPr>
      <w:r>
        <w:rPr>
          <w:rFonts w:ascii="Arial" w:hAnsi="Arial" w:cs="Arial"/>
          <w:b/>
          <w:noProof/>
          <w:sz w:val="20"/>
          <w:szCs w:val="20"/>
        </w:rPr>
        <w:drawing>
          <wp:inline distT="0" distB="0" distL="0" distR="0" wp14:anchorId="4EE6E6A1" wp14:editId="51228330">
            <wp:extent cx="2451735" cy="2248652"/>
            <wp:effectExtent l="0" t="0" r="12065" b="12065"/>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17">
                      <a:extLst>
                        <a:ext uri="{28A0092B-C50C-407E-A947-70E740481C1C}">
                          <a14:useLocalDpi xmlns:a14="http://schemas.microsoft.com/office/drawing/2010/main" val="0"/>
                        </a:ext>
                      </a:extLst>
                    </a:blip>
                    <a:srcRect l="24631" t="7292" r="49391"/>
                    <a:stretch/>
                  </pic:blipFill>
                  <pic:spPr bwMode="auto">
                    <a:xfrm>
                      <a:off x="0" y="0"/>
                      <a:ext cx="2455460" cy="2252068"/>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22"/>
      </w:r>
      <w:r w:rsidR="00617991">
        <w:rPr>
          <w:rFonts w:ascii="Arial" w:hAnsi="Arial" w:cs="Arial"/>
          <w:b/>
          <w:noProof/>
          <w:sz w:val="20"/>
          <w:szCs w:val="20"/>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8">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2021EF9C"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p>
    <w:p w14:paraId="260DA44D" w14:textId="31E1EFA8" w:rsidR="00A55A58" w:rsidRPr="001A39AE" w:rsidRDefault="00A55A58">
      <w:pPr>
        <w:rPr>
          <w:rFonts w:ascii="Arial" w:hAnsi="Arial" w:cs="Arial"/>
          <w:b/>
          <w:sz w:val="20"/>
          <w:szCs w:val="20"/>
        </w:rPr>
      </w:pPr>
      <w:r>
        <w:rPr>
          <w:rFonts w:ascii="Arial" w:hAnsi="Arial" w:cs="Arial"/>
          <w:b/>
          <w:color w:val="1A1A1A"/>
          <w:sz w:val="20"/>
          <w:szCs w:val="20"/>
        </w:rPr>
        <w:br w:type="page"/>
      </w:r>
    </w:p>
    <w:p w14:paraId="58179F44" w14:textId="77777777" w:rsidR="00F440FD" w:rsidRDefault="00F440FD" w:rsidP="00A55A58">
      <w:pPr>
        <w:spacing w:line="480" w:lineRule="auto"/>
        <w:rPr>
          <w:rFonts w:ascii="Arial" w:hAnsi="Arial" w:cs="Arial"/>
          <w:b/>
          <w:sz w:val="20"/>
          <w:szCs w:val="20"/>
        </w:rPr>
      </w:pP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29F63745" w14:textId="59D2D42F" w:rsidR="00994EE2" w:rsidRDefault="00F440FD" w:rsidP="00994EE2">
      <w:pPr>
        <w:spacing w:line="480" w:lineRule="auto"/>
        <w:rPr>
          <w:rFonts w:ascii="Arial" w:hAnsi="Arial" w:cs="Arial"/>
          <w:sz w:val="20"/>
          <w:szCs w:val="20"/>
        </w:rPr>
      </w:pPr>
      <w:commentRangeStart w:id="23"/>
      <w:r w:rsidRPr="00793D3A">
        <w:rPr>
          <w:rFonts w:ascii="Arial" w:hAnsi="Arial" w:cs="Arial"/>
          <w:b/>
          <w:sz w:val="20"/>
          <w:szCs w:val="20"/>
        </w:rPr>
        <w:t>Figure</w:t>
      </w:r>
      <w:commentRangeEnd w:id="23"/>
      <w:r w:rsidR="00D50ABE">
        <w:rPr>
          <w:rStyle w:val="CommentReference"/>
          <w:rFonts w:asciiTheme="minorHAnsi" w:hAnsiTheme="minorHAnsi" w:cstheme="minorBidi"/>
        </w:rPr>
        <w:commentReference w:id="23"/>
      </w:r>
      <w:r w:rsidRPr="00793D3A">
        <w:rPr>
          <w:rFonts w:ascii="Arial" w:hAnsi="Arial" w:cs="Arial"/>
          <w:b/>
          <w:sz w:val="20"/>
          <w:szCs w:val="20"/>
        </w:rPr>
        <w:t xml:space="preserve"> S</w:t>
      </w:r>
      <w:r w:rsidR="0052093A">
        <w:rPr>
          <w:rFonts w:ascii="Arial" w:hAnsi="Arial" w:cs="Arial"/>
          <w:b/>
          <w:sz w:val="20"/>
          <w:szCs w:val="20"/>
        </w:rPr>
        <w:t>3</w:t>
      </w:r>
      <w:r w:rsidRPr="00793D3A">
        <w:rPr>
          <w:rFonts w:ascii="Arial" w:hAnsi="Arial" w:cs="Arial"/>
          <w:b/>
          <w:sz w:val="20"/>
          <w:szCs w:val="20"/>
        </w:rPr>
        <w:t>.</w:t>
      </w:r>
      <w:r w:rsidRPr="00793D3A">
        <w:rPr>
          <w:rFonts w:ascii="Arial" w:hAnsi="Arial" w:cs="Arial"/>
          <w:sz w:val="20"/>
          <w:szCs w:val="20"/>
        </w:rPr>
        <w:t xml:space="preserve"> Frequency histograms comparing </w:t>
      </w:r>
      <w:r w:rsidR="00994EE2">
        <w:rPr>
          <w:rFonts w:ascii="Arial" w:hAnsi="Arial" w:cs="Arial"/>
          <w:sz w:val="20"/>
          <w:szCs w:val="20"/>
        </w:rPr>
        <w:t xml:space="preserve">projected </w:t>
      </w:r>
      <w:r w:rsidR="00994EE2" w:rsidRPr="00BF5917">
        <w:rPr>
          <w:rFonts w:ascii="Arial" w:hAnsi="Arial" w:cs="Arial"/>
          <w:sz w:val="20"/>
          <w:szCs w:val="20"/>
        </w:rPr>
        <w:t xml:space="preserve">rates of </w:t>
      </w:r>
      <w:r w:rsidR="00994EE2">
        <w:rPr>
          <w:rFonts w:ascii="Arial" w:hAnsi="Arial" w:cs="Arial"/>
          <w:sz w:val="20"/>
          <w:szCs w:val="20"/>
        </w:rPr>
        <w:t xml:space="preserve">increase of </w:t>
      </w:r>
      <w:r w:rsidR="00994EE2" w:rsidRPr="00BF5917">
        <w:rPr>
          <w:rFonts w:ascii="Arial" w:hAnsi="Arial" w:cs="Arial"/>
          <w:sz w:val="20"/>
          <w:szCs w:val="20"/>
        </w:rPr>
        <w:t>ocean temperature (mean</w:t>
      </w:r>
      <w:r w:rsidR="00994EE2">
        <w:rPr>
          <w:rFonts w:ascii="Arial" w:hAnsi="Arial" w:cs="Arial"/>
          <w:sz w:val="20"/>
          <w:szCs w:val="20"/>
        </w:rPr>
        <w:t xml:space="preserve"> annual SST</w:t>
      </w:r>
      <w:r w:rsidR="00994EE2" w:rsidRPr="00BF5917">
        <w:rPr>
          <w:rFonts w:ascii="Arial" w:hAnsi="Arial" w:cs="Arial"/>
          <w:sz w:val="20"/>
          <w:szCs w:val="20"/>
        </w:rPr>
        <w:t xml:space="preserve"> </w:t>
      </w:r>
      <w:r w:rsidR="00994EE2" w:rsidRPr="00BF5917">
        <w:rPr>
          <w:rFonts w:ascii="Arial" w:hAnsi="Arial" w:cs="Arial"/>
          <w:color w:val="1A1A1A"/>
          <w:sz w:val="20"/>
          <w:szCs w:val="20"/>
        </w:rPr>
        <w:t xml:space="preserve">°C </w:t>
      </w:r>
      <w:r w:rsidR="00994EE2">
        <w:rPr>
          <w:rFonts w:ascii="Arial" w:hAnsi="Arial" w:cs="Arial"/>
          <w:color w:val="1A1A1A"/>
          <w:sz w:val="20"/>
          <w:szCs w:val="20"/>
        </w:rPr>
        <w:t xml:space="preserve">/ year </w:t>
      </w:r>
      <w:r w:rsidR="00994EE2" w:rsidRPr="00BF5917">
        <w:rPr>
          <w:rFonts w:ascii="Arial" w:hAnsi="Arial" w:cs="Arial"/>
          <w:color w:val="1A1A1A"/>
          <w:sz w:val="20"/>
          <w:szCs w:val="20"/>
        </w:rPr>
        <w:sym w:font="Symbol" w:char="F0B1"/>
      </w:r>
      <w:r w:rsidR="00994EE2" w:rsidRPr="00BF5917">
        <w:rPr>
          <w:rFonts w:ascii="Arial" w:hAnsi="Arial" w:cs="Arial"/>
          <w:color w:val="1A1A1A"/>
          <w:sz w:val="20"/>
          <w:szCs w:val="20"/>
        </w:rPr>
        <w:t xml:space="preserve"> 1 SD)</w:t>
      </w:r>
      <w:r w:rsidR="00994EE2">
        <w:rPr>
          <w:rFonts w:ascii="Arial" w:hAnsi="Arial" w:cs="Arial"/>
          <w:color w:val="1A1A1A"/>
          <w:sz w:val="20"/>
          <w:szCs w:val="20"/>
        </w:rPr>
        <w:t xml:space="preserve"> based on </w:t>
      </w:r>
      <w:r w:rsidR="00994EE2">
        <w:rPr>
          <w:rFonts w:ascii="Arial" w:hAnsi="Arial" w:cs="Arial"/>
          <w:sz w:val="20"/>
          <w:szCs w:val="20"/>
        </w:rPr>
        <w:t xml:space="preserve">based on the </w:t>
      </w:r>
      <w:r w:rsidR="00994EE2" w:rsidRPr="003326B2">
        <w:rPr>
          <w:rFonts w:ascii="Arial" w:hAnsi="Arial" w:cs="Arial"/>
          <w:sz w:val="20"/>
          <w:szCs w:val="20"/>
        </w:rPr>
        <w:t xml:space="preserve">large-grain native CMIP5 simulation ensembles </w:t>
      </w:r>
      <w:r w:rsidR="00994EE2">
        <w:rPr>
          <w:rFonts w:ascii="Arial" w:hAnsi="Arial" w:cs="Arial"/>
          <w:sz w:val="20"/>
          <w:szCs w:val="20"/>
        </w:rPr>
        <w:t xml:space="preserve">(top panels) </w:t>
      </w:r>
      <w:r w:rsidR="00994EE2" w:rsidRPr="003326B2">
        <w:rPr>
          <w:rFonts w:ascii="Arial" w:hAnsi="Arial" w:cs="Arial"/>
          <w:sz w:val="20"/>
          <w:szCs w:val="20"/>
        </w:rPr>
        <w:t xml:space="preserve">and downscaled values </w:t>
      </w:r>
      <w:r w:rsidR="00994EE2">
        <w:rPr>
          <w:rFonts w:ascii="Arial" w:hAnsi="Arial" w:cs="Arial"/>
          <w:sz w:val="20"/>
          <w:szCs w:val="20"/>
        </w:rPr>
        <w:t xml:space="preserve">(bottom values) </w:t>
      </w:r>
      <w:r w:rsidR="00994EE2" w:rsidRPr="003326B2">
        <w:rPr>
          <w:rFonts w:ascii="Arial" w:hAnsi="Arial" w:cs="Arial"/>
          <w:color w:val="1A1A1A"/>
          <w:sz w:val="20"/>
          <w:szCs w:val="20"/>
        </w:rPr>
        <w:t>i</w:t>
      </w:r>
      <w:r w:rsidR="00994EE2">
        <w:rPr>
          <w:rFonts w:ascii="Arial" w:hAnsi="Arial" w:cs="Arial"/>
          <w:color w:val="1A1A1A"/>
          <w:sz w:val="20"/>
          <w:szCs w:val="20"/>
        </w:rPr>
        <w:t>n</w:t>
      </w:r>
      <w:r w:rsidR="00994EE2" w:rsidRPr="00BF5917">
        <w:rPr>
          <w:rFonts w:ascii="Arial" w:hAnsi="Arial" w:cs="Arial"/>
          <w:color w:val="1A1A1A"/>
          <w:sz w:val="20"/>
          <w:szCs w:val="20"/>
        </w:rPr>
        <w:t xml:space="preserve"> </w:t>
      </w:r>
      <w:r w:rsidR="00994EE2" w:rsidRPr="000C22A0">
        <w:rPr>
          <w:rFonts w:ascii="Arial" w:hAnsi="Arial" w:cs="Arial"/>
          <w:color w:val="1A1A1A"/>
          <w:sz w:val="20"/>
          <w:szCs w:val="20"/>
        </w:rPr>
        <w:t>5196</w:t>
      </w:r>
      <w:r w:rsidR="00994EE2">
        <w:rPr>
          <w:rFonts w:ascii="Arial" w:hAnsi="Arial" w:cs="Arial"/>
          <w:color w:val="1A1A1A"/>
          <w:sz w:val="20"/>
          <w:szCs w:val="20"/>
        </w:rPr>
        <w:t xml:space="preserve"> </w:t>
      </w:r>
      <w:r w:rsidR="00994EE2">
        <w:rPr>
          <w:rFonts w:ascii="Arial" w:hAnsi="Arial" w:cs="Arial"/>
          <w:sz w:val="18"/>
          <w:szCs w:val="18"/>
        </w:rPr>
        <w:t xml:space="preserve">tropical and subtropical </w:t>
      </w:r>
      <w:r w:rsidR="00994EE2">
        <w:rPr>
          <w:rFonts w:ascii="Arial" w:hAnsi="Arial" w:cs="Arial"/>
          <w:color w:val="1A1A1A"/>
          <w:sz w:val="20"/>
          <w:szCs w:val="20"/>
        </w:rPr>
        <w:t>Marine Protected Areas</w:t>
      </w:r>
      <w:r w:rsidR="00994EE2" w:rsidRPr="00BF5917">
        <w:rPr>
          <w:rFonts w:ascii="Arial" w:hAnsi="Arial" w:cs="Arial"/>
          <w:color w:val="1A1A1A"/>
          <w:sz w:val="20"/>
          <w:szCs w:val="20"/>
        </w:rPr>
        <w:t xml:space="preserve"> </w:t>
      </w:r>
      <w:r w:rsidR="00994EE2">
        <w:rPr>
          <w:rFonts w:ascii="Arial" w:hAnsi="Arial" w:cs="Arial"/>
          <w:sz w:val="20"/>
          <w:szCs w:val="20"/>
        </w:rPr>
        <w:t>for two different emission scenarios (RCP 8.5 and 4.5).</w:t>
      </w:r>
    </w:p>
    <w:p w14:paraId="665BA5FB" w14:textId="77777777" w:rsidR="00994EE2" w:rsidRDefault="00994EE2" w:rsidP="00F440FD">
      <w:pPr>
        <w:rPr>
          <w:rFonts w:ascii="Arial" w:hAnsi="Arial" w:cs="Arial"/>
          <w:b/>
          <w:color w:val="1A1A1A"/>
          <w:sz w:val="20"/>
          <w:szCs w:val="20"/>
        </w:rPr>
      </w:pPr>
    </w:p>
    <w:sectPr w:rsidR="00994EE2" w:rsidSect="00DB6800">
      <w:headerReference w:type="default" r:id="rId23"/>
      <w:footerReference w:type="even" r:id="rId24"/>
      <w:footerReference w:type="default" r:id="rId25"/>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tspencer14@gmail.com" w:date="2017-09-05T17:03:00Z" w:initials="etspencer">
    <w:p w14:paraId="7DA2D530" w14:textId="37CADCFF" w:rsidR="00F8472C" w:rsidRDefault="00F8472C">
      <w:pPr>
        <w:pStyle w:val="CommentText"/>
      </w:pPr>
      <w:r>
        <w:rPr>
          <w:rStyle w:val="CommentReference"/>
        </w:rPr>
        <w:annotationRef/>
      </w:r>
      <w:r>
        <w:t>Is this highlighted intentionally?</w:t>
      </w:r>
      <w:r w:rsidR="00D72181">
        <w:t xml:space="preserve"> I see there are other highlighted words in the figures, etc. </w:t>
      </w:r>
    </w:p>
  </w:comment>
  <w:comment w:id="3" w:author="etspencer14@gmail.com" w:date="2017-09-05T17:15:00Z" w:initials="etspencer">
    <w:p w14:paraId="2698B8C4" w14:textId="5C3E860C" w:rsidR="006615C7" w:rsidRDefault="006615C7">
      <w:pPr>
        <w:pStyle w:val="CommentText"/>
      </w:pPr>
      <w:r>
        <w:rPr>
          <w:rStyle w:val="CommentReference"/>
        </w:rPr>
        <w:annotationRef/>
      </w:r>
      <w:r>
        <w:t>I couldn’t find a “ref. 2”, is this supposed to reference a table/figure instead?</w:t>
      </w:r>
    </w:p>
  </w:comment>
  <w:comment w:id="4" w:author="etspencer14@gmail.com" w:date="2017-09-05T17:25:00Z" w:initials="etspencer">
    <w:p w14:paraId="5B29026C" w14:textId="0C08F2FD" w:rsidR="009D365A" w:rsidRDefault="009D365A">
      <w:pPr>
        <w:pStyle w:val="CommentText"/>
      </w:pPr>
      <w:r>
        <w:rPr>
          <w:rStyle w:val="CommentReference"/>
        </w:rPr>
        <w:annotationRef/>
      </w:r>
      <w:r>
        <w:rPr>
          <w:rStyle w:val="CommentReference"/>
        </w:rPr>
        <w:t>Use double quotations in other parts of the paper – is this intentionally in single quotes?</w:t>
      </w:r>
    </w:p>
  </w:comment>
  <w:comment w:id="5" w:author="shen" w:date="2017-08-09T11:46:00Z" w:initials="sah">
    <w:p w14:paraId="25AFC7DB" w14:textId="02A46842" w:rsidR="007A1141" w:rsidRDefault="007A1141">
      <w:pPr>
        <w:pStyle w:val="CommentText"/>
      </w:pPr>
      <w:r>
        <w:rPr>
          <w:rStyle w:val="CommentReference"/>
        </w:rPr>
        <w:annotationRef/>
      </w:r>
      <w:r>
        <w:t>In the methods, need to state which of the CMIP5 models were used.  Currently mentions ESM2G and ESM2M, i.e.  only 2 models which are actually “sister” models – I wouldn’t class this as an ‘ensemble’.</w:t>
      </w:r>
    </w:p>
    <w:p w14:paraId="70E98216" w14:textId="77777777" w:rsidR="007A1141" w:rsidRDefault="007A1141">
      <w:pPr>
        <w:pStyle w:val="CommentText"/>
      </w:pPr>
    </w:p>
    <w:p w14:paraId="0942A3A6" w14:textId="794FEB19" w:rsidR="007A1141" w:rsidRDefault="007A1141">
      <w:pPr>
        <w:pStyle w:val="CommentText"/>
      </w:pPr>
      <w:r>
        <w:t xml:space="preserve">Steph / Ruben: can we resolve this? </w:t>
      </w:r>
    </w:p>
  </w:comment>
  <w:comment w:id="6" w:author="shen" w:date="2017-08-09T11:49:00Z" w:initials="sah">
    <w:p w14:paraId="6C3559CF" w14:textId="25B62923" w:rsidR="007A1141" w:rsidRDefault="007A1141">
      <w:pPr>
        <w:pStyle w:val="CommentText"/>
      </w:pPr>
      <w:r>
        <w:rPr>
          <w:rStyle w:val="CommentReference"/>
        </w:rPr>
        <w:annotationRef/>
      </w:r>
      <w:r>
        <w:t>It bothers me that parts a and b, and parts c and d, of this figure have different latitudinal ranges</w:t>
      </w:r>
    </w:p>
  </w:comment>
  <w:comment w:id="8" w:author="Stephanie Henson" w:date="2017-06-30T15:26:00Z" w:initials="SH">
    <w:p w14:paraId="7A33C901" w14:textId="6C9CB9AE" w:rsidR="007A1141" w:rsidRDefault="007A1141">
      <w:pPr>
        <w:pStyle w:val="CommentText"/>
      </w:pPr>
      <w:r>
        <w:rPr>
          <w:rStyle w:val="CommentReference"/>
        </w:rPr>
        <w:annotationRef/>
      </w:r>
      <w:r>
        <w:t>what happens at the boundaries of the downscaled and coarse resolution outputs?</w:t>
      </w:r>
    </w:p>
  </w:comment>
  <w:comment w:id="9" w:author="etspencer14@gmail.com" w:date="2017-09-05T17:52:00Z" w:initials="etspencer">
    <w:p w14:paraId="7C193B6F" w14:textId="3274F367" w:rsidR="00D86293" w:rsidRDefault="00D86293">
      <w:pPr>
        <w:pStyle w:val="CommentText"/>
      </w:pPr>
      <w:r>
        <w:rPr>
          <w:rStyle w:val="CommentReference"/>
        </w:rPr>
        <w:annotationRef/>
      </w:r>
      <w:r>
        <w:t xml:space="preserve">Single vs. double quotes – see note above. Does this need to be consistent? </w:t>
      </w:r>
    </w:p>
  </w:comment>
  <w:comment w:id="10" w:author="John Bruno" w:date="2017-08-30T18:39:00Z" w:initials="JB">
    <w:p w14:paraId="6D0FFFFB" w14:textId="77777777" w:rsidR="007A1141" w:rsidRDefault="007A1141">
      <w:pPr>
        <w:pStyle w:val="CommentText"/>
      </w:pPr>
      <w:r>
        <w:rPr>
          <w:rStyle w:val="CommentReference"/>
        </w:rPr>
        <w:annotationRef/>
      </w:r>
      <w:r>
        <w:t xml:space="preserve">Chris, did we really do this?  I don’t think so.  </w:t>
      </w:r>
    </w:p>
    <w:p w14:paraId="4104CBE4" w14:textId="77777777" w:rsidR="007A1141" w:rsidRDefault="007A1141">
      <w:pPr>
        <w:pStyle w:val="CommentText"/>
      </w:pPr>
    </w:p>
    <w:p w14:paraId="077C0581" w14:textId="1BACA86F" w:rsidR="007A1141" w:rsidRDefault="007A1141">
      <w:pPr>
        <w:pStyle w:val="CommentText"/>
      </w:pPr>
      <w:r>
        <w:t xml:space="preserve">Steph, Ruben; Is the qualitative comparison in Table S2 and Fig S2 sufficient?  Values aren’t identical, but are pretty similar. For RCP 8.5 downscaled values are somewhat lower.  Should we discuss? </w:t>
      </w:r>
    </w:p>
  </w:comment>
  <w:comment w:id="20" w:author="John Bruno" w:date="2017-08-30T18:16:00Z" w:initials="JB">
    <w:p w14:paraId="45B4FBB1" w14:textId="287EC72E" w:rsidR="007A1141" w:rsidRDefault="007A1141">
      <w:pPr>
        <w:pStyle w:val="CommentText"/>
      </w:pPr>
      <w:r>
        <w:rPr>
          <w:rStyle w:val="CommentReference"/>
        </w:rPr>
        <w:annotationRef/>
      </w:r>
      <w:r>
        <w:t xml:space="preserve">Amanda? </w:t>
      </w:r>
    </w:p>
  </w:comment>
  <w:comment w:id="21" w:author="shen" w:date="2017-08-09T13:12:00Z" w:initials="sah">
    <w:p w14:paraId="2651A6A2" w14:textId="3C42F273" w:rsidR="007A1141" w:rsidRDefault="007A1141">
      <w:pPr>
        <w:pStyle w:val="CommentText"/>
      </w:pPr>
      <w:r>
        <w:rPr>
          <w:rStyle w:val="CommentReference"/>
        </w:rPr>
        <w:annotationRef/>
      </w:r>
      <w:r>
        <w:t>As mentioned earlier, be careful with use of the word ‘ensemble’ if only 2 models are used</w:t>
      </w:r>
    </w:p>
    <w:p w14:paraId="082A879E" w14:textId="77777777" w:rsidR="007A1141" w:rsidRDefault="007A1141">
      <w:pPr>
        <w:pStyle w:val="CommentText"/>
      </w:pPr>
    </w:p>
    <w:p w14:paraId="64023593" w14:textId="3DAC7459" w:rsidR="007A1141" w:rsidRDefault="007A1141">
      <w:pPr>
        <w:pStyle w:val="CommentText"/>
      </w:pPr>
      <w:r>
        <w:t>If you really have an ensemble (i.e. many models) it would be good to include a measure of the model spread in projected warming rates</w:t>
      </w:r>
    </w:p>
  </w:comment>
  <w:comment w:id="22" w:author="shen" w:date="2017-08-09T13:14:00Z" w:initials="sah">
    <w:p w14:paraId="44ECD90A" w14:textId="3DFFCD29" w:rsidR="007A1141" w:rsidRDefault="007A1141">
      <w:pPr>
        <w:pStyle w:val="CommentText"/>
      </w:pPr>
      <w:r>
        <w:rPr>
          <w:rStyle w:val="CommentReference"/>
        </w:rPr>
        <w:annotationRef/>
      </w:r>
      <w:r>
        <w:t>Add the units on to the x-axis</w:t>
      </w:r>
    </w:p>
  </w:comment>
  <w:comment w:id="23" w:author="John Bruno" w:date="2017-09-01T11:49:00Z" w:initials="JB">
    <w:p w14:paraId="38627711" w14:textId="77777777" w:rsidR="007A1141" w:rsidRDefault="007A1141" w:rsidP="00D50ABE">
      <w:pPr>
        <w:rPr>
          <w:rFonts w:ascii="Helvetica" w:eastAsia="Times New Roman" w:hAnsi="Helvetica"/>
          <w:sz w:val="21"/>
          <w:szCs w:val="21"/>
        </w:rPr>
      </w:pPr>
      <w:r>
        <w:rPr>
          <w:rStyle w:val="CommentReference"/>
        </w:rPr>
        <w:annotationRef/>
      </w:r>
      <w:r>
        <w:rPr>
          <w:rFonts w:ascii="Helvetica" w:eastAsia="Times New Roman" w:hAnsi="Helvetica"/>
          <w:sz w:val="21"/>
          <w:szCs w:val="21"/>
        </w:rPr>
        <w:t>But, the x-axis limits should be the same on the subplot pairs in Fig S2 (i.e. the 2 RCP4.5 plots and the 2 RCP8.5 plots should have the same limits) so the histograms can be properly compared.</w:t>
      </w:r>
    </w:p>
    <w:p w14:paraId="4247F5E6" w14:textId="5DB1450E" w:rsidR="007A1141" w:rsidRDefault="007A1141">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A2D530" w15:done="0"/>
  <w15:commentEx w15:paraId="2698B8C4" w15:done="0"/>
  <w15:commentEx w15:paraId="5B29026C" w15:done="0"/>
  <w15:commentEx w15:paraId="0942A3A6" w15:done="0"/>
  <w15:commentEx w15:paraId="6C3559CF" w15:done="0"/>
  <w15:commentEx w15:paraId="7A33C901" w15:done="0"/>
  <w15:commentEx w15:paraId="7C193B6F" w15:done="0"/>
  <w15:commentEx w15:paraId="077C0581" w15:done="0"/>
  <w15:commentEx w15:paraId="45B4FBB1" w15:done="0"/>
  <w15:commentEx w15:paraId="64023593" w15:done="0"/>
  <w15:commentEx w15:paraId="44ECD90A" w15:done="0"/>
  <w15:commentEx w15:paraId="4247F5E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8E445" w14:textId="77777777" w:rsidR="00444CB2" w:rsidRDefault="00444CB2" w:rsidP="00D07286">
      <w:r>
        <w:separator/>
      </w:r>
    </w:p>
  </w:endnote>
  <w:endnote w:type="continuationSeparator" w:id="0">
    <w:p w14:paraId="1CE07494" w14:textId="77777777" w:rsidR="00444CB2" w:rsidRDefault="00444CB2" w:rsidP="00D07286">
      <w:r>
        <w:continuationSeparator/>
      </w:r>
    </w:p>
  </w:endnote>
  <w:endnote w:type="continuationNotice" w:id="1">
    <w:p w14:paraId="11DBCF23" w14:textId="77777777" w:rsidR="00444CB2" w:rsidRDefault="00444C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7A1141" w:rsidRDefault="007A1141"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7A1141" w:rsidRDefault="007A11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7A1141" w:rsidRPr="00D07286" w:rsidRDefault="007A1141"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D86293">
      <w:rPr>
        <w:rStyle w:val="PageNumber"/>
        <w:rFonts w:ascii="Arial" w:hAnsi="Arial" w:cs="Arial"/>
        <w:noProof/>
        <w:sz w:val="20"/>
        <w:szCs w:val="20"/>
      </w:rPr>
      <w:t>17</w:t>
    </w:r>
    <w:r w:rsidRPr="00D07286">
      <w:rPr>
        <w:rStyle w:val="PageNumber"/>
        <w:rFonts w:ascii="Arial" w:hAnsi="Arial" w:cs="Arial"/>
        <w:sz w:val="20"/>
        <w:szCs w:val="20"/>
      </w:rPr>
      <w:fldChar w:fldCharType="end"/>
    </w:r>
  </w:p>
  <w:p w14:paraId="1A7F2890" w14:textId="77777777" w:rsidR="007A1141" w:rsidRDefault="007A11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14492" w14:textId="77777777" w:rsidR="00444CB2" w:rsidRDefault="00444CB2" w:rsidP="00D07286">
      <w:r>
        <w:separator/>
      </w:r>
    </w:p>
  </w:footnote>
  <w:footnote w:type="continuationSeparator" w:id="0">
    <w:p w14:paraId="5BA348C8" w14:textId="77777777" w:rsidR="00444CB2" w:rsidRDefault="00444CB2" w:rsidP="00D07286">
      <w:r>
        <w:continuationSeparator/>
      </w:r>
    </w:p>
  </w:footnote>
  <w:footnote w:type="continuationNotice" w:id="1">
    <w:p w14:paraId="0DC539D6" w14:textId="77777777" w:rsidR="00444CB2" w:rsidRDefault="00444CB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7A1141" w:rsidRDefault="007A11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tspencer14@gmail.com">
    <w15:presenceInfo w15:providerId="Windows Live" w15:userId="2342eae4b6efc8ef"/>
  </w15:person>
  <w15:person w15:author="John Bruno">
    <w15:presenceInfo w15:providerId="None" w15:userId="John Br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9D0"/>
    <w:rsid w:val="00010448"/>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20236C"/>
    <w:rsid w:val="0020463F"/>
    <w:rsid w:val="0020635D"/>
    <w:rsid w:val="002118D2"/>
    <w:rsid w:val="0021346B"/>
    <w:rsid w:val="00214B00"/>
    <w:rsid w:val="00215268"/>
    <w:rsid w:val="00216342"/>
    <w:rsid w:val="002164F4"/>
    <w:rsid w:val="00216940"/>
    <w:rsid w:val="0021763E"/>
    <w:rsid w:val="00221028"/>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1043"/>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0DD5"/>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3044E"/>
    <w:rsid w:val="0043054A"/>
    <w:rsid w:val="004305AD"/>
    <w:rsid w:val="00432536"/>
    <w:rsid w:val="004332FB"/>
    <w:rsid w:val="004349D7"/>
    <w:rsid w:val="004352F5"/>
    <w:rsid w:val="00435AD3"/>
    <w:rsid w:val="00436894"/>
    <w:rsid w:val="004430E3"/>
    <w:rsid w:val="004449C5"/>
    <w:rsid w:val="00444CB2"/>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D7921"/>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93A"/>
    <w:rsid w:val="00520DEA"/>
    <w:rsid w:val="00523D70"/>
    <w:rsid w:val="00523F8A"/>
    <w:rsid w:val="00526546"/>
    <w:rsid w:val="005307BC"/>
    <w:rsid w:val="00533CCA"/>
    <w:rsid w:val="005343E1"/>
    <w:rsid w:val="005363FF"/>
    <w:rsid w:val="005377D8"/>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5F6CB7"/>
    <w:rsid w:val="00601BBC"/>
    <w:rsid w:val="00602A51"/>
    <w:rsid w:val="00603D33"/>
    <w:rsid w:val="006047B5"/>
    <w:rsid w:val="00605440"/>
    <w:rsid w:val="006058EF"/>
    <w:rsid w:val="006138E8"/>
    <w:rsid w:val="00613ED3"/>
    <w:rsid w:val="0061436D"/>
    <w:rsid w:val="00615426"/>
    <w:rsid w:val="00617991"/>
    <w:rsid w:val="00622590"/>
    <w:rsid w:val="0062386E"/>
    <w:rsid w:val="006245DC"/>
    <w:rsid w:val="00624A2E"/>
    <w:rsid w:val="00625E67"/>
    <w:rsid w:val="0063204A"/>
    <w:rsid w:val="00635C98"/>
    <w:rsid w:val="00637CB8"/>
    <w:rsid w:val="006500B0"/>
    <w:rsid w:val="00651318"/>
    <w:rsid w:val="00652294"/>
    <w:rsid w:val="00652F1F"/>
    <w:rsid w:val="00653071"/>
    <w:rsid w:val="00653AA9"/>
    <w:rsid w:val="0065597A"/>
    <w:rsid w:val="006578D5"/>
    <w:rsid w:val="00660067"/>
    <w:rsid w:val="006615C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AF3"/>
    <w:rsid w:val="007A05E2"/>
    <w:rsid w:val="007A1141"/>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954AE"/>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DB"/>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7A0"/>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4AB9"/>
    <w:rsid w:val="009C672D"/>
    <w:rsid w:val="009C72E1"/>
    <w:rsid w:val="009D0DEB"/>
    <w:rsid w:val="009D3317"/>
    <w:rsid w:val="009D365A"/>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737A1"/>
    <w:rsid w:val="00A74717"/>
    <w:rsid w:val="00A752FF"/>
    <w:rsid w:val="00A75CC9"/>
    <w:rsid w:val="00A76F22"/>
    <w:rsid w:val="00A80E25"/>
    <w:rsid w:val="00A80FBE"/>
    <w:rsid w:val="00A851AE"/>
    <w:rsid w:val="00A85B79"/>
    <w:rsid w:val="00A86149"/>
    <w:rsid w:val="00A87560"/>
    <w:rsid w:val="00A900D7"/>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D6"/>
    <w:rsid w:val="00BA2911"/>
    <w:rsid w:val="00BA3134"/>
    <w:rsid w:val="00BA34E9"/>
    <w:rsid w:val="00BA5FB6"/>
    <w:rsid w:val="00BA62FC"/>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6406"/>
    <w:rsid w:val="00D16408"/>
    <w:rsid w:val="00D176C8"/>
    <w:rsid w:val="00D22C61"/>
    <w:rsid w:val="00D235E1"/>
    <w:rsid w:val="00D2513E"/>
    <w:rsid w:val="00D25E1E"/>
    <w:rsid w:val="00D27178"/>
    <w:rsid w:val="00D27648"/>
    <w:rsid w:val="00D32DEC"/>
    <w:rsid w:val="00D3538C"/>
    <w:rsid w:val="00D3756C"/>
    <w:rsid w:val="00D42DC7"/>
    <w:rsid w:val="00D43F31"/>
    <w:rsid w:val="00D44110"/>
    <w:rsid w:val="00D44D43"/>
    <w:rsid w:val="00D46322"/>
    <w:rsid w:val="00D46458"/>
    <w:rsid w:val="00D50ABE"/>
    <w:rsid w:val="00D52B79"/>
    <w:rsid w:val="00D55978"/>
    <w:rsid w:val="00D55E5E"/>
    <w:rsid w:val="00D56A56"/>
    <w:rsid w:val="00D60990"/>
    <w:rsid w:val="00D6129D"/>
    <w:rsid w:val="00D63E80"/>
    <w:rsid w:val="00D67BF6"/>
    <w:rsid w:val="00D71F69"/>
    <w:rsid w:val="00D72181"/>
    <w:rsid w:val="00D72949"/>
    <w:rsid w:val="00D732CB"/>
    <w:rsid w:val="00D74AC2"/>
    <w:rsid w:val="00D7574C"/>
    <w:rsid w:val="00D75F3A"/>
    <w:rsid w:val="00D77E6F"/>
    <w:rsid w:val="00D81EA8"/>
    <w:rsid w:val="00D83238"/>
    <w:rsid w:val="00D845F1"/>
    <w:rsid w:val="00D8593D"/>
    <w:rsid w:val="00D85FB1"/>
    <w:rsid w:val="00D86293"/>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2B23"/>
    <w:rsid w:val="00DA676B"/>
    <w:rsid w:val="00DB2CCE"/>
    <w:rsid w:val="00DB4F1C"/>
    <w:rsid w:val="00DB61B7"/>
    <w:rsid w:val="00DB6800"/>
    <w:rsid w:val="00DB69B8"/>
    <w:rsid w:val="00DB7881"/>
    <w:rsid w:val="00DC009B"/>
    <w:rsid w:val="00DC00AF"/>
    <w:rsid w:val="00DC2C27"/>
    <w:rsid w:val="00DC7035"/>
    <w:rsid w:val="00DC7762"/>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318CE"/>
    <w:rsid w:val="00E329B9"/>
    <w:rsid w:val="00E32F20"/>
    <w:rsid w:val="00E34602"/>
    <w:rsid w:val="00E346DE"/>
    <w:rsid w:val="00E35D8E"/>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21014"/>
    <w:rsid w:val="00F21DFC"/>
    <w:rsid w:val="00F22A3F"/>
    <w:rsid w:val="00F22BD3"/>
    <w:rsid w:val="00F233A6"/>
    <w:rsid w:val="00F2547C"/>
    <w:rsid w:val="00F27554"/>
    <w:rsid w:val="00F27E3F"/>
    <w:rsid w:val="00F305D4"/>
    <w:rsid w:val="00F30F29"/>
    <w:rsid w:val="00F318C3"/>
    <w:rsid w:val="00F33F4D"/>
    <w:rsid w:val="00F33FF5"/>
    <w:rsid w:val="00F34178"/>
    <w:rsid w:val="00F344C2"/>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72C"/>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2782"/>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tif"/><Relationship Id="rId13" Type="http://schemas.openxmlformats.org/officeDocument/2006/relationships/image" Target="media/image3.jpg"/><Relationship Id="rId14" Type="http://schemas.openxmlformats.org/officeDocument/2006/relationships/hyperlink" Target="http://www.mpatlas.org" TargetMode="External"/><Relationship Id="rId15" Type="http://schemas.openxmlformats.org/officeDocument/2006/relationships/hyperlink" Target="http://www.protectedplanet.net" TargetMode="External"/><Relationship Id="rId16" Type="http://schemas.openxmlformats.org/officeDocument/2006/relationships/hyperlink" Target="http://CRAN.R-project.org/package=rast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2912A-2F7D-C049-B7BE-14F57C88A5EF}">
  <ds:schemaRefs>
    <ds:schemaRef ds:uri="http://schemas.openxmlformats.org/officeDocument/2006/bibliography"/>
  </ds:schemaRefs>
</ds:datastoreItem>
</file>

<file path=customXml/itemProps2.xml><?xml version="1.0" encoding="utf-8"?>
<ds:datastoreItem xmlns:ds="http://schemas.openxmlformats.org/officeDocument/2006/customXml" ds:itemID="{80AFBDBC-4FCB-1B4D-A675-71348214D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24</Pages>
  <Words>23723</Words>
  <Characters>135226</Characters>
  <Application>Microsoft Macintosh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158632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etspencer14@gmail.com</cp:lastModifiedBy>
  <cp:revision>2</cp:revision>
  <cp:lastPrinted>2017-04-26T15:12:00Z</cp:lastPrinted>
  <dcterms:created xsi:type="dcterms:W3CDTF">2017-09-05T21:55:00Z</dcterms:created>
  <dcterms:modified xsi:type="dcterms:W3CDTF">2017-09-05T21:55:00Z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