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0A07316F" w:rsidR="00653071" w:rsidRDefault="002A5280" w:rsidP="00D057D4">
      <w:pPr>
        <w:spacing w:line="480" w:lineRule="auto"/>
        <w:rPr>
          <w:rFonts w:ascii="Arial" w:hAnsi="Arial" w:cs="Arial"/>
          <w:b/>
          <w:sz w:val="20"/>
          <w:szCs w:val="20"/>
        </w:rPr>
      </w:pPr>
      <w:commentRangeStart w:id="0"/>
      <w:r w:rsidRPr="001F324E">
        <w:rPr>
          <w:rFonts w:ascii="Arial" w:hAnsi="Arial" w:cs="Arial"/>
          <w:b/>
          <w:color w:val="1A1A1A"/>
          <w:sz w:val="20"/>
          <w:szCs w:val="20"/>
        </w:rPr>
        <w:lastRenderedPageBreak/>
        <w:t>M</w:t>
      </w:r>
      <w:commentRangeEnd w:id="0"/>
      <w:r w:rsidR="000A247F">
        <w:rPr>
          <w:rStyle w:val="CommentReference"/>
          <w:rFonts w:asciiTheme="minorHAnsi" w:hAnsiTheme="minorHAnsi" w:cstheme="minorBidi"/>
        </w:rPr>
        <w:commentReference w:id="0"/>
      </w:r>
      <w:r w:rsidRPr="001F324E">
        <w:rPr>
          <w:rFonts w:ascii="Arial" w:hAnsi="Arial" w:cs="Arial"/>
          <w:b/>
          <w:color w:val="1A1A1A"/>
          <w:sz w:val="20"/>
          <w:szCs w:val="20"/>
        </w:rPr>
        <w:t>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ins w:id="1" w:author="Richard Aronson" w:date="2017-08-31T11:29:00Z">
        <w:r w:rsidR="000A247F">
          <w:rPr>
            <w:rFonts w:ascii="Arial" w:hAnsi="Arial" w:cs="Arial"/>
            <w:b/>
            <w:sz w:val="20"/>
            <w:szCs w:val="20"/>
          </w:rPr>
          <w:t xml:space="preserve"> that</w:t>
        </w:r>
      </w:ins>
      <w:r>
        <w:rPr>
          <w:rFonts w:ascii="Arial" w:hAnsi="Arial" w:cs="Arial"/>
          <w:b/>
          <w:sz w:val="20"/>
          <w:szCs w:val="20"/>
        </w:rPr>
        <w:t xml:space="preserve">, </w:t>
      </w:r>
      <w:r>
        <w:rPr>
          <w:rFonts w:ascii="Arial" w:hAnsi="Arial" w:cs="Arial"/>
          <w:b/>
          <w:color w:val="1A1A1A"/>
          <w:sz w:val="20"/>
          <w:szCs w:val="20"/>
        </w:rPr>
        <w:t xml:space="preserve">despite local protections, </w:t>
      </w:r>
      <w:del w:id="2" w:author="Richard Aronson" w:date="2017-08-31T11:29:00Z">
        <w:r w:rsidDel="000A247F">
          <w:rPr>
            <w:rFonts w:ascii="Arial" w:hAnsi="Arial" w:cs="Arial"/>
            <w:b/>
            <w:sz w:val="20"/>
            <w:szCs w:val="20"/>
          </w:rPr>
          <w:delText>that</w:delText>
        </w:r>
        <w:r w:rsidDel="000A247F">
          <w:rPr>
            <w:rFonts w:ascii="Arial" w:hAnsi="Arial" w:cs="Arial"/>
            <w:b/>
            <w:color w:val="1A1A1A"/>
            <w:sz w:val="20"/>
            <w:szCs w:val="20"/>
          </w:rPr>
          <w:delText xml:space="preserve"> </w:delText>
        </w:r>
      </w:del>
      <w:r>
        <w:rPr>
          <w:rFonts w:ascii="Arial" w:hAnsi="Arial" w:cs="Arial"/>
          <w:b/>
          <w:color w:val="1A1A1A"/>
          <w:sz w:val="20"/>
          <w:szCs w:val="20"/>
        </w:rPr>
        <w:t xml:space="preserve">the warming associated with continued </w:t>
      </w:r>
      <w:del w:id="3" w:author="Richard Aronson" w:date="2017-08-31T11:30:00Z">
        <w:r w:rsidDel="000A247F">
          <w:rPr>
            <w:rFonts w:ascii="Arial" w:hAnsi="Arial" w:cs="Arial"/>
            <w:b/>
            <w:color w:val="1A1A1A"/>
            <w:sz w:val="20"/>
            <w:szCs w:val="20"/>
          </w:rPr>
          <w:delText>‘</w:delText>
        </w:r>
      </w:del>
      <w:r>
        <w:rPr>
          <w:rFonts w:ascii="Arial" w:hAnsi="Arial" w:cs="Arial"/>
          <w:b/>
          <w:color w:val="1A1A1A"/>
          <w:sz w:val="20"/>
          <w:szCs w:val="20"/>
        </w:rPr>
        <w:t>business-as-usual</w:t>
      </w:r>
      <w:del w:id="4" w:author="Richard Aronson" w:date="2017-08-31T11:30:00Z">
        <w:r w:rsidDel="000A247F">
          <w:rPr>
            <w:rFonts w:ascii="Arial" w:hAnsi="Arial" w:cs="Arial"/>
            <w:b/>
            <w:color w:val="1A1A1A"/>
            <w:sz w:val="20"/>
            <w:szCs w:val="20"/>
          </w:rPr>
          <w:delText>’</w:delText>
        </w:r>
      </w:del>
      <w:r>
        <w:rPr>
          <w:rFonts w:ascii="Arial" w:hAnsi="Arial" w:cs="Arial"/>
          <w:b/>
          <w:color w:val="1A1A1A"/>
          <w:sz w:val="20"/>
          <w:szCs w:val="20"/>
        </w:rPr>
        <w:t xml:space="preserve">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ins w:id="5" w:author="Richard Aronson" w:date="2017-08-31T11:30:00Z">
        <w:r w:rsidR="000A247F">
          <w:rPr>
            <w:rFonts w:ascii="Arial" w:hAnsi="Arial" w:cs="Arial"/>
            <w:b/>
            <w:sz w:val="20"/>
            <w:szCs w:val="20"/>
          </w:rPr>
          <w:t>es</w:t>
        </w:r>
      </w:ins>
      <w:r>
        <w:rPr>
          <w:rFonts w:ascii="Arial" w:hAnsi="Arial" w:cs="Arial"/>
          <w:b/>
          <w:sz w:val="20"/>
          <w:szCs w:val="20"/>
        </w:rPr>
        <w:t xml:space="preserve"> throughout low</w:t>
      </w:r>
      <w:ins w:id="6" w:author="Richard Aronson" w:date="2017-08-31T11:30:00Z">
        <w:r w:rsidR="000A247F">
          <w:rPr>
            <w:rFonts w:ascii="Arial" w:hAnsi="Arial" w:cs="Arial"/>
            <w:b/>
            <w:sz w:val="20"/>
            <w:szCs w:val="20"/>
          </w:rPr>
          <w:t>-</w:t>
        </w:r>
      </w:ins>
      <w:del w:id="7" w:author="Richard Aronson" w:date="2017-08-31T11:30:00Z">
        <w:r w:rsidDel="000A247F">
          <w:rPr>
            <w:rFonts w:ascii="Arial" w:hAnsi="Arial" w:cs="Arial"/>
            <w:b/>
            <w:sz w:val="20"/>
            <w:szCs w:val="20"/>
          </w:rPr>
          <w:delText xml:space="preserve"> </w:delText>
        </w:r>
      </w:del>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Pr>
          <w:rFonts w:ascii="Arial" w:hAnsi="Arial" w:cs="Arial"/>
          <w:b/>
          <w:sz w:val="20"/>
          <w:szCs w:val="20"/>
        </w:rPr>
        <w:t>will increase ~</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Pr>
          <w:rFonts w:ascii="Arial" w:hAnsi="Arial" w:cs="Arial"/>
          <w:b/>
          <w:sz w:val="20"/>
          <w:szCs w:val="20"/>
        </w:rPr>
        <w:t>~</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DF7DDF">
        <w:rPr>
          <w:rFonts w:ascii="Arial" w:hAnsi="Arial" w:cs="Arial"/>
          <w:b/>
          <w:sz w:val="20"/>
          <w:szCs w:val="20"/>
        </w:rPr>
        <w:t>.  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ins w:id="8" w:author="Richard Aronson" w:date="2017-08-31T11:31:00Z">
        <w:r w:rsidR="000A247F">
          <w:rPr>
            <w:rFonts w:ascii="Arial" w:hAnsi="Arial" w:cs="Arial"/>
            <w:b/>
            <w:sz w:val="20"/>
            <w:szCs w:val="20"/>
          </w:rPr>
          <w:t>,</w:t>
        </w:r>
      </w:ins>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r w:rsidRPr="00F65DA5">
        <w:rPr>
          <w:rFonts w:ascii="Arial" w:hAnsi="Arial" w:cs="Arial"/>
          <w:b/>
          <w:sz w:val="20"/>
          <w:szCs w:val="20"/>
          <w:highlight w:val="yellow"/>
        </w:rPr>
        <w:t>most</w:t>
      </w:r>
      <w:r>
        <w:rPr>
          <w:rFonts w:ascii="Arial" w:hAnsi="Arial" w:cs="Arial"/>
          <w:b/>
          <w:sz w:val="20"/>
          <w:szCs w:val="20"/>
        </w:rPr>
        <w:t xml:space="preserve"> 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del w:id="9" w:author="Richard Aronson" w:date="2017-08-31T11:32:00Z">
        <w:r w:rsidDel="000A247F">
          <w:rPr>
            <w:rFonts w:ascii="Arial" w:hAnsi="Arial" w:cs="Arial"/>
            <w:b/>
            <w:sz w:val="20"/>
            <w:szCs w:val="20"/>
          </w:rPr>
          <w:delText xml:space="preserve">may </w:delText>
        </w:r>
      </w:del>
      <w:ins w:id="10" w:author="Richard Aronson" w:date="2017-08-31T11:32:00Z">
        <w:r w:rsidR="000A247F">
          <w:rPr>
            <w:rFonts w:ascii="Arial" w:hAnsi="Arial" w:cs="Arial"/>
            <w:b/>
            <w:sz w:val="20"/>
            <w:szCs w:val="20"/>
          </w:rPr>
          <w:t xml:space="preserve">could </w:t>
        </w:r>
      </w:ins>
      <w:r>
        <w:rPr>
          <w:rFonts w:ascii="Arial" w:hAnsi="Arial" w:cs="Arial"/>
          <w:b/>
          <w:sz w:val="20"/>
          <w:szCs w:val="20"/>
        </w:rPr>
        <w:t xml:space="preserve">well increase exposure to another. Continued BAU emissions, therefore, will likely disrupt the species and ecosystems and offset the </w:t>
      </w:r>
      <w:ins w:id="11" w:author="Richard Aronson" w:date="2017-08-31T11:32:00Z">
        <w:r w:rsidR="000A247F">
          <w:rPr>
            <w:rFonts w:ascii="Arial" w:hAnsi="Arial" w:cs="Arial"/>
            <w:b/>
            <w:sz w:val="20"/>
            <w:szCs w:val="20"/>
          </w:rPr>
          <w:t xml:space="preserve">purported </w:t>
        </w:r>
      </w:ins>
      <w:r>
        <w:rPr>
          <w:rFonts w:ascii="Arial" w:hAnsi="Arial" w:cs="Arial"/>
          <w:b/>
          <w:sz w:val="20"/>
          <w:szCs w:val="20"/>
        </w:rPr>
        <w:t xml:space="preserve">benefits </w:t>
      </w:r>
      <w:del w:id="12" w:author="Richard Aronson" w:date="2017-08-31T11:32:00Z">
        <w:r w:rsidDel="000A247F">
          <w:rPr>
            <w:rFonts w:ascii="Arial" w:hAnsi="Arial" w:cs="Arial"/>
            <w:b/>
            <w:sz w:val="20"/>
            <w:szCs w:val="20"/>
          </w:rPr>
          <w:delText>purported for</w:delText>
        </w:r>
      </w:del>
      <w:ins w:id="13" w:author="Richard Aronson" w:date="2017-08-31T11:32:00Z">
        <w:r w:rsidR="000A247F">
          <w:rPr>
            <w:rFonts w:ascii="Arial" w:hAnsi="Arial" w:cs="Arial"/>
            <w:b/>
            <w:sz w:val="20"/>
            <w:szCs w:val="20"/>
          </w:rPr>
          <w:t>of</w:t>
        </w:r>
      </w:ins>
      <w:r>
        <w:rPr>
          <w:rFonts w:ascii="Arial" w:hAnsi="Arial" w:cs="Arial"/>
          <w:b/>
          <w:sz w:val="20"/>
          <w:szCs w:val="20"/>
        </w:rPr>
        <w:t xml:space="preserve"> MPA protections.  </w:t>
      </w:r>
    </w:p>
    <w:p w14:paraId="6C700AA4" w14:textId="2F931073" w:rsidR="007736D9" w:rsidRPr="00D057D4" w:rsidRDefault="007736D9" w:rsidP="00D057D4">
      <w:pPr>
        <w:spacing w:line="480" w:lineRule="auto"/>
        <w:ind w:firstLine="720"/>
        <w:rPr>
          <w:rFonts w:ascii="Arial" w:hAnsi="Arial" w:cs="Arial"/>
          <w:b/>
          <w:sz w:val="20"/>
          <w:szCs w:val="20"/>
        </w:rPr>
      </w:pPr>
      <w:commentRangeStart w:id="14"/>
      <w:commentRangeStart w:id="15"/>
      <w:r>
        <w:rPr>
          <w:rFonts w:ascii="Arial" w:hAnsi="Arial" w:cs="Arial"/>
          <w:sz w:val="20"/>
          <w:szCs w:val="20"/>
        </w:rPr>
        <w:t>S</w:t>
      </w:r>
      <w:r w:rsidRPr="000F1386">
        <w:rPr>
          <w:rFonts w:ascii="Arial" w:hAnsi="Arial" w:cs="Arial"/>
          <w:sz w:val="20"/>
          <w:szCs w:val="20"/>
        </w:rPr>
        <w:t>pecies</w:t>
      </w:r>
      <w:commentRangeEnd w:id="14"/>
      <w:r w:rsidR="00EB256F">
        <w:rPr>
          <w:rStyle w:val="CommentReference"/>
          <w:rFonts w:asciiTheme="minorHAnsi" w:hAnsiTheme="minorHAnsi" w:cstheme="minorBidi"/>
        </w:rPr>
        <w:commentReference w:id="14"/>
      </w:r>
      <w:commentRangeEnd w:id="15"/>
      <w:r w:rsidR="00661637">
        <w:rPr>
          <w:rStyle w:val="CommentReference"/>
          <w:rFonts w:asciiTheme="minorHAnsi" w:hAnsiTheme="minorHAnsi" w:cstheme="minorBidi"/>
        </w:rPr>
        <w:commentReference w:id="15"/>
      </w:r>
      <w:r w:rsidRPr="000F1386">
        <w:rPr>
          <w:rFonts w:ascii="Arial" w:hAnsi="Arial" w:cs="Arial"/>
          <w:sz w:val="20"/>
          <w:szCs w:val="20"/>
        </w:rPr>
        <w:t xml:space="preserve">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ins w:id="16" w:author="Richard Aronson" w:date="2017-08-31T11:34:00Z">
        <w:r w:rsidR="00BE4875">
          <w:rPr>
            <w:rFonts w:ascii="Arial" w:hAnsi="Arial" w:cs="Arial"/>
            <w:sz w:val="20"/>
            <w:szCs w:val="20"/>
          </w:rPr>
          <w:t xml:space="preserve"> </w:t>
        </w:r>
      </w:ins>
      <w:del w:id="17" w:author="Richard Aronson" w:date="2017-08-31T11:34:00Z">
        <w:r w:rsidDel="00BE4875">
          <w:rPr>
            <w:rFonts w:ascii="Arial" w:hAnsi="Arial" w:cs="Arial"/>
            <w:sz w:val="20"/>
            <w:szCs w:val="20"/>
          </w:rPr>
          <w:delText>-</w:delText>
        </w:r>
      </w:del>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ins w:id="18" w:author="Richard Aronson" w:date="2017-08-31T11:33:00Z">
        <w:r w:rsidR="00BE4875">
          <w:rPr>
            <w:rFonts w:ascii="Arial" w:hAnsi="Arial" w:cs="Arial"/>
            <w:sz w:val="20"/>
            <w:szCs w:val="20"/>
          </w:rPr>
          <w:t>-</w:t>
        </w:r>
      </w:ins>
      <w:del w:id="19" w:author="Richard Aronson" w:date="2017-08-31T11:33:00Z">
        <w:r w:rsidDel="00BE4875">
          <w:rPr>
            <w:rFonts w:ascii="Arial" w:hAnsi="Arial" w:cs="Arial"/>
            <w:sz w:val="20"/>
            <w:szCs w:val="20"/>
          </w:rPr>
          <w:delText xml:space="preserve"> </w:delText>
        </w:r>
      </w:del>
      <w:r>
        <w:rPr>
          <w:rFonts w:ascii="Arial" w:hAnsi="Arial" w:cs="Arial"/>
          <w:sz w:val="20"/>
          <w:szCs w:val="20"/>
        </w:rPr>
        <w:t>warming</w:t>
      </w:r>
      <w:ins w:id="20" w:author="Richard Aronson" w:date="2017-08-31T11:33:00Z">
        <w:r w:rsidR="00BE4875">
          <w:rPr>
            <w:rFonts w:ascii="Arial" w:hAnsi="Arial" w:cs="Arial"/>
            <w:sz w:val="20"/>
            <w:szCs w:val="20"/>
          </w:rPr>
          <w:t>-</w:t>
        </w:r>
      </w:ins>
      <w:del w:id="21" w:author="Richard Aronson" w:date="2017-08-31T11:33:00Z">
        <w:r w:rsidDel="00BE4875">
          <w:rPr>
            <w:rFonts w:ascii="Arial" w:hAnsi="Arial" w:cs="Arial"/>
            <w:sz w:val="20"/>
            <w:szCs w:val="20"/>
          </w:rPr>
          <w:delText xml:space="preserve"> </w:delText>
        </w:r>
      </w:del>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 xml:space="preserve"> 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del w:id="22" w:author="Richard Aronson" w:date="2017-08-31T11:34:00Z">
        <w:r w:rsidDel="00BE4875">
          <w:rPr>
            <w:rFonts w:ascii="Arial" w:hAnsi="Arial" w:cs="Arial"/>
            <w:sz w:val="20"/>
            <w:szCs w:val="20"/>
          </w:rPr>
          <w:fldChar w:fldCharType="begin" w:fldLock="1"/>
        </w:r>
        <w:r w:rsidR="007D6E57" w:rsidDel="00BE4875">
          <w:rPr>
            <w:rFonts w:ascii="Arial" w:hAnsi="Arial" w:cs="Arial"/>
            <w:sz w:val="20"/>
            <w:szCs w:val="20"/>
          </w:rPr>
          <w:del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delInstrText>
        </w:r>
        <w:r w:rsidDel="00BE4875">
          <w:rPr>
            <w:rFonts w:ascii="Arial" w:hAnsi="Arial" w:cs="Arial"/>
            <w:sz w:val="20"/>
            <w:szCs w:val="20"/>
          </w:rPr>
          <w:fldChar w:fldCharType="separate"/>
        </w:r>
        <w:r w:rsidRPr="00D10C96" w:rsidDel="00BE4875">
          <w:rPr>
            <w:rFonts w:ascii="Arial" w:eastAsia="Times New Roman" w:hAnsi="Arial" w:cs="Arial"/>
            <w:noProof/>
            <w:sz w:val="20"/>
            <w:vertAlign w:val="superscript"/>
          </w:rPr>
          <w:delText>8</w:delText>
        </w:r>
        <w:r w:rsidDel="00BE4875">
          <w:rPr>
            <w:rFonts w:ascii="Arial" w:hAnsi="Arial" w:cs="Arial"/>
            <w:sz w:val="20"/>
            <w:szCs w:val="20"/>
          </w:rPr>
          <w:fldChar w:fldCharType="end"/>
        </w:r>
      </w:del>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ins w:id="23" w:author="Richard Aronson" w:date="2017-08-31T11:34:00Z">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ins>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del w:id="24" w:author="Richard Aronson" w:date="2017-08-31T11:34:00Z">
        <w:r w:rsidDel="00BE4875">
          <w:rPr>
            <w:rFonts w:ascii="Arial" w:hAnsi="Arial" w:cs="Arial"/>
            <w:sz w:val="20"/>
            <w:szCs w:val="20"/>
          </w:rPr>
          <w:fldChar w:fldCharType="begin" w:fldLock="1"/>
        </w:r>
        <w:r w:rsidR="007D6E57" w:rsidDel="00BE4875">
          <w:rPr>
            <w:rFonts w:ascii="Arial" w:hAnsi="Arial" w:cs="Arial"/>
            <w:sz w:val="20"/>
            <w:szCs w:val="20"/>
          </w:rPr>
          <w:del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delInstrText>
        </w:r>
        <w:r w:rsidDel="00BE4875">
          <w:rPr>
            <w:rFonts w:ascii="Arial" w:hAnsi="Arial" w:cs="Arial"/>
            <w:sz w:val="20"/>
            <w:szCs w:val="20"/>
          </w:rPr>
          <w:fldChar w:fldCharType="separate"/>
        </w:r>
        <w:r w:rsidRPr="00D10C96" w:rsidDel="00BE4875">
          <w:rPr>
            <w:rFonts w:ascii="Arial" w:eastAsia="Times New Roman" w:hAnsi="Arial" w:cs="Arial"/>
            <w:noProof/>
            <w:sz w:val="20"/>
            <w:vertAlign w:val="superscript"/>
          </w:rPr>
          <w:delText>8</w:delText>
        </w:r>
        <w:r w:rsidDel="00BE4875">
          <w:rPr>
            <w:rFonts w:ascii="Arial" w:hAnsi="Arial" w:cs="Arial"/>
            <w:sz w:val="20"/>
            <w:szCs w:val="20"/>
          </w:rPr>
          <w:fldChar w:fldCharType="end"/>
        </w:r>
      </w:del>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ins w:id="25" w:author="Richard Aronson" w:date="2017-08-31T11:35:00Z">
        <w:r w:rsidR="00BE4875">
          <w:rPr>
            <w:rFonts w:ascii="Arial" w:hAnsi="Arial" w:cs="Arial"/>
            <w:color w:val="1A1A1A"/>
            <w:sz w:val="20"/>
            <w:szCs w:val="20"/>
          </w:rPr>
          <w:t>,</w:t>
        </w:r>
      </w:ins>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ins w:id="26" w:author="Richard Aronson" w:date="2017-08-31T11:35:00Z">
        <w:r w:rsidR="00BE4875">
          <w:rPr>
            <w:rFonts w:ascii="Arial" w:hAnsi="Arial" w:cs="Arial"/>
            <w:color w:val="1A1A1A"/>
            <w:sz w:val="20"/>
            <w:szCs w:val="20"/>
          </w:rPr>
          <w:t>,</w:t>
        </w:r>
      </w:ins>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20A78391" w:rsidR="00C5751E" w:rsidRDefault="00C5751E" w:rsidP="00EB256F">
      <w:pPr>
        <w:widowControl w:val="0"/>
        <w:spacing w:line="480" w:lineRule="auto"/>
        <w:ind w:firstLine="720"/>
        <w:rPr>
          <w:rFonts w:ascii="Arial" w:hAnsi="Arial" w:cs="Arial"/>
          <w:sz w:val="20"/>
          <w:szCs w:val="20"/>
        </w:rPr>
      </w:pPr>
      <w:commentRangeStart w:id="27"/>
      <w:r>
        <w:rPr>
          <w:rFonts w:ascii="Arial" w:hAnsi="Arial" w:cs="Arial"/>
          <w:sz w:val="20"/>
          <w:szCs w:val="20"/>
        </w:rPr>
        <w:t>Anthropogenic</w:t>
      </w:r>
      <w:commentRangeEnd w:id="27"/>
      <w:r w:rsidR="00EB256F">
        <w:rPr>
          <w:rStyle w:val="CommentReference"/>
          <w:rFonts w:asciiTheme="minorHAnsi" w:hAnsiTheme="minorHAnsi" w:cstheme="minorBidi"/>
        </w:rPr>
        <w:commentReference w:id="27"/>
      </w:r>
      <w:r>
        <w:rPr>
          <w:rFonts w:ascii="Arial" w:hAnsi="Arial" w:cs="Arial"/>
          <w:sz w:val="20"/>
          <w:szCs w:val="20"/>
        </w:rPr>
        <w:t xml:space="preserve">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 xml:space="preserve">We focused on two critical effects influencing MPAs: </w:t>
      </w:r>
      <w:r>
        <w:rPr>
          <w:rFonts w:ascii="Arial" w:hAnsi="Arial" w:cs="Arial"/>
          <w:sz w:val="20"/>
          <w:szCs w:val="20"/>
        </w:rPr>
        <w:lastRenderedPageBreak/>
        <w:t>rising tempe</w:t>
      </w:r>
      <w:r w:rsidR="00550A3A">
        <w:rPr>
          <w:rFonts w:ascii="Arial" w:hAnsi="Arial" w:cs="Arial"/>
          <w:sz w:val="20"/>
          <w:szCs w:val="20"/>
        </w:rPr>
        <w:t xml:space="preserve">ratures and changing oxygen </w:t>
      </w:r>
      <w:commentRangeStart w:id="28"/>
      <w:r w:rsidR="00550A3A">
        <w:rPr>
          <w:rFonts w:ascii="Arial" w:hAnsi="Arial" w:cs="Arial"/>
          <w:sz w:val="20"/>
          <w:szCs w:val="20"/>
        </w:rPr>
        <w:t>concentration</w:t>
      </w:r>
      <w:ins w:id="29" w:author="Richard Aronson" w:date="2017-08-31T11:37:00Z">
        <w:r w:rsidR="00B07B68">
          <w:rPr>
            <w:rFonts w:ascii="Arial" w:hAnsi="Arial" w:cs="Arial"/>
            <w:sz w:val="20"/>
            <w:szCs w:val="20"/>
          </w:rPr>
          <w:t>s</w:t>
        </w:r>
        <w:commentRangeEnd w:id="28"/>
        <w:r w:rsidR="00B07B68">
          <w:rPr>
            <w:rStyle w:val="CommentReference"/>
            <w:rFonts w:asciiTheme="minorHAnsi" w:hAnsiTheme="minorHAnsi" w:cstheme="minorBidi"/>
          </w:rPr>
          <w:commentReference w:id="28"/>
        </w:r>
      </w:ins>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commentRangeStart w:id="30"/>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w:t>
      </w:r>
      <w:commentRangeEnd w:id="30"/>
      <w:r w:rsidR="00A97DEB">
        <w:rPr>
          <w:rStyle w:val="CommentReference"/>
          <w:rFonts w:asciiTheme="minorHAnsi" w:hAnsiTheme="minorHAnsi" w:cstheme="minorBidi"/>
        </w:rPr>
        <w:commentReference w:id="30"/>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ins w:id="31" w:author="Richard Aronson" w:date="2017-08-31T11:41:00Z">
        <w:r w:rsidR="00A97DEB">
          <w:rPr>
            <w:rFonts w:ascii="Arial" w:hAnsi="Arial" w:cs="Arial"/>
            <w:sz w:val="20"/>
            <w:szCs w:val="20"/>
          </w:rPr>
          <w:t xml:space="preserve">and lose oxygen </w:t>
        </w:r>
      </w:ins>
      <w:r w:rsidRPr="000F1386">
        <w:rPr>
          <w:rFonts w:ascii="Arial" w:hAnsi="Arial" w:cs="Arial"/>
          <w:sz w:val="20"/>
          <w:szCs w:val="20"/>
        </w:rPr>
        <w:t xml:space="preserve">under </w:t>
      </w:r>
      <w:r>
        <w:rPr>
          <w:rFonts w:ascii="Arial" w:hAnsi="Arial" w:cs="Arial"/>
          <w:sz w:val="20"/>
          <w:szCs w:val="20"/>
        </w:rPr>
        <w:t>the business-as-usual emissions trajectory RCP 8.5</w:t>
      </w:r>
      <w:ins w:id="32" w:author="Richard Aronson" w:date="2017-08-31T11:42:00Z">
        <w:r w:rsidR="00A97DEB">
          <w:rPr>
            <w:rFonts w:ascii="Arial" w:hAnsi="Arial" w:cs="Arial"/>
            <w:sz w:val="20"/>
            <w:szCs w:val="20"/>
          </w:rPr>
          <w:t xml:space="preserve">, for which </w:t>
        </w:r>
      </w:ins>
      <w:ins w:id="33" w:author="Richard Aronson" w:date="2017-08-31T11:43:00Z">
        <w:r w:rsidR="00A97DEB" w:rsidRPr="009B5D94">
          <w:rPr>
            <w:rFonts w:ascii="Arial" w:hAnsi="Arial" w:cs="Arial"/>
            <w:color w:val="1A1A1A"/>
            <w:sz w:val="20"/>
            <w:szCs w:val="20"/>
          </w:rPr>
          <w:t xml:space="preserve"> emissions </w:t>
        </w:r>
        <w:r w:rsidR="00A97DEB" w:rsidRPr="000F1386">
          <w:rPr>
            <w:rFonts w:ascii="Arial" w:hAnsi="Arial" w:cs="Arial"/>
            <w:sz w:val="20"/>
            <w:szCs w:val="20"/>
          </w:rPr>
          <w:t>peak around 20</w:t>
        </w:r>
        <w:r w:rsidR="00A97DEB">
          <w:rPr>
            <w:rFonts w:ascii="Arial" w:hAnsi="Arial" w:cs="Arial"/>
            <w:sz w:val="20"/>
            <w:szCs w:val="20"/>
          </w:rPr>
          <w:t>XX and CO</w:t>
        </w:r>
        <w:r w:rsidR="00A97DEB" w:rsidRPr="003F04FF">
          <w:rPr>
            <w:rFonts w:ascii="Arial" w:hAnsi="Arial" w:cs="Arial"/>
            <w:sz w:val="20"/>
            <w:szCs w:val="20"/>
            <w:vertAlign w:val="subscript"/>
          </w:rPr>
          <w:t>2</w:t>
        </w:r>
        <w:r w:rsidR="00A97DEB">
          <w:rPr>
            <w:rFonts w:ascii="Arial" w:hAnsi="Arial" w:cs="Arial"/>
            <w:sz w:val="20"/>
            <w:szCs w:val="20"/>
          </w:rPr>
          <w:t xml:space="preserve"> concentration stabilizes at ~XXX ppm in 21XX,</w:t>
        </w:r>
      </w:ins>
      <w:r>
        <w:rPr>
          <w:rFonts w:ascii="Arial" w:hAnsi="Arial" w:cs="Arial"/>
          <w:sz w:val="20"/>
          <w:szCs w:val="20"/>
        </w:rPr>
        <w:t xml:space="preserve"> 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ins w:id="34" w:author="Richard Aronson" w:date="2017-08-31T11:41:00Z">
        <w:r w:rsidR="00A97DEB">
          <w:rPr>
            <w:rFonts w:ascii="Arial" w:hAnsi="Arial" w:cs="Arial"/>
            <w:sz w:val="20"/>
            <w:szCs w:val="20"/>
          </w:rPr>
          <w:t xml:space="preserve">change in </w:t>
        </w:r>
      </w:ins>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w:t>
      </w:r>
      <w:del w:id="35" w:author="Richard Aronson" w:date="2017-08-31T11:41:00Z">
        <w:r w:rsidRPr="00FA419F" w:rsidDel="00A97DEB">
          <w:rPr>
            <w:rFonts w:ascii="Arial" w:hAnsi="Arial" w:cs="Arial"/>
            <w:sz w:val="20"/>
            <w:szCs w:val="20"/>
          </w:rPr>
          <w:delText>change</w:delText>
        </w:r>
        <w:r w:rsidDel="00A97DEB">
          <w:rPr>
            <w:rFonts w:ascii="Arial" w:hAnsi="Arial" w:cs="Arial"/>
            <w:sz w:val="20"/>
            <w:szCs w:val="20"/>
          </w:rPr>
          <w:delText xml:space="preserve"> </w:delText>
        </w:r>
      </w:del>
      <w:r>
        <w:rPr>
          <w:rFonts w:ascii="Arial" w:hAnsi="Arial" w:cs="Arial"/>
          <w:sz w:val="20"/>
          <w:szCs w:val="20"/>
        </w:rPr>
        <w:t>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w:t>
      </w:r>
      <w:del w:id="36" w:author="Richard Aronson" w:date="2017-08-31T11:43:00Z">
        <w:r w:rsidRPr="00FA419F" w:rsidDel="00A97DEB">
          <w:rPr>
            <w:rFonts w:ascii="Arial" w:hAnsi="Arial" w:cs="Arial"/>
            <w:sz w:val="20"/>
            <w:szCs w:val="20"/>
          </w:rPr>
          <w:delText>“</w:delText>
        </w:r>
      </w:del>
      <w:r w:rsidRPr="00FA419F">
        <w:rPr>
          <w:rFonts w:ascii="Arial" w:hAnsi="Arial" w:cs="Arial"/>
          <w:sz w:val="20"/>
          <w:szCs w:val="20"/>
        </w:rPr>
        <w:t>no-take reserves</w:t>
      </w:r>
      <w:r>
        <w:rPr>
          <w:rFonts w:ascii="Arial" w:hAnsi="Arial" w:cs="Arial"/>
          <w:sz w:val="20"/>
          <w:szCs w:val="20"/>
        </w:rPr>
        <w:t>,</w:t>
      </w:r>
      <w:del w:id="37" w:author="Richard Aronson" w:date="2017-08-31T11:43:00Z">
        <w:r w:rsidRPr="00FA419F" w:rsidDel="00A97DEB">
          <w:rPr>
            <w:rFonts w:ascii="Arial" w:hAnsi="Arial" w:cs="Arial"/>
            <w:sz w:val="20"/>
            <w:szCs w:val="20"/>
          </w:rPr>
          <w:delText>”</w:delText>
        </w:r>
      </w:del>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w:t>
      </w:r>
      <w:del w:id="38" w:author="Richard Aronson" w:date="2017-08-31T11:44:00Z">
        <w:r w:rsidDel="00A97DEB">
          <w:rPr>
            <w:rFonts w:ascii="Arial" w:hAnsi="Arial" w:cs="Arial"/>
            <w:color w:val="1A1A1A"/>
            <w:sz w:val="20"/>
            <w:szCs w:val="20"/>
          </w:rPr>
          <w:delText>(</w:delText>
        </w:r>
      </w:del>
      <w:r>
        <w:rPr>
          <w:rFonts w:ascii="Arial" w:hAnsi="Arial" w:cs="Arial"/>
          <w:color w:val="1A1A1A"/>
          <w:sz w:val="20"/>
          <w:szCs w:val="20"/>
        </w:rPr>
        <w:t>in northern Baffin Bay off northwest Greenland</w:t>
      </w:r>
      <w:del w:id="39" w:author="Richard Aronson" w:date="2017-08-31T11:44:00Z">
        <w:r w:rsidDel="00A97DEB">
          <w:rPr>
            <w:rFonts w:ascii="Arial" w:hAnsi="Arial" w:cs="Arial"/>
            <w:color w:val="1A1A1A"/>
            <w:sz w:val="20"/>
            <w:szCs w:val="20"/>
          </w:rPr>
          <w:delText>)</w:delText>
        </w:r>
      </w:del>
      <w:r>
        <w:rPr>
          <w:rFonts w:ascii="Arial" w:hAnsi="Arial" w:cs="Arial"/>
          <w:color w:val="1A1A1A"/>
          <w:sz w:val="20"/>
          <w:szCs w:val="20"/>
        </w:rPr>
        <w:t xml:space="preserve">.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00014F24">
        <w:rPr>
          <w:rFonts w:ascii="Arial" w:hAnsi="Arial" w:cs="Arial"/>
          <w:sz w:val="20"/>
          <w:szCs w:val="20"/>
        </w:rPr>
        <w:t>~</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del w:id="40" w:author="Richard Aronson" w:date="2017-08-31T11:45:00Z">
        <w:r w:rsidDel="00A97DEB">
          <w:rPr>
            <w:rFonts w:ascii="Arial" w:hAnsi="Arial" w:cs="Arial"/>
            <w:sz w:val="20"/>
            <w:szCs w:val="20"/>
            <w:vertAlign w:val="superscript"/>
          </w:rPr>
          <w:fldChar w:fldCharType="begin" w:fldLock="1"/>
        </w:r>
        <w:r w:rsidR="00E93EFB" w:rsidDel="00A97DEB">
          <w:rPr>
            <w:rFonts w:ascii="Arial" w:hAnsi="Arial" w:cs="Arial"/>
            <w:sz w:val="20"/>
            <w:szCs w:val="20"/>
            <w:vertAlign w:val="superscript"/>
          </w:rPr>
          <w:del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"&lt;sup&gt;13&lt;/sup&gt;", "plainTextFormattedCitation" : "13", "previouslyFormattedCitation" : "&lt;sup&gt;13&lt;/sup&gt;" }, "properties" : { "noteIndex" : 0 }, "schema" : "https://github.com/citation-style-language/schema/raw/master/csl-citation.json" }</w:delInstrText>
        </w:r>
        <w:r w:rsidDel="00A97DEB">
          <w:rPr>
            <w:rFonts w:ascii="Arial" w:hAnsi="Arial" w:cs="Arial"/>
            <w:sz w:val="20"/>
            <w:szCs w:val="20"/>
            <w:vertAlign w:val="superscript"/>
          </w:rPr>
          <w:fldChar w:fldCharType="separate"/>
        </w:r>
      </w:del>
      <w:del w:id="41" w:author="Richard Aronson" w:date="2017-08-31T11:44:00Z">
        <w:r w:rsidR="00E93EFB" w:rsidRPr="00E93EFB" w:rsidDel="00A97DEB">
          <w:rPr>
            <w:rFonts w:ascii="Arial" w:hAnsi="Arial" w:cs="Arial"/>
            <w:noProof/>
            <w:sz w:val="20"/>
            <w:szCs w:val="20"/>
            <w:vertAlign w:val="superscript"/>
          </w:rPr>
          <w:delText>1</w:delText>
        </w:r>
      </w:del>
      <w:del w:id="42" w:author="Richard Aronson" w:date="2017-08-31T11:45:00Z">
        <w:r w:rsidR="00E93EFB" w:rsidRPr="00E93EFB" w:rsidDel="00A97DEB">
          <w:rPr>
            <w:rFonts w:ascii="Arial" w:hAnsi="Arial" w:cs="Arial"/>
            <w:noProof/>
            <w:sz w:val="20"/>
            <w:szCs w:val="20"/>
            <w:vertAlign w:val="superscript"/>
          </w:rPr>
          <w:delText>3</w:delText>
        </w:r>
        <w:r w:rsidDel="00A97DEB">
          <w:rPr>
            <w:rFonts w:ascii="Arial" w:hAnsi="Arial" w:cs="Arial"/>
            <w:sz w:val="20"/>
            <w:szCs w:val="20"/>
            <w:vertAlign w:val="superscript"/>
          </w:rPr>
          <w:fldChar w:fldCharType="end"/>
        </w:r>
      </w:del>
      <w:del w:id="43" w:author="Richard Aronson" w:date="2017-08-31T11:44:00Z">
        <w:r w:rsidDel="00A97DEB">
          <w:rPr>
            <w:rFonts w:ascii="Arial" w:hAnsi="Arial" w:cs="Arial"/>
            <w:sz w:val="20"/>
            <w:szCs w:val="20"/>
          </w:rPr>
          <w:delText>,</w:delText>
        </w:r>
      </w:del>
      <w:r>
        <w:rPr>
          <w:rFonts w:ascii="Arial" w:hAnsi="Arial" w:cs="Arial"/>
          <w:sz w:val="20"/>
          <w:szCs w:val="20"/>
        </w:rPr>
        <w:t xml:space="preserve"> on average</w:t>
      </w:r>
      <w:del w:id="44" w:author="Richard Aronson" w:date="2017-08-31T11:44:00Z">
        <w:r w:rsidDel="00A97DEB">
          <w:rPr>
            <w:rFonts w:ascii="Arial" w:hAnsi="Arial" w:cs="Arial"/>
            <w:sz w:val="20"/>
            <w:szCs w:val="20"/>
          </w:rPr>
          <w:delText>,</w:delText>
        </w:r>
      </w:del>
      <w:r>
        <w:rPr>
          <w:rFonts w:ascii="Arial" w:hAnsi="Arial" w:cs="Arial"/>
          <w:sz w:val="20"/>
          <w:szCs w:val="20"/>
        </w:rPr>
        <w:t xml:space="preserve"> </w:t>
      </w:r>
      <w:r w:rsidRPr="000F1386">
        <w:rPr>
          <w:rFonts w:ascii="Arial" w:hAnsi="Arial" w:cs="Arial"/>
          <w:sz w:val="20"/>
          <w:szCs w:val="20"/>
        </w:rPr>
        <w:t xml:space="preserve">since </w:t>
      </w:r>
      <w:commentRangeStart w:id="45"/>
      <w:r w:rsidR="00014F24">
        <w:rPr>
          <w:rFonts w:ascii="Arial" w:hAnsi="Arial" w:cs="Arial"/>
          <w:sz w:val="20"/>
          <w:szCs w:val="20"/>
        </w:rPr>
        <w:t>~</w:t>
      </w:r>
      <w:commentRangeEnd w:id="45"/>
      <w:r w:rsidR="00A97DEB">
        <w:rPr>
          <w:rStyle w:val="CommentReference"/>
          <w:rFonts w:asciiTheme="minorHAnsi" w:hAnsiTheme="minorHAnsi" w:cstheme="minorBidi"/>
        </w:rPr>
        <w:commentReference w:id="45"/>
      </w:r>
      <w:r w:rsidRPr="000F1386">
        <w:rPr>
          <w:rFonts w:ascii="Arial" w:hAnsi="Arial" w:cs="Arial"/>
          <w:sz w:val="20"/>
          <w:szCs w:val="20"/>
        </w:rPr>
        <w:t>1960</w:t>
      </w:r>
      <w:ins w:id="46" w:author="Richard Aronson" w:date="2017-08-31T11:45:00Z">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ins>
      <w:r>
        <w:rPr>
          <w:rFonts w:ascii="Arial" w:hAnsi="Arial" w:cs="Arial"/>
          <w:sz w:val="20"/>
          <w:szCs w:val="20"/>
        </w:rPr>
        <w:t>. Projected warming rates increase slightly with latitudinal zone, from the tropics to polar oceans (Tables 1</w:t>
      </w:r>
      <w:ins w:id="47" w:author="Richard Aronson" w:date="2017-08-31T11:46:00Z">
        <w:r w:rsidR="00A97DEB">
          <w:rPr>
            <w:rFonts w:ascii="Arial" w:hAnsi="Arial" w:cs="Arial"/>
            <w:sz w:val="20"/>
            <w:szCs w:val="20"/>
          </w:rPr>
          <w:t>,</w:t>
        </w:r>
      </w:ins>
      <w:r>
        <w:rPr>
          <w:rFonts w:ascii="Arial" w:hAnsi="Arial" w:cs="Arial"/>
          <w:sz w:val="20"/>
          <w:szCs w:val="20"/>
        </w:rPr>
        <w:t xml:space="preserve">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w:t>
      </w:r>
      <w:del w:id="48" w:author="Richard Aronson" w:date="2017-08-31T11:46:00Z">
        <w:r w:rsidRPr="00E217AA" w:rsidDel="00A97DEB">
          <w:rPr>
            <w:rFonts w:ascii="Arial" w:hAnsi="Arial" w:cs="Arial"/>
            <w:color w:val="1A1A1A"/>
            <w:sz w:val="20"/>
            <w:szCs w:val="20"/>
          </w:rPr>
          <w:delText xml:space="preserve">by </w:delText>
        </w:r>
      </w:del>
      <w:r w:rsidRPr="00E217AA">
        <w:rPr>
          <w:rFonts w:ascii="Arial" w:hAnsi="Arial" w:cs="Arial"/>
          <w:color w:val="1A1A1A"/>
          <w:sz w:val="20"/>
          <w:szCs w:val="20"/>
        </w:rPr>
        <w:t xml:space="preserve">≥2°C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mitigation scenario</w:t>
      </w:r>
      <w:commentRangeStart w:id="49"/>
      <w:r w:rsidRPr="00C5751E">
        <w:rPr>
          <w:rFonts w:ascii="Arial" w:hAnsi="Arial" w:cs="Arial"/>
          <w:sz w:val="20"/>
          <w:szCs w:val="20"/>
          <w:vertAlign w:val="superscript"/>
        </w:rPr>
        <w:t>2</w:t>
      </w:r>
      <w:commentRangeEnd w:id="49"/>
      <w:r w:rsidR="00A97DEB">
        <w:rPr>
          <w:rStyle w:val="CommentReference"/>
          <w:rFonts w:asciiTheme="minorHAnsi" w:hAnsiTheme="minorHAnsi" w:cstheme="minorBidi"/>
        </w:rPr>
        <w:commentReference w:id="49"/>
      </w:r>
      <w:r>
        <w:rPr>
          <w:rFonts w:ascii="Arial" w:hAnsi="Arial" w:cs="Arial"/>
          <w:sz w:val="20"/>
          <w:szCs w:val="20"/>
        </w:rPr>
        <w:t xml:space="preserve">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03492112"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distribution</w:t>
      </w:r>
      <w:commentRangeStart w:id="50"/>
      <w:r w:rsidR="00CD10C9" w:rsidRPr="000F1386">
        <w:rPr>
          <w:rFonts w:ascii="Arial" w:hAnsi="Arial" w:cs="Arial"/>
          <w:sz w:val="20"/>
          <w:szCs w:val="20"/>
        </w:rPr>
        <w:t xml:space="preserve"> and richness</w:t>
      </w:r>
      <w:commentRangeEnd w:id="50"/>
      <w:r w:rsidR="00A97DEB">
        <w:rPr>
          <w:rStyle w:val="CommentReference"/>
          <w:rFonts w:asciiTheme="minorHAnsi" w:hAnsiTheme="minorHAnsi" w:cstheme="minorBidi"/>
        </w:rPr>
        <w:commentReference w:id="50"/>
      </w:r>
      <w:r w:rsidR="00CD10C9" w:rsidRPr="000F1386">
        <w:rPr>
          <w:rFonts w:ascii="Arial" w:hAnsi="Arial" w:cs="Arial"/>
          <w:sz w:val="20"/>
          <w:szCs w:val="20"/>
        </w:rPr>
        <w:t xml:space="preserve">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del w:id="51" w:author="Richard Aronson" w:date="2017-08-31T11:49:00Z">
        <w:r w:rsidR="00CB65CF" w:rsidRPr="000F1386" w:rsidDel="00557C64">
          <w:rPr>
            <w:rFonts w:ascii="Arial" w:hAnsi="Arial" w:cs="Arial"/>
            <w:sz w:val="20"/>
            <w:szCs w:val="20"/>
          </w:rPr>
          <w:delText xml:space="preserve">by </w:delText>
        </w:r>
      </w:del>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w:t>
      </w:r>
      <w:commentRangeStart w:id="52"/>
      <w:r w:rsidR="00C2058F" w:rsidRPr="000F1386">
        <w:rPr>
          <w:rFonts w:ascii="Arial" w:hAnsi="Arial" w:cs="Arial"/>
          <w:sz w:val="20"/>
          <w:szCs w:val="20"/>
        </w:rPr>
        <w:t>corals</w:t>
      </w:r>
      <w:commentRangeEnd w:id="52"/>
      <w:r w:rsidR="00557C64">
        <w:rPr>
          <w:rStyle w:val="CommentReference"/>
          <w:rFonts w:asciiTheme="minorHAnsi" w:hAnsiTheme="minorHAnsi" w:cstheme="minorBidi"/>
        </w:rPr>
        <w:commentReference w:id="52"/>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w:t>
      </w:r>
      <w:r w:rsidR="00CB65CF">
        <w:rPr>
          <w:rFonts w:ascii="Arial" w:hAnsi="Arial" w:cs="Arial"/>
          <w:sz w:val="20"/>
          <w:szCs w:val="20"/>
        </w:rPr>
        <w:lastRenderedPageBreak/>
        <w:t xml:space="preserve">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008B29C6"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033EAA6D"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Under RCP 8.5, by 2050 t</w:t>
      </w:r>
      <w:commentRangeStart w:id="53"/>
      <w:r w:rsidRPr="00286D05">
        <w:rPr>
          <w:rFonts w:ascii="Arial" w:hAnsi="Arial" w:cs="Arial"/>
          <w:sz w:val="20"/>
          <w:szCs w:val="20"/>
        </w:rPr>
        <w:t xml:space="preserve">rends in </w:t>
      </w:r>
      <w:del w:id="54" w:author="Richard Aronson" w:date="2017-08-31T12:07:00Z">
        <w:r w:rsidRPr="00286D05" w:rsidDel="003D36AA">
          <w:rPr>
            <w:rFonts w:ascii="Arial" w:hAnsi="Arial" w:cs="Arial"/>
            <w:sz w:val="20"/>
            <w:szCs w:val="20"/>
          </w:rPr>
          <w:delText xml:space="preserve">three key </w:delText>
        </w:r>
        <w:r w:rsidR="00E845CB" w:rsidDel="003D36AA">
          <w:rPr>
            <w:rFonts w:ascii="Arial" w:hAnsi="Arial" w:cs="Arial"/>
            <w:sz w:val="20"/>
            <w:szCs w:val="20"/>
          </w:rPr>
          <w:delText>eco</w:delText>
        </w:r>
        <w:r w:rsidR="00FD58F6" w:rsidDel="003D36AA">
          <w:rPr>
            <w:rFonts w:ascii="Arial" w:hAnsi="Arial" w:cs="Arial"/>
            <w:sz w:val="20"/>
            <w:szCs w:val="20"/>
          </w:rPr>
          <w:delText>s</w:delText>
        </w:r>
        <w:r w:rsidR="00E845CB" w:rsidDel="003D36AA">
          <w:rPr>
            <w:rFonts w:ascii="Arial" w:hAnsi="Arial" w:cs="Arial"/>
            <w:sz w:val="20"/>
            <w:szCs w:val="20"/>
          </w:rPr>
          <w:delText>ystem</w:delText>
        </w:r>
        <w:r w:rsidRPr="00286D05" w:rsidDel="003D36AA">
          <w:rPr>
            <w:rFonts w:ascii="Arial" w:hAnsi="Arial" w:cs="Arial"/>
            <w:sz w:val="20"/>
            <w:szCs w:val="20"/>
          </w:rPr>
          <w:delText xml:space="preserve"> stressors (</w:delText>
        </w:r>
      </w:del>
      <w:r w:rsidRPr="00286D05">
        <w:rPr>
          <w:rFonts w:ascii="Arial" w:hAnsi="Arial" w:cs="Arial"/>
          <w:sz w:val="20"/>
          <w:szCs w:val="20"/>
        </w:rPr>
        <w:t>warming</w:t>
      </w:r>
      <w:del w:id="55" w:author="Richard Aronson" w:date="2017-08-31T12:07:00Z">
        <w:r w:rsidRPr="00286D05" w:rsidDel="003D36AA">
          <w:rPr>
            <w:rFonts w:ascii="Arial" w:hAnsi="Arial" w:cs="Arial"/>
            <w:sz w:val="20"/>
            <w:szCs w:val="20"/>
          </w:rPr>
          <w:delText>,</w:delText>
        </w:r>
      </w:del>
      <w:r w:rsidRPr="00286D05">
        <w:rPr>
          <w:rFonts w:ascii="Arial" w:hAnsi="Arial" w:cs="Arial"/>
          <w:sz w:val="20"/>
          <w:szCs w:val="20"/>
        </w:rPr>
        <w:t xml:space="preserve"> </w:t>
      </w:r>
      <w:del w:id="56" w:author="Richard Aronson" w:date="2017-08-31T12:07:00Z">
        <w:r w:rsidR="00D46458" w:rsidRPr="00080C13" w:rsidDel="003D36AA">
          <w:rPr>
            <w:rFonts w:ascii="Arial" w:hAnsi="Arial" w:cs="Arial"/>
            <w:sz w:val="20"/>
            <w:szCs w:val="20"/>
          </w:rPr>
          <w:delText xml:space="preserve">declining </w:delText>
        </w:r>
        <w:r w:rsidR="00D46458" w:rsidRPr="003B5F24" w:rsidDel="003D36AA">
          <w:rPr>
            <w:rFonts w:ascii="Arial" w:hAnsi="Arial" w:cs="Arial"/>
            <w:sz w:val="20"/>
            <w:szCs w:val="20"/>
          </w:rPr>
          <w:delText>pH</w:delText>
        </w:r>
        <w:r w:rsidRPr="003B5F24" w:rsidDel="003D36AA">
          <w:rPr>
            <w:rFonts w:ascii="Arial" w:hAnsi="Arial" w:cs="Arial"/>
            <w:sz w:val="20"/>
            <w:szCs w:val="20"/>
          </w:rPr>
          <w:delText>,</w:delText>
        </w:r>
        <w:r w:rsidRPr="00286D05" w:rsidDel="003D36AA">
          <w:rPr>
            <w:rFonts w:ascii="Arial" w:hAnsi="Arial" w:cs="Arial"/>
            <w:sz w:val="20"/>
            <w:szCs w:val="20"/>
          </w:rPr>
          <w:delText xml:space="preserve"> </w:delText>
        </w:r>
      </w:del>
      <w:r w:rsidRPr="00286D05">
        <w:rPr>
          <w:rFonts w:ascii="Arial" w:hAnsi="Arial" w:cs="Arial"/>
          <w:sz w:val="20"/>
          <w:szCs w:val="20"/>
        </w:rPr>
        <w:t xml:space="preserve">and </w:t>
      </w:r>
      <w:r w:rsidR="007213EF" w:rsidRPr="00286D05">
        <w:rPr>
          <w:rFonts w:ascii="Arial" w:hAnsi="Arial" w:cs="Arial"/>
          <w:sz w:val="20"/>
          <w:szCs w:val="20"/>
        </w:rPr>
        <w:t>deoxygenation</w:t>
      </w:r>
      <w:ins w:id="57" w:author="Richard Aronson" w:date="2017-08-31T12:09:00Z">
        <w:r w:rsidR="00F318C3">
          <w:rPr>
            <w:rFonts w:ascii="Arial" w:hAnsi="Arial" w:cs="Arial"/>
            <w:sz w:val="20"/>
            <w:szCs w:val="20"/>
          </w:rPr>
          <w:t xml:space="preserve">, </w:t>
        </w:r>
      </w:ins>
      <w:ins w:id="58" w:author="Richard Aronson" w:date="2017-08-31T12:07:00Z">
        <w:r w:rsidR="00F318C3">
          <w:rPr>
            <w:rFonts w:ascii="Arial" w:hAnsi="Arial" w:cs="Arial"/>
            <w:sz w:val="20"/>
            <w:szCs w:val="20"/>
          </w:rPr>
          <w:t>as well as declining pH,</w:t>
        </w:r>
      </w:ins>
      <w:del w:id="59" w:author="Richard Aronson" w:date="2017-08-31T12:07:00Z">
        <w:r w:rsidRPr="00286D05" w:rsidDel="003D36AA">
          <w:rPr>
            <w:rFonts w:ascii="Arial" w:hAnsi="Arial" w:cs="Arial"/>
            <w:sz w:val="20"/>
            <w:szCs w:val="20"/>
          </w:rPr>
          <w:delText>)</w:delText>
        </w:r>
      </w:del>
      <w:r w:rsidRPr="00286D05">
        <w:rPr>
          <w:rFonts w:ascii="Arial" w:hAnsi="Arial" w:cs="Arial"/>
          <w:sz w:val="20"/>
          <w:szCs w:val="20"/>
        </w:rPr>
        <w:t xml:space="preserve"> </w:t>
      </w:r>
      <w:commentRangeEnd w:id="53"/>
      <w:r w:rsidR="003D36AA">
        <w:rPr>
          <w:rStyle w:val="CommentReference"/>
          <w:rFonts w:asciiTheme="minorHAnsi" w:hAnsiTheme="minorHAnsi" w:cstheme="minorBidi"/>
        </w:rPr>
        <w:commentReference w:id="53"/>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ins w:id="60" w:author="Richard Aronson" w:date="2017-08-31T10:57:00Z">
        <w:r w:rsidR="0063204A">
          <w:rPr>
            <w:rFonts w:ascii="Arial" w:hAnsi="Arial" w:cs="Arial"/>
            <w:sz w:val="20"/>
            <w:szCs w:val="20"/>
          </w:rPr>
          <w:t>ir</w:t>
        </w:r>
      </w:ins>
      <w:r w:rsidR="00D46458">
        <w:rPr>
          <w:rFonts w:ascii="Arial" w:hAnsi="Arial" w:cs="Arial"/>
          <w:sz w:val="20"/>
          <w:szCs w:val="20"/>
        </w:rPr>
        <w:t xml:space="preserve"> </w:t>
      </w:r>
      <w:r w:rsidR="00343DAE" w:rsidRPr="00286D05">
        <w:rPr>
          <w:rFonts w:ascii="Arial" w:hAnsi="Arial" w:cs="Arial"/>
          <w:sz w:val="20"/>
          <w:szCs w:val="20"/>
        </w:rPr>
        <w:t>metabolism and fitness</w:t>
      </w:r>
      <w:del w:id="61" w:author="Richard Aronson" w:date="2017-08-31T10:57:00Z">
        <w:r w:rsidR="00343DAE" w:rsidRPr="00286D05" w:rsidDel="0063204A">
          <w:rPr>
            <w:rFonts w:ascii="Arial" w:hAnsi="Arial" w:cs="Arial"/>
            <w:sz w:val="20"/>
            <w:szCs w:val="20"/>
          </w:rPr>
          <w:delText xml:space="preserve"> </w:delText>
        </w:r>
        <w:r w:rsidR="00CD7E5D" w:rsidRPr="00286D05" w:rsidDel="0063204A">
          <w:rPr>
            <w:rFonts w:ascii="Arial" w:hAnsi="Arial" w:cs="Arial"/>
            <w:sz w:val="20"/>
            <w:szCs w:val="20"/>
          </w:rPr>
          <w:delText xml:space="preserve">of organism </w:delText>
        </w:r>
      </w:del>
      <w:ins w:id="62" w:author="Richard Aronson" w:date="2017-08-31T10:57:00Z">
        <w:r w:rsidR="0063204A">
          <w:rPr>
            <w:rFonts w:ascii="Arial" w:hAnsi="Arial" w:cs="Arial"/>
            <w:sz w:val="20"/>
            <w:szCs w:val="20"/>
          </w:rPr>
          <w:t xml:space="preserve">, </w:t>
        </w:r>
      </w:ins>
      <w:r w:rsidR="00343DAE" w:rsidRPr="00286D05">
        <w:rPr>
          <w:rFonts w:ascii="Arial" w:hAnsi="Arial" w:cs="Arial"/>
          <w:sz w:val="20"/>
          <w:szCs w:val="20"/>
        </w:rPr>
        <w:t xml:space="preserve">and </w:t>
      </w:r>
      <w:ins w:id="63" w:author="Richard Aronson" w:date="2017-08-31T12:08:00Z">
        <w:r w:rsidR="003D36AA">
          <w:rPr>
            <w:rFonts w:ascii="Arial" w:hAnsi="Arial" w:cs="Arial"/>
            <w:sz w:val="20"/>
            <w:szCs w:val="20"/>
          </w:rPr>
          <w:t xml:space="preserve">which </w:t>
        </w:r>
      </w:ins>
      <w:commentRangeStart w:id="64"/>
      <w:r w:rsidR="00343DAE" w:rsidRPr="00286D05">
        <w:rPr>
          <w:rFonts w:ascii="Arial" w:hAnsi="Arial" w:cs="Arial"/>
          <w:sz w:val="20"/>
          <w:szCs w:val="20"/>
        </w:rPr>
        <w:t xml:space="preserve">partially </w:t>
      </w:r>
      <w:commentRangeEnd w:id="64"/>
      <w:r w:rsidR="003D36AA">
        <w:rPr>
          <w:rStyle w:val="CommentReference"/>
          <w:rFonts w:asciiTheme="minorHAnsi" w:hAnsiTheme="minorHAnsi" w:cstheme="minorBidi"/>
        </w:rPr>
        <w:commentReference w:id="64"/>
      </w:r>
      <w:r w:rsidR="00343DAE" w:rsidRPr="00286D05">
        <w:rPr>
          <w:rFonts w:ascii="Arial" w:hAnsi="Arial" w:cs="Arial"/>
          <w:sz w:val="20"/>
          <w:szCs w:val="20"/>
        </w:rPr>
        <w:t>define their fundamental nich</w:t>
      </w:r>
      <w:r w:rsidR="00711760" w:rsidRPr="00286D05">
        <w:rPr>
          <w:rFonts w:ascii="Arial" w:hAnsi="Arial" w:cs="Arial"/>
          <w:sz w:val="20"/>
          <w:szCs w:val="20"/>
        </w:rPr>
        <w:t>e</w:t>
      </w:r>
      <w:commentRangeStart w:id="65"/>
      <w:commentRangeStart w:id="66"/>
      <w:r w:rsidR="00080C13" w:rsidRPr="00080C13">
        <w:rPr>
          <w:rFonts w:ascii="Arial" w:hAnsi="Arial" w:cs="Arial"/>
          <w:sz w:val="20"/>
          <w:szCs w:val="20"/>
          <w:highlight w:val="yellow"/>
        </w:rPr>
        <w:t>s</w:t>
      </w:r>
      <w:commentRangeEnd w:id="65"/>
      <w:r w:rsidR="004975EE">
        <w:rPr>
          <w:rStyle w:val="CommentReference"/>
          <w:rFonts w:asciiTheme="minorHAnsi" w:hAnsiTheme="minorHAnsi" w:cstheme="minorBidi"/>
        </w:rPr>
        <w:commentReference w:id="65"/>
      </w:r>
      <w:commentRangeEnd w:id="66"/>
      <w:r w:rsidR="0063204A">
        <w:rPr>
          <w:rStyle w:val="CommentReference"/>
          <w:rFonts w:asciiTheme="minorHAnsi" w:hAnsiTheme="minorHAnsi" w:cstheme="minorBidi"/>
        </w:rPr>
        <w:commentReference w:id="66"/>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Pr>
          <w:rFonts w:ascii="Arial" w:hAnsi="Arial" w:cs="Arial"/>
          <w:sz w:val="20"/>
          <w:szCs w:val="20"/>
          <w:highlight w:val="yellow"/>
        </w:rPr>
        <w:t>42</w:t>
      </w:r>
      <w:r w:rsidR="00FD58F6" w:rsidRPr="009F0A66">
        <w:rPr>
          <w:rFonts w:ascii="Arial" w:hAnsi="Arial" w:cs="Arial"/>
          <w:sz w:val="20"/>
          <w:szCs w:val="20"/>
        </w:rPr>
        <w:t>% of no-take zones</w:t>
      </w:r>
      <w:r w:rsidR="00C9428A" w:rsidRPr="009F0A66">
        <w:rPr>
          <w:rFonts w:ascii="Arial" w:hAnsi="Arial" w:cs="Arial"/>
          <w:sz w:val="20"/>
          <w:szCs w:val="20"/>
        </w:rPr>
        <w:t>.</w:t>
      </w:r>
      <w:r w:rsidR="009F0A66">
        <w:rPr>
          <w:rFonts w:ascii="Arial" w:hAnsi="Arial" w:cs="Arial"/>
          <w:b/>
          <w:sz w:val="20"/>
          <w:szCs w:val="20"/>
        </w:rPr>
        <w:t xml:space="preserve"> </w:t>
      </w:r>
      <w:commentRangeStart w:id="67"/>
      <w:commentRangeStart w:id="68"/>
      <w:r w:rsidR="0010220F" w:rsidRPr="00F318C3">
        <w:rPr>
          <w:rFonts w:ascii="Arial" w:hAnsi="Arial" w:cs="Arial"/>
          <w:sz w:val="20"/>
          <w:szCs w:val="20"/>
          <w:rPrChange w:id="69" w:author="Richard Aronson" w:date="2017-08-31T12:11:00Z">
            <w:rPr>
              <w:rFonts w:ascii="Arial" w:hAnsi="Arial" w:cs="Arial"/>
              <w:b/>
              <w:sz w:val="20"/>
              <w:szCs w:val="20"/>
            </w:rPr>
          </w:rPrChange>
        </w:rPr>
        <w:t>Deoxygenation</w:t>
      </w:r>
      <w:commentRangeEnd w:id="67"/>
      <w:r w:rsidR="00BF3050" w:rsidRPr="00F318C3">
        <w:rPr>
          <w:rStyle w:val="CommentReference"/>
          <w:rFonts w:asciiTheme="minorHAnsi" w:hAnsiTheme="minorHAnsi" w:cstheme="minorBidi"/>
        </w:rPr>
        <w:commentReference w:id="67"/>
      </w:r>
      <w:commentRangeEnd w:id="68"/>
      <w:r w:rsidR="002F3C0A" w:rsidRPr="00F318C3">
        <w:rPr>
          <w:rStyle w:val="CommentReference"/>
          <w:rFonts w:asciiTheme="minorHAnsi" w:hAnsiTheme="minorHAnsi" w:cstheme="minorBidi"/>
        </w:rPr>
        <w:commentReference w:id="68"/>
      </w:r>
      <w:r w:rsidR="0010220F" w:rsidRPr="00F318C3">
        <w:rPr>
          <w:rFonts w:ascii="Arial" w:hAnsi="Arial" w:cs="Arial"/>
          <w:sz w:val="20"/>
          <w:szCs w:val="20"/>
          <w:rPrChange w:id="70" w:author="Richard Aronson" w:date="2017-08-31T12:11:00Z">
            <w:rPr>
              <w:rFonts w:ascii="Arial" w:hAnsi="Arial" w:cs="Arial"/>
              <w:b/>
              <w:sz w:val="20"/>
              <w:szCs w:val="20"/>
            </w:rPr>
          </w:rPrChange>
        </w:rPr>
        <w:t>,</w:t>
      </w:r>
      <w:r w:rsidR="00235102" w:rsidRPr="00F318C3">
        <w:rPr>
          <w:rFonts w:ascii="Arial" w:hAnsi="Arial" w:cs="Arial"/>
          <w:sz w:val="20"/>
          <w:szCs w:val="20"/>
          <w:rPrChange w:id="71" w:author="Richard Aronson" w:date="2017-08-31T12:11:00Z">
            <w:rPr>
              <w:rFonts w:ascii="Arial" w:hAnsi="Arial" w:cs="Arial"/>
              <w:b/>
              <w:sz w:val="20"/>
              <w:szCs w:val="20"/>
            </w:rPr>
          </w:rPrChange>
        </w:rPr>
        <w:t xml:space="preserve"> caused by </w:t>
      </w:r>
      <w:r w:rsidR="0010220F" w:rsidRPr="00F318C3">
        <w:rPr>
          <w:rFonts w:ascii="Arial" w:hAnsi="Arial" w:cs="Arial"/>
          <w:sz w:val="20"/>
          <w:szCs w:val="20"/>
          <w:rPrChange w:id="72" w:author="Richard Aronson" w:date="2017-08-31T12:11:00Z">
            <w:rPr>
              <w:rFonts w:ascii="Arial" w:hAnsi="Arial" w:cs="Arial"/>
              <w:b/>
              <w:sz w:val="20"/>
              <w:szCs w:val="20"/>
            </w:rPr>
          </w:rPrChange>
        </w:rPr>
        <w:t>warming and increasing shallow</w:t>
      </w:r>
      <w:ins w:id="73" w:author="Richard Aronson" w:date="2017-08-31T10:58:00Z">
        <w:r w:rsidR="0063204A" w:rsidRPr="00F318C3">
          <w:rPr>
            <w:rFonts w:ascii="Arial" w:hAnsi="Arial" w:cs="Arial"/>
            <w:sz w:val="20"/>
            <w:szCs w:val="20"/>
            <w:rPrChange w:id="74" w:author="Richard Aronson" w:date="2017-08-31T12:11:00Z">
              <w:rPr>
                <w:rFonts w:ascii="Arial" w:hAnsi="Arial" w:cs="Arial"/>
                <w:b/>
                <w:sz w:val="20"/>
                <w:szCs w:val="20"/>
              </w:rPr>
            </w:rPrChange>
          </w:rPr>
          <w:t>-</w:t>
        </w:r>
      </w:ins>
      <w:del w:id="75" w:author="Richard Aronson" w:date="2017-08-31T10:58:00Z">
        <w:r w:rsidR="0010220F" w:rsidRPr="00F318C3" w:rsidDel="0063204A">
          <w:rPr>
            <w:rFonts w:ascii="Arial" w:hAnsi="Arial" w:cs="Arial"/>
            <w:sz w:val="20"/>
            <w:szCs w:val="20"/>
            <w:rPrChange w:id="76" w:author="Richard Aronson" w:date="2017-08-31T12:11:00Z">
              <w:rPr>
                <w:rFonts w:ascii="Arial" w:hAnsi="Arial" w:cs="Arial"/>
                <w:b/>
                <w:sz w:val="20"/>
                <w:szCs w:val="20"/>
              </w:rPr>
            </w:rPrChange>
          </w:rPr>
          <w:delText xml:space="preserve"> </w:delText>
        </w:r>
      </w:del>
      <w:r w:rsidR="0010220F" w:rsidRPr="00F318C3">
        <w:rPr>
          <w:rFonts w:ascii="Arial" w:hAnsi="Arial" w:cs="Arial"/>
          <w:sz w:val="20"/>
          <w:szCs w:val="20"/>
          <w:rPrChange w:id="77" w:author="Richard Aronson" w:date="2017-08-31T12:11:00Z">
            <w:rPr>
              <w:rFonts w:ascii="Arial" w:hAnsi="Arial" w:cs="Arial"/>
              <w:b/>
              <w:sz w:val="20"/>
              <w:szCs w:val="20"/>
            </w:rPr>
          </w:rPrChange>
        </w:rPr>
        <w:t>water stratification, is predicted to affect</w:t>
      </w:r>
      <w:del w:id="78" w:author="Richard Aronson" w:date="2017-08-31T10:59:00Z">
        <w:r w:rsidR="0010220F" w:rsidRPr="00F318C3" w:rsidDel="0063204A">
          <w:rPr>
            <w:rFonts w:ascii="Arial" w:hAnsi="Arial" w:cs="Arial"/>
            <w:sz w:val="20"/>
            <w:szCs w:val="20"/>
            <w:rPrChange w:id="79" w:author="Richard Aronson" w:date="2017-08-31T12:11:00Z">
              <w:rPr>
                <w:rFonts w:ascii="Arial" w:hAnsi="Arial" w:cs="Arial"/>
                <w:b/>
                <w:sz w:val="20"/>
                <w:szCs w:val="20"/>
              </w:rPr>
            </w:rPrChange>
          </w:rPr>
          <w:delText xml:space="preserve"> </w:delText>
        </w:r>
        <w:r w:rsidR="00D83238" w:rsidRPr="00F318C3" w:rsidDel="0063204A">
          <w:rPr>
            <w:rFonts w:ascii="Arial" w:hAnsi="Arial" w:cs="Arial"/>
            <w:sz w:val="20"/>
            <w:szCs w:val="20"/>
            <w:rPrChange w:id="80" w:author="Richard Aronson" w:date="2017-08-31T12:11:00Z">
              <w:rPr>
                <w:rFonts w:ascii="Arial" w:hAnsi="Arial" w:cs="Arial"/>
                <w:b/>
                <w:sz w:val="20"/>
                <w:szCs w:val="20"/>
              </w:rPr>
            </w:rPrChange>
          </w:rPr>
          <w:delText>marine orga</w:delText>
        </w:r>
      </w:del>
      <w:del w:id="81" w:author="Richard Aronson" w:date="2017-08-31T10:58:00Z">
        <w:r w:rsidR="00D83238" w:rsidRPr="00F318C3" w:rsidDel="0063204A">
          <w:rPr>
            <w:rFonts w:ascii="Arial" w:hAnsi="Arial" w:cs="Arial"/>
            <w:sz w:val="20"/>
            <w:szCs w:val="20"/>
            <w:rPrChange w:id="82" w:author="Richard Aronson" w:date="2017-08-31T12:11:00Z">
              <w:rPr>
                <w:rFonts w:ascii="Arial" w:hAnsi="Arial" w:cs="Arial"/>
                <w:b/>
                <w:sz w:val="20"/>
                <w:szCs w:val="20"/>
              </w:rPr>
            </w:rPrChange>
          </w:rPr>
          <w:delText>m</w:delText>
        </w:r>
      </w:del>
      <w:del w:id="83" w:author="Richard Aronson" w:date="2017-08-31T10:59:00Z">
        <w:r w:rsidR="00D83238" w:rsidRPr="00F318C3" w:rsidDel="0063204A">
          <w:rPr>
            <w:rFonts w:ascii="Arial" w:hAnsi="Arial" w:cs="Arial"/>
            <w:sz w:val="20"/>
            <w:szCs w:val="20"/>
            <w:rPrChange w:id="84" w:author="Richard Aronson" w:date="2017-08-31T12:11:00Z">
              <w:rPr>
                <w:rFonts w:ascii="Arial" w:hAnsi="Arial" w:cs="Arial"/>
                <w:b/>
                <w:sz w:val="20"/>
                <w:szCs w:val="20"/>
              </w:rPr>
            </w:rPrChange>
          </w:rPr>
          <w:delText>isms,</w:delText>
        </w:r>
      </w:del>
      <w:r w:rsidR="00D83238" w:rsidRPr="00F318C3">
        <w:rPr>
          <w:rFonts w:ascii="Arial" w:hAnsi="Arial" w:cs="Arial"/>
          <w:sz w:val="20"/>
          <w:szCs w:val="20"/>
          <w:rPrChange w:id="85" w:author="Richard Aronson" w:date="2017-08-31T12:11:00Z">
            <w:rPr>
              <w:rFonts w:ascii="Arial" w:hAnsi="Arial" w:cs="Arial"/>
              <w:b/>
              <w:sz w:val="20"/>
              <w:szCs w:val="20"/>
            </w:rPr>
          </w:rPrChange>
        </w:rPr>
        <w:t xml:space="preserve"> </w:t>
      </w:r>
      <w:r w:rsidR="0010220F" w:rsidRPr="00F318C3">
        <w:rPr>
          <w:rFonts w:ascii="Arial" w:hAnsi="Arial" w:cs="Arial"/>
          <w:sz w:val="20"/>
          <w:szCs w:val="20"/>
          <w:rPrChange w:id="86" w:author="Richard Aronson" w:date="2017-08-31T12:11:00Z">
            <w:rPr>
              <w:rFonts w:ascii="Arial" w:hAnsi="Arial" w:cs="Arial"/>
              <w:b/>
              <w:sz w:val="20"/>
              <w:szCs w:val="20"/>
            </w:rPr>
          </w:rPrChange>
        </w:rPr>
        <w:t>primary production and a variety of</w:t>
      </w:r>
      <w:ins w:id="87" w:author="Richard Aronson" w:date="2017-08-31T10:59:00Z">
        <w:r w:rsidR="0063204A" w:rsidRPr="00F318C3">
          <w:rPr>
            <w:rFonts w:ascii="Arial" w:hAnsi="Arial" w:cs="Arial"/>
            <w:sz w:val="20"/>
            <w:szCs w:val="20"/>
            <w:rPrChange w:id="88" w:author="Richard Aronson" w:date="2017-08-31T12:11:00Z">
              <w:rPr>
                <w:rFonts w:ascii="Arial" w:hAnsi="Arial" w:cs="Arial"/>
                <w:b/>
                <w:sz w:val="20"/>
                <w:szCs w:val="20"/>
              </w:rPr>
            </w:rPrChange>
          </w:rPr>
          <w:t xml:space="preserve"> physiological and</w:t>
        </w:r>
      </w:ins>
      <w:r w:rsidR="0010220F" w:rsidRPr="00F318C3">
        <w:rPr>
          <w:rFonts w:ascii="Arial" w:hAnsi="Arial" w:cs="Arial"/>
          <w:sz w:val="20"/>
          <w:szCs w:val="20"/>
          <w:rPrChange w:id="89" w:author="Richard Aronson" w:date="2017-08-31T12:11:00Z">
            <w:rPr>
              <w:rFonts w:ascii="Arial" w:hAnsi="Arial" w:cs="Arial"/>
              <w:b/>
              <w:sz w:val="20"/>
              <w:szCs w:val="20"/>
            </w:rPr>
          </w:rPrChange>
        </w:rPr>
        <w:t xml:space="preserve"> geochemical processes</w:t>
      </w:r>
      <w:r w:rsidR="00E93EFB" w:rsidRPr="00F318C3">
        <w:rPr>
          <w:rFonts w:ascii="Arial" w:hAnsi="Arial" w:cs="Arial"/>
          <w:sz w:val="20"/>
          <w:szCs w:val="20"/>
          <w:rPrChange w:id="90" w:author="Richard Aronson" w:date="2017-08-31T12:11:00Z">
            <w:rPr>
              <w:rFonts w:ascii="Arial" w:hAnsi="Arial" w:cs="Arial"/>
              <w:b/>
              <w:sz w:val="20"/>
              <w:szCs w:val="20"/>
            </w:rPr>
          </w:rPrChange>
        </w:rPr>
        <w:fldChar w:fldCharType="begin" w:fldLock="1"/>
      </w:r>
      <w:r w:rsidR="00245A76" w:rsidRPr="00F318C3">
        <w:rPr>
          <w:rFonts w:ascii="Arial" w:hAnsi="Arial" w:cs="Arial"/>
          <w:sz w:val="20"/>
          <w:szCs w:val="20"/>
          <w:rPrChange w:id="91" w:author="Richard Aronson" w:date="2017-08-31T12:11:00Z">
            <w:rPr>
              <w:rFonts w:ascii="Arial" w:hAnsi="Arial" w:cs="Arial"/>
              <w:b/>
              <w:sz w:val="20"/>
              <w:szCs w:val="20"/>
            </w:rPr>
          </w:rPrChange>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F318C3">
        <w:rPr>
          <w:rFonts w:ascii="Arial" w:hAnsi="Arial" w:cs="Arial"/>
          <w:sz w:val="20"/>
          <w:szCs w:val="20"/>
          <w:rPrChange w:id="92" w:author="Richard Aronson" w:date="2017-08-31T12:11:00Z">
            <w:rPr>
              <w:rFonts w:ascii="Arial" w:hAnsi="Arial" w:cs="Arial"/>
              <w:b/>
              <w:sz w:val="20"/>
              <w:szCs w:val="20"/>
            </w:rPr>
          </w:rPrChange>
        </w:rPr>
        <w:fldChar w:fldCharType="separate"/>
      </w:r>
      <w:r w:rsidR="00E93EFB" w:rsidRPr="00F318C3">
        <w:rPr>
          <w:rFonts w:ascii="Arial" w:hAnsi="Arial" w:cs="Arial"/>
          <w:noProof/>
          <w:sz w:val="20"/>
          <w:szCs w:val="20"/>
          <w:vertAlign w:val="superscript"/>
          <w:rPrChange w:id="93" w:author="Richard Aronson" w:date="2017-08-31T12:11:00Z">
            <w:rPr>
              <w:rFonts w:ascii="Arial" w:hAnsi="Arial" w:cs="Arial"/>
              <w:noProof/>
              <w:sz w:val="20"/>
              <w:szCs w:val="20"/>
              <w:vertAlign w:val="superscript"/>
            </w:rPr>
          </w:rPrChange>
        </w:rPr>
        <w:t>19</w:t>
      </w:r>
      <w:r w:rsidR="00E93EFB" w:rsidRPr="00F318C3">
        <w:rPr>
          <w:rFonts w:ascii="Arial" w:hAnsi="Arial" w:cs="Arial"/>
          <w:sz w:val="20"/>
          <w:szCs w:val="20"/>
          <w:rPrChange w:id="94" w:author="Richard Aronson" w:date="2017-08-31T12:11:00Z">
            <w:rPr>
              <w:rFonts w:ascii="Arial" w:hAnsi="Arial" w:cs="Arial"/>
              <w:b/>
              <w:sz w:val="20"/>
              <w:szCs w:val="20"/>
            </w:rPr>
          </w:rPrChange>
        </w:rPr>
        <w:fldChar w:fldCharType="end"/>
      </w:r>
      <w:r w:rsidR="0010220F" w:rsidRPr="00F318C3">
        <w:rPr>
          <w:rFonts w:ascii="Arial" w:hAnsi="Arial" w:cs="Arial"/>
          <w:sz w:val="20"/>
          <w:szCs w:val="20"/>
          <w:rPrChange w:id="95" w:author="Richard Aronson" w:date="2017-08-31T12:11:00Z">
            <w:rPr>
              <w:rFonts w:ascii="Arial" w:hAnsi="Arial" w:cs="Arial"/>
              <w:b/>
              <w:sz w:val="20"/>
              <w:szCs w:val="20"/>
            </w:rPr>
          </w:rPrChange>
        </w:rPr>
        <w:t xml:space="preserve">. </w:t>
      </w:r>
      <w:r w:rsidR="00D83238" w:rsidRPr="00F318C3">
        <w:rPr>
          <w:rFonts w:ascii="Arial" w:hAnsi="Arial" w:cs="Arial"/>
          <w:sz w:val="20"/>
          <w:szCs w:val="20"/>
          <w:rPrChange w:id="96" w:author="Richard Aronson" w:date="2017-08-31T12:11:00Z">
            <w:rPr>
              <w:rFonts w:ascii="Arial" w:hAnsi="Arial" w:cs="Arial"/>
              <w:b/>
              <w:sz w:val="20"/>
              <w:szCs w:val="20"/>
            </w:rPr>
          </w:rPrChange>
        </w:rPr>
        <w:t xml:space="preserve">Moreover, warming and deoxygenation can impact organisms synergistically because warming decreases the concentration of oxygen </w:t>
      </w:r>
      <w:del w:id="97" w:author="Richard Aronson" w:date="2017-08-31T11:00:00Z">
        <w:r w:rsidR="00D83238" w:rsidRPr="00F318C3" w:rsidDel="0063204A">
          <w:rPr>
            <w:rFonts w:ascii="Arial" w:hAnsi="Arial" w:cs="Arial"/>
            <w:sz w:val="20"/>
            <w:szCs w:val="20"/>
            <w:rPrChange w:id="98" w:author="Richard Aronson" w:date="2017-08-31T12:11:00Z">
              <w:rPr>
                <w:rFonts w:ascii="Arial" w:hAnsi="Arial" w:cs="Arial"/>
                <w:b/>
                <w:sz w:val="20"/>
                <w:szCs w:val="20"/>
              </w:rPr>
            </w:rPrChange>
          </w:rPr>
          <w:delText xml:space="preserve">as </w:delText>
        </w:r>
      </w:del>
      <w:ins w:id="99" w:author="Richard Aronson" w:date="2017-08-31T11:00:00Z">
        <w:r w:rsidR="0063204A" w:rsidRPr="00F318C3">
          <w:rPr>
            <w:rFonts w:ascii="Arial" w:hAnsi="Arial" w:cs="Arial"/>
            <w:sz w:val="20"/>
            <w:szCs w:val="20"/>
            <w:rPrChange w:id="100" w:author="Richard Aronson" w:date="2017-08-31T12:11:00Z">
              <w:rPr>
                <w:rFonts w:ascii="Arial" w:hAnsi="Arial" w:cs="Arial"/>
                <w:b/>
                <w:sz w:val="20"/>
                <w:szCs w:val="20"/>
              </w:rPr>
            </w:rPrChange>
          </w:rPr>
          <w:t xml:space="preserve">at the same time </w:t>
        </w:r>
      </w:ins>
      <w:r w:rsidR="00D83238" w:rsidRPr="00F318C3">
        <w:rPr>
          <w:rFonts w:ascii="Arial" w:hAnsi="Arial" w:cs="Arial"/>
          <w:sz w:val="20"/>
          <w:szCs w:val="20"/>
          <w:rPrChange w:id="101" w:author="Richard Aronson" w:date="2017-08-31T12:11:00Z">
            <w:rPr>
              <w:rFonts w:ascii="Arial" w:hAnsi="Arial" w:cs="Arial"/>
              <w:b/>
              <w:sz w:val="20"/>
              <w:szCs w:val="20"/>
            </w:rPr>
          </w:rPrChange>
        </w:rPr>
        <w:t>it increases the metabolism and oxygen demand</w:t>
      </w:r>
      <w:del w:id="102" w:author="Richard Aronson" w:date="2017-08-31T11:00:00Z">
        <w:r w:rsidR="00D83238" w:rsidRPr="00F318C3" w:rsidDel="0063204A">
          <w:rPr>
            <w:rFonts w:ascii="Arial" w:hAnsi="Arial" w:cs="Arial"/>
            <w:sz w:val="20"/>
            <w:szCs w:val="20"/>
            <w:rPrChange w:id="103" w:author="Richard Aronson" w:date="2017-08-31T12:11:00Z">
              <w:rPr>
                <w:rFonts w:ascii="Arial" w:hAnsi="Arial" w:cs="Arial"/>
                <w:b/>
                <w:sz w:val="20"/>
                <w:szCs w:val="20"/>
              </w:rPr>
            </w:rPrChange>
          </w:rPr>
          <w:delText>s</w:delText>
        </w:r>
      </w:del>
      <w:r w:rsidR="00D83238" w:rsidRPr="00F318C3">
        <w:rPr>
          <w:rFonts w:ascii="Arial" w:hAnsi="Arial" w:cs="Arial"/>
          <w:sz w:val="20"/>
          <w:szCs w:val="20"/>
          <w:rPrChange w:id="104" w:author="Richard Aronson" w:date="2017-08-31T12:11:00Z">
            <w:rPr>
              <w:rFonts w:ascii="Arial" w:hAnsi="Arial" w:cs="Arial"/>
              <w:b/>
              <w:sz w:val="20"/>
              <w:szCs w:val="20"/>
            </w:rPr>
          </w:rPrChange>
        </w:rPr>
        <w:t xml:space="preserve"> o</w:t>
      </w:r>
      <w:ins w:id="105" w:author="Richard Aronson" w:date="2017-08-31T10:59:00Z">
        <w:r w:rsidR="0063204A" w:rsidRPr="00F318C3">
          <w:rPr>
            <w:rFonts w:ascii="Arial" w:hAnsi="Arial" w:cs="Arial"/>
            <w:sz w:val="20"/>
            <w:szCs w:val="20"/>
            <w:rPrChange w:id="106" w:author="Richard Aronson" w:date="2017-08-31T12:11:00Z">
              <w:rPr>
                <w:rFonts w:ascii="Arial" w:hAnsi="Arial" w:cs="Arial"/>
                <w:b/>
                <w:sz w:val="20"/>
                <w:szCs w:val="20"/>
              </w:rPr>
            </w:rPrChange>
          </w:rPr>
          <w:t>f</w:t>
        </w:r>
      </w:ins>
      <w:del w:id="107" w:author="Richard Aronson" w:date="2017-08-31T10:59:00Z">
        <w:r w:rsidR="00D83238" w:rsidRPr="00F318C3" w:rsidDel="0063204A">
          <w:rPr>
            <w:rFonts w:ascii="Arial" w:hAnsi="Arial" w:cs="Arial"/>
            <w:sz w:val="20"/>
            <w:szCs w:val="20"/>
            <w:rPrChange w:id="108" w:author="Richard Aronson" w:date="2017-08-31T12:11:00Z">
              <w:rPr>
                <w:rFonts w:ascii="Arial" w:hAnsi="Arial" w:cs="Arial"/>
                <w:b/>
                <w:sz w:val="20"/>
                <w:szCs w:val="20"/>
              </w:rPr>
            </w:rPrChange>
          </w:rPr>
          <w:delText>r</w:delText>
        </w:r>
      </w:del>
      <w:r w:rsidR="00D83238" w:rsidRPr="00F318C3">
        <w:rPr>
          <w:rFonts w:ascii="Arial" w:hAnsi="Arial" w:cs="Arial"/>
          <w:sz w:val="20"/>
          <w:szCs w:val="20"/>
          <w:rPrChange w:id="109" w:author="Richard Aronson" w:date="2017-08-31T12:11:00Z">
            <w:rPr>
              <w:rFonts w:ascii="Arial" w:hAnsi="Arial" w:cs="Arial"/>
              <w:b/>
              <w:sz w:val="20"/>
              <w:szCs w:val="20"/>
            </w:rPr>
          </w:rPrChange>
        </w:rPr>
        <w:t xml:space="preserve"> ec</w:t>
      </w:r>
      <w:ins w:id="110" w:author="Richard Aronson" w:date="2017-08-31T12:11:00Z">
        <w:r w:rsidR="00F318C3" w:rsidRPr="00F318C3">
          <w:rPr>
            <w:rFonts w:ascii="Arial" w:hAnsi="Arial" w:cs="Arial"/>
            <w:sz w:val="20"/>
            <w:szCs w:val="20"/>
            <w:rPrChange w:id="111" w:author="Richard Aronson" w:date="2017-08-31T12:11:00Z">
              <w:rPr>
                <w:rFonts w:ascii="Arial" w:hAnsi="Arial" w:cs="Arial"/>
                <w:b/>
                <w:sz w:val="20"/>
                <w:szCs w:val="20"/>
              </w:rPr>
            </w:rPrChange>
          </w:rPr>
          <w:t>t</w:t>
        </w:r>
      </w:ins>
      <w:r w:rsidR="00D83238" w:rsidRPr="00F318C3">
        <w:rPr>
          <w:rFonts w:ascii="Arial" w:hAnsi="Arial" w:cs="Arial"/>
          <w:sz w:val="20"/>
          <w:szCs w:val="20"/>
          <w:rPrChange w:id="112" w:author="Richard Aronson" w:date="2017-08-31T12:11:00Z">
            <w:rPr>
              <w:rFonts w:ascii="Arial" w:hAnsi="Arial" w:cs="Arial"/>
              <w:b/>
              <w:sz w:val="20"/>
              <w:szCs w:val="20"/>
            </w:rPr>
          </w:rPrChange>
        </w:rPr>
        <w:t xml:space="preserve">otherms.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ins w:id="113" w:author="Richard Aronson" w:date="2017-08-31T12:11:00Z">
        <w:r w:rsidR="00F318C3">
          <w:rPr>
            <w:rFonts w:ascii="Arial" w:hAnsi="Arial" w:cs="Arial"/>
            <w:sz w:val="20"/>
            <w:szCs w:val="20"/>
          </w:rPr>
          <w:t>-</w:t>
        </w:r>
      </w:ins>
      <w:del w:id="114" w:author="Richard Aronson" w:date="2017-08-31T12:11:00Z">
        <w:r w:rsidR="00286D05" w:rsidRPr="00286D05" w:rsidDel="00F318C3">
          <w:rPr>
            <w:rFonts w:ascii="Arial" w:hAnsi="Arial" w:cs="Arial"/>
            <w:sz w:val="20"/>
            <w:szCs w:val="20"/>
          </w:rPr>
          <w:delText xml:space="preserve"> </w:delText>
        </w:r>
      </w:del>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2541A1DD"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w:t>
      </w:r>
      <w:r w:rsidR="005A21F3">
        <w:rPr>
          <w:rFonts w:ascii="Arial" w:hAnsi="Arial" w:cs="Arial"/>
          <w:color w:val="1A1A1A"/>
          <w:sz w:val="20"/>
          <w:szCs w:val="20"/>
        </w:rPr>
        <w:lastRenderedPageBreak/>
        <w:t xml:space="preserve">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t>
      </w:r>
      <w:del w:id="115" w:author="Richard Aronson" w:date="2017-08-31T12:12:00Z">
        <w:r w:rsidRPr="00767D9E" w:rsidDel="00F318C3">
          <w:rPr>
            <w:rFonts w:ascii="Arial" w:hAnsi="Arial" w:cs="Arial"/>
            <w:color w:val="1A1A1A"/>
            <w:sz w:val="20"/>
            <w:szCs w:val="20"/>
          </w:rPr>
          <w:delText xml:space="preserve">warming </w:delText>
        </w:r>
      </w:del>
      <w:r w:rsidRPr="00767D9E">
        <w:rPr>
          <w:rFonts w:ascii="Arial" w:hAnsi="Arial" w:cs="Arial"/>
          <w:color w:val="1A1A1A"/>
          <w:sz w:val="20"/>
          <w:szCs w:val="20"/>
        </w:rPr>
        <w:t>impacts</w:t>
      </w:r>
      <w:ins w:id="116" w:author="Richard Aronson" w:date="2017-08-31T12:12:00Z">
        <w:r w:rsidR="00F318C3">
          <w:rPr>
            <w:rFonts w:ascii="Arial" w:hAnsi="Arial" w:cs="Arial"/>
            <w:color w:val="1A1A1A"/>
            <w:sz w:val="20"/>
            <w:szCs w:val="20"/>
          </w:rPr>
          <w:t xml:space="preserve"> of warming</w:t>
        </w:r>
      </w:ins>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commentRangeStart w:id="117"/>
      <w:del w:id="118" w:author="Richard Aronson" w:date="2017-08-31T12:15:00Z">
        <w:r w:rsidR="00F60EBA" w:rsidDel="00F318C3">
          <w:rPr>
            <w:rFonts w:ascii="Arial" w:hAnsi="Arial" w:cs="Arial"/>
            <w:color w:val="1A1A1A"/>
            <w:sz w:val="20"/>
            <w:szCs w:val="20"/>
          </w:rPr>
          <w:delText xml:space="preserve"> </w:delText>
        </w:r>
        <w:r w:rsidR="005D2758" w:rsidRPr="00767D9E" w:rsidDel="00F318C3">
          <w:rPr>
            <w:rFonts w:ascii="Arial" w:hAnsi="Arial" w:cs="Arial"/>
            <w:color w:val="1A1A1A"/>
            <w:sz w:val="20"/>
            <w:szCs w:val="20"/>
          </w:rPr>
          <w:delText>Based on</w:delText>
        </w:r>
        <w:r w:rsidR="00425F5B" w:rsidRPr="00767D9E" w:rsidDel="00F318C3">
          <w:rPr>
            <w:rFonts w:ascii="Arial" w:hAnsi="Arial" w:cs="Arial"/>
            <w:color w:val="1A1A1A"/>
            <w:sz w:val="20"/>
            <w:szCs w:val="20"/>
          </w:rPr>
          <w:delText xml:space="preserve"> predicted warming under RCP 8.5</w:delText>
        </w:r>
        <w:r w:rsidR="005D2758" w:rsidRPr="00767D9E" w:rsidDel="00F318C3">
          <w:rPr>
            <w:rFonts w:ascii="Arial" w:hAnsi="Arial" w:cs="Arial"/>
            <w:color w:val="1A1A1A"/>
            <w:sz w:val="20"/>
            <w:szCs w:val="20"/>
          </w:rPr>
          <w:delText xml:space="preserve">, </w:delText>
        </w:r>
        <w:r w:rsidR="00767D9E" w:rsidDel="00F318C3">
          <w:rPr>
            <w:rFonts w:ascii="Arial" w:hAnsi="Arial" w:cs="Arial"/>
            <w:color w:val="1A1A1A"/>
            <w:sz w:val="20"/>
            <w:szCs w:val="20"/>
          </w:rPr>
          <w:delText>for many tropical ecoregions</w:delText>
        </w:r>
        <w:r w:rsidR="00F34178" w:rsidDel="00F318C3">
          <w:rPr>
            <w:rFonts w:ascii="Arial" w:hAnsi="Arial" w:cs="Arial"/>
            <w:color w:val="1A1A1A"/>
            <w:sz w:val="20"/>
            <w:szCs w:val="20"/>
          </w:rPr>
          <w:delText xml:space="preserve"> the CTSM will </w:delText>
        </w:r>
        <w:r w:rsidR="00AE50FC" w:rsidRPr="00767D9E" w:rsidDel="00F318C3">
          <w:rPr>
            <w:rFonts w:ascii="Arial" w:hAnsi="Arial" w:cs="Arial"/>
            <w:color w:val="1A1A1A"/>
            <w:sz w:val="20"/>
            <w:szCs w:val="20"/>
          </w:rPr>
          <w:delText xml:space="preserve">be reached by </w:delText>
        </w:r>
        <w:r w:rsidR="00AB3EE5" w:rsidDel="00F318C3">
          <w:rPr>
            <w:rFonts w:ascii="Arial" w:hAnsi="Arial" w:cs="Arial"/>
            <w:color w:val="1A1A1A"/>
            <w:sz w:val="20"/>
            <w:szCs w:val="20"/>
          </w:rPr>
          <w:delText>~</w:delText>
        </w:r>
        <w:r w:rsidR="00AE50FC" w:rsidRPr="00767D9E" w:rsidDel="00F318C3">
          <w:rPr>
            <w:rFonts w:ascii="Arial" w:hAnsi="Arial" w:cs="Arial"/>
            <w:color w:val="1A1A1A"/>
            <w:sz w:val="20"/>
            <w:szCs w:val="20"/>
          </w:rPr>
          <w:delText xml:space="preserve">2050 </w:delText>
        </w:r>
      </w:del>
      <w:del w:id="119" w:author="Richard Aronson" w:date="2017-08-31T12:13:00Z">
        <w:r w:rsidR="00AB3EE5" w:rsidDel="00F318C3">
          <w:rPr>
            <w:rFonts w:ascii="Arial" w:hAnsi="Arial" w:cs="Arial"/>
            <w:color w:val="1A1A1A"/>
            <w:sz w:val="20"/>
            <w:szCs w:val="20"/>
          </w:rPr>
          <w:delText>and</w:delText>
        </w:r>
        <w:r w:rsidR="00425F5B" w:rsidRPr="00767D9E" w:rsidDel="00F318C3">
          <w:rPr>
            <w:rFonts w:ascii="Arial" w:hAnsi="Arial" w:cs="Arial"/>
            <w:color w:val="1A1A1A"/>
            <w:sz w:val="20"/>
            <w:szCs w:val="20"/>
          </w:rPr>
          <w:delText xml:space="preserve"> </w:delText>
        </w:r>
      </w:del>
      <w:del w:id="120" w:author="Richard Aronson" w:date="2017-08-31T12:15:00Z">
        <w:r w:rsidR="00425F5B" w:rsidRPr="00767D9E" w:rsidDel="00F318C3">
          <w:rPr>
            <w:rFonts w:ascii="Arial" w:hAnsi="Arial" w:cs="Arial"/>
            <w:color w:val="1A1A1A"/>
            <w:sz w:val="20"/>
            <w:szCs w:val="20"/>
          </w:rPr>
          <w:delText>at temperate latitude</w:delText>
        </w:r>
        <w:r w:rsidR="00AE50FC" w:rsidRPr="00767D9E" w:rsidDel="00F318C3">
          <w:rPr>
            <w:rFonts w:ascii="Arial" w:hAnsi="Arial" w:cs="Arial"/>
            <w:color w:val="1A1A1A"/>
            <w:sz w:val="20"/>
            <w:szCs w:val="20"/>
          </w:rPr>
          <w:delText>s</w:delText>
        </w:r>
      </w:del>
      <w:del w:id="121" w:author="Richard Aronson" w:date="2017-08-31T12:13:00Z">
        <w:r w:rsidR="00425F5B" w:rsidRPr="00767D9E" w:rsidDel="00F318C3">
          <w:rPr>
            <w:rFonts w:ascii="Arial" w:hAnsi="Arial" w:cs="Arial"/>
            <w:color w:val="1A1A1A"/>
            <w:sz w:val="20"/>
            <w:szCs w:val="20"/>
          </w:rPr>
          <w:delText xml:space="preserve">, </w:delText>
        </w:r>
        <w:r w:rsidR="00AB3EE5" w:rsidDel="00F318C3">
          <w:rPr>
            <w:rFonts w:ascii="Arial" w:hAnsi="Arial" w:cs="Arial"/>
            <w:color w:val="1A1A1A"/>
            <w:sz w:val="20"/>
            <w:szCs w:val="20"/>
          </w:rPr>
          <w:delText>not until</w:delText>
        </w:r>
        <w:r w:rsidR="00AE50FC" w:rsidRPr="00767D9E" w:rsidDel="00F318C3">
          <w:rPr>
            <w:rFonts w:ascii="Arial" w:hAnsi="Arial" w:cs="Arial"/>
            <w:color w:val="1A1A1A"/>
            <w:sz w:val="20"/>
            <w:szCs w:val="20"/>
          </w:rPr>
          <w:delText xml:space="preserve"> </w:delText>
        </w:r>
        <w:r w:rsidR="00AB3EE5" w:rsidDel="00F318C3">
          <w:rPr>
            <w:rFonts w:ascii="Arial" w:hAnsi="Arial" w:cs="Arial"/>
            <w:color w:val="1A1A1A"/>
            <w:sz w:val="20"/>
            <w:szCs w:val="20"/>
          </w:rPr>
          <w:delText>~</w:delText>
        </w:r>
        <w:r w:rsidR="00AE50FC" w:rsidRPr="00767D9E" w:rsidDel="00F318C3">
          <w:rPr>
            <w:rFonts w:ascii="Arial" w:hAnsi="Arial" w:cs="Arial"/>
            <w:color w:val="1A1A1A"/>
            <w:sz w:val="20"/>
            <w:szCs w:val="20"/>
          </w:rPr>
          <w:delText>2150</w:delText>
        </w:r>
      </w:del>
      <w:del w:id="122" w:author="Richard Aronson" w:date="2017-08-31T12:15:00Z">
        <w:r w:rsidR="00AE50FC" w:rsidRPr="00767D9E" w:rsidDel="00F318C3">
          <w:rPr>
            <w:rFonts w:ascii="Arial" w:hAnsi="Arial" w:cs="Arial"/>
            <w:color w:val="1A1A1A"/>
            <w:sz w:val="20"/>
            <w:szCs w:val="20"/>
          </w:rPr>
          <w:delText>.</w:delText>
        </w:r>
      </w:del>
      <w:r w:rsidR="00AE50FC">
        <w:rPr>
          <w:rFonts w:ascii="Arial" w:hAnsi="Arial" w:cs="Arial"/>
          <w:color w:val="1A1A1A"/>
          <w:sz w:val="20"/>
          <w:szCs w:val="20"/>
        </w:rPr>
        <w:t xml:space="preserve"> </w:t>
      </w:r>
      <w:del w:id="123" w:author="Richard Aronson" w:date="2017-08-31T12:14:00Z">
        <w:r w:rsidR="00AE50FC" w:rsidDel="00F318C3">
          <w:rPr>
            <w:rFonts w:ascii="Arial" w:hAnsi="Arial" w:cs="Arial"/>
            <w:color w:val="1A1A1A"/>
            <w:sz w:val="20"/>
            <w:szCs w:val="20"/>
          </w:rPr>
          <w:delText xml:space="preserve">This </w:delText>
        </w:r>
      </w:del>
      <w:ins w:id="124" w:author="Richard Aronson" w:date="2017-08-31T12:14:00Z">
        <w:r w:rsidR="00F318C3">
          <w:rPr>
            <w:rFonts w:ascii="Arial" w:hAnsi="Arial" w:cs="Arial"/>
            <w:color w:val="1A1A1A"/>
            <w:sz w:val="20"/>
            <w:szCs w:val="20"/>
          </w:rPr>
          <w:t>Exceeding the CTSM</w:t>
        </w:r>
        <w:r w:rsidR="00F318C3">
          <w:rPr>
            <w:rFonts w:ascii="Arial" w:hAnsi="Arial" w:cs="Arial"/>
            <w:color w:val="1A1A1A"/>
            <w:sz w:val="20"/>
            <w:szCs w:val="20"/>
          </w:rPr>
          <w:t xml:space="preserve"> </w:t>
        </w:r>
      </w:ins>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w:t>
      </w:r>
      <w:del w:id="125" w:author="Richard Aronson" w:date="2017-08-31T12:14:00Z">
        <w:r w:rsidR="00425F5B" w:rsidDel="00F318C3">
          <w:rPr>
            <w:rFonts w:ascii="Arial" w:hAnsi="Arial" w:cs="Arial"/>
            <w:color w:val="1A1A1A"/>
            <w:sz w:val="20"/>
            <w:szCs w:val="20"/>
          </w:rPr>
          <w:delText xml:space="preserve">will </w:delText>
        </w:r>
      </w:del>
      <w:r w:rsidR="00425F5B">
        <w:rPr>
          <w:rFonts w:ascii="Arial" w:hAnsi="Arial" w:cs="Arial"/>
          <w:color w:val="1A1A1A"/>
          <w:sz w:val="20"/>
          <w:szCs w:val="20"/>
        </w:rPr>
        <w:t xml:space="preserve">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ins w:id="126" w:author="Richard Aronson" w:date="2017-08-31T12:15:00Z">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commentRangeEnd w:id="117"/>
        <w:r w:rsidR="00F318C3">
          <w:rPr>
            <w:rStyle w:val="CommentReference"/>
            <w:rFonts w:asciiTheme="minorHAnsi" w:hAnsiTheme="minorHAnsi" w:cstheme="minorBidi"/>
          </w:rPr>
          <w:commentReference w:id="117"/>
        </w:r>
      </w:ins>
    </w:p>
    <w:p w14:paraId="3CAD1DF6" w14:textId="065A2E77"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del w:id="127" w:author="Richard Aronson" w:date="2017-08-31T12:16:00Z">
        <w:r w:rsidR="00587343" w:rsidDel="00F318C3">
          <w:rPr>
            <w:rFonts w:ascii="Arial" w:hAnsi="Arial" w:cs="Arial"/>
            <w:sz w:val="20"/>
            <w:szCs w:val="20"/>
          </w:rPr>
          <w:delText>, i</w:delText>
        </w:r>
        <w:r w:rsidR="00022073" w:rsidDel="00F318C3">
          <w:rPr>
            <w:rFonts w:ascii="Arial" w:hAnsi="Arial" w:cs="Arial"/>
            <w:sz w:val="20"/>
            <w:szCs w:val="20"/>
          </w:rPr>
          <w:delText>.e.</w:delText>
        </w:r>
      </w:del>
      <w:ins w:id="128" w:author="Richard Aronson" w:date="2017-08-31T12:16:00Z">
        <w:r w:rsidR="00F318C3">
          <w:rPr>
            <w:rFonts w:ascii="Arial" w:hAnsi="Arial" w:cs="Arial"/>
            <w:sz w:val="20"/>
            <w:szCs w:val="20"/>
          </w:rPr>
          <w:t>, in</w:t>
        </w:r>
      </w:ins>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del w:id="129" w:author="Richard Aronson" w:date="2017-08-31T12:17:00Z">
        <w:r w:rsidR="0080510B" w:rsidDel="00F318C3">
          <w:rPr>
            <w:rFonts w:ascii="Arial" w:hAnsi="Arial" w:cs="Arial"/>
            <w:color w:val="1A1A1A"/>
            <w:sz w:val="20"/>
            <w:szCs w:val="20"/>
          </w:rPr>
          <w:delText xml:space="preserve">, </w:delText>
        </w:r>
        <w:r w:rsidR="00AC6DE1" w:rsidDel="00F318C3">
          <w:rPr>
            <w:rFonts w:ascii="Arial" w:hAnsi="Arial" w:cs="Arial"/>
            <w:color w:val="1A1A1A"/>
            <w:sz w:val="20"/>
            <w:szCs w:val="20"/>
          </w:rPr>
          <w:delText>i.e.,</w:delText>
        </w:r>
      </w:del>
      <w:ins w:id="130" w:author="Richard Aronson" w:date="2017-08-31T12:17:00Z">
        <w:r w:rsidR="00F318C3">
          <w:rPr>
            <w:rFonts w:ascii="Arial" w:hAnsi="Arial" w:cs="Arial"/>
            <w:color w:val="1A1A1A"/>
            <w:sz w:val="20"/>
            <w:szCs w:val="20"/>
          </w:rPr>
          <w:t>;</w:t>
        </w:r>
      </w:ins>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ins w:id="131" w:author="Richard Aronson" w:date="2017-08-31T12:17:00Z">
        <w:r w:rsidR="00F318C3">
          <w:rPr>
            <w:rFonts w:ascii="Arial" w:hAnsi="Arial" w:cs="Arial"/>
            <w:color w:val="1A1A1A"/>
            <w:sz w:val="20"/>
            <w:szCs w:val="20"/>
          </w:rPr>
          <w:t xml:space="preserve">we found that </w:t>
        </w:r>
      </w:ins>
      <w:del w:id="132" w:author="Richard Aronson" w:date="2017-08-31T12:17:00Z">
        <w:r w:rsidR="00D71F69" w:rsidRPr="00D71F69" w:rsidDel="00F318C3">
          <w:rPr>
            <w:rFonts w:ascii="Arial" w:hAnsi="Arial" w:cs="Arial"/>
            <w:color w:val="1A1A1A"/>
            <w:sz w:val="20"/>
            <w:szCs w:val="20"/>
          </w:rPr>
          <w:delText>we found that there was</w:delText>
        </w:r>
      </w:del>
      <w:ins w:id="133" w:author="Richard Aronson" w:date="2017-08-31T12:17:00Z">
        <w:r w:rsidR="00F318C3">
          <w:rPr>
            <w:rFonts w:ascii="Arial" w:hAnsi="Arial" w:cs="Arial"/>
            <w:color w:val="1A1A1A"/>
            <w:sz w:val="20"/>
            <w:szCs w:val="20"/>
          </w:rPr>
          <w:t>there is</w:t>
        </w:r>
      </w:ins>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del w:id="134" w:author="Richard Aronson" w:date="2017-08-31T12:18:00Z">
        <w:r w:rsidR="00D71F69" w:rsidRPr="00D71F69" w:rsidDel="00F318C3">
          <w:rPr>
            <w:rFonts w:ascii="Arial" w:hAnsi="Arial" w:cs="Arial"/>
            <w:color w:val="1A1A1A"/>
            <w:sz w:val="20"/>
            <w:szCs w:val="20"/>
          </w:rPr>
          <w:delText xml:space="preserve">was </w:delText>
        </w:r>
      </w:del>
      <w:ins w:id="135" w:author="Richard Aronson" w:date="2017-08-31T12:18:00Z">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ins>
      <w:del w:id="136" w:author="Richard Aronson" w:date="2017-08-31T12:18:00Z">
        <w:r w:rsidR="00D71F69" w:rsidRPr="00D71F69" w:rsidDel="00F318C3">
          <w:rPr>
            <w:rFonts w:ascii="Arial" w:hAnsi="Arial" w:cs="Arial"/>
            <w:color w:val="1A1A1A"/>
            <w:sz w:val="20"/>
            <w:szCs w:val="20"/>
          </w:rPr>
          <w:delText xml:space="preserve">not </w:delText>
        </w:r>
      </w:del>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D732CB" w:rsidRPr="004975EE">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ins w:id="137" w:author="Richard Aronson" w:date="2017-08-31T12:18:00Z">
        <w:r w:rsidR="00F318C3">
          <w:rPr>
            <w:rFonts w:ascii="Arial" w:hAnsi="Arial" w:cs="Arial"/>
            <w:color w:val="1A1A1A"/>
            <w:sz w:val="20"/>
            <w:szCs w:val="20"/>
          </w:rPr>
          <w:t>-</w:t>
        </w:r>
      </w:ins>
      <w:del w:id="138" w:author="Richard Aronson" w:date="2017-08-31T12:18:00Z">
        <w:r w:rsidR="00C07DAD" w:rsidDel="00F318C3">
          <w:rPr>
            <w:rFonts w:ascii="Arial" w:hAnsi="Arial" w:cs="Arial"/>
            <w:color w:val="1A1A1A"/>
            <w:sz w:val="20"/>
            <w:szCs w:val="20"/>
          </w:rPr>
          <w:delText xml:space="preserve"> </w:delText>
        </w:r>
      </w:del>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commentRangeStart w:id="139"/>
      <w:commentRangeStart w:id="140"/>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w:t>
      </w:r>
      <w:commentRangeEnd w:id="139"/>
      <w:r w:rsidR="004975EE">
        <w:rPr>
          <w:rStyle w:val="CommentReference"/>
          <w:rFonts w:asciiTheme="minorHAnsi" w:hAnsiTheme="minorHAnsi" w:cstheme="minorBidi"/>
        </w:rPr>
        <w:commentReference w:id="139"/>
      </w:r>
      <w:commentRangeEnd w:id="140"/>
      <w:r w:rsidR="0063204A">
        <w:rPr>
          <w:rStyle w:val="CommentReference"/>
          <w:rFonts w:asciiTheme="minorHAnsi" w:hAnsiTheme="minorHAnsi" w:cstheme="minorBidi"/>
        </w:rPr>
        <w:commentReference w:id="140"/>
      </w:r>
      <w:r w:rsidR="0036421B">
        <w:rPr>
          <w:rFonts w:ascii="Arial" w:hAnsi="Arial" w:cs="Arial"/>
          <w:color w:val="1A1A1A"/>
          <w:sz w:val="20"/>
          <w:szCs w:val="20"/>
        </w:rPr>
        <w:t>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cean, whereas refugia from deoxygenation are mainly tropical (Fig. 3)</w:t>
      </w:r>
      <w:commentRangeStart w:id="141"/>
      <w:del w:id="142" w:author="Richard Aronson" w:date="2017-08-31T12:19:00Z">
        <w:r w:rsidR="00C07DAD" w:rsidDel="00C848DA">
          <w:rPr>
            <w:rFonts w:ascii="Arial" w:hAnsi="Arial" w:cs="Arial"/>
            <w:color w:val="1A1A1A"/>
            <w:sz w:val="20"/>
            <w:szCs w:val="20"/>
          </w:rPr>
          <w:delText xml:space="preserve">. </w:delText>
        </w:r>
        <w:r w:rsidR="00022073" w:rsidDel="00C848DA">
          <w:rPr>
            <w:rFonts w:ascii="Arial" w:hAnsi="Arial" w:cs="Arial"/>
            <w:color w:val="1A1A1A"/>
            <w:sz w:val="20"/>
            <w:szCs w:val="20"/>
          </w:rPr>
          <w:delText>H</w:delText>
        </w:r>
      </w:del>
      <w:ins w:id="143" w:author="Richard Aronson" w:date="2017-08-31T12:19:00Z">
        <w:r w:rsidR="00C848DA">
          <w:rPr>
            <w:rFonts w:ascii="Arial" w:hAnsi="Arial" w:cs="Arial"/>
            <w:color w:val="1A1A1A"/>
            <w:sz w:val="20"/>
            <w:szCs w:val="20"/>
          </w:rPr>
          <w:t>; h</w:t>
        </w:r>
      </w:ins>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r w:rsidR="00EA69A7" w:rsidRPr="004975EE">
        <w:rPr>
          <w:rFonts w:ascii="Arial" w:hAnsi="Arial" w:cs="Arial"/>
          <w:color w:val="1A1A1A"/>
          <w:sz w:val="20"/>
          <w:szCs w:val="20"/>
        </w:rPr>
        <w:t xml:space="preserve">refugia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commentRangeEnd w:id="141"/>
      <w:r w:rsidR="00C848DA">
        <w:rPr>
          <w:rStyle w:val="CommentReference"/>
          <w:rFonts w:asciiTheme="minorHAnsi" w:hAnsiTheme="minorHAnsi" w:cstheme="minorBidi"/>
        </w:rPr>
        <w:commentReference w:id="141"/>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7CD474AD"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del w:id="144" w:author="Richard Aronson" w:date="2017-08-31T12:21:00Z">
        <w:r w:rsidR="009E2F11" w:rsidDel="00540F2A">
          <w:rPr>
            <w:rFonts w:ascii="Arial" w:hAnsi="Arial" w:cs="Arial"/>
            <w:color w:val="1A1A1A"/>
            <w:sz w:val="20"/>
            <w:szCs w:val="20"/>
          </w:rPr>
          <w:delText xml:space="preserve">have been shown to </w:delText>
        </w:r>
      </w:del>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w:t>
      </w:r>
      <w:r w:rsidR="00A962B1" w:rsidRPr="000F1386">
        <w:rPr>
          <w:rFonts w:ascii="Arial" w:hAnsi="Arial" w:cs="Arial"/>
          <w:sz w:val="20"/>
          <w:szCs w:val="20"/>
        </w:rPr>
        <w:lastRenderedPageBreak/>
        <w:t>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del w:id="145" w:author="Richard Aronson" w:date="2017-08-31T12:23:00Z">
        <w:r w:rsidR="00F10628" w:rsidDel="00540F2A">
          <w:rPr>
            <w:rFonts w:ascii="Arial" w:hAnsi="Arial" w:cs="Arial"/>
            <w:sz w:val="20"/>
            <w:szCs w:val="20"/>
          </w:rPr>
          <w:delText>would</w:delText>
        </w:r>
        <w:r w:rsidR="00F10628" w:rsidRPr="000F1386" w:rsidDel="00540F2A">
          <w:rPr>
            <w:rFonts w:ascii="Arial" w:hAnsi="Arial" w:cs="Arial"/>
            <w:sz w:val="20"/>
            <w:szCs w:val="20"/>
          </w:rPr>
          <w:delText xml:space="preserve"> </w:delText>
        </w:r>
      </w:del>
      <w:ins w:id="146" w:author="Richard Aronson" w:date="2017-08-31T12:24:00Z">
        <w:r w:rsidR="00540F2A">
          <w:rPr>
            <w:rFonts w:ascii="Arial" w:hAnsi="Arial" w:cs="Arial"/>
            <w:sz w:val="20"/>
            <w:szCs w:val="20"/>
          </w:rPr>
          <w:t>threaten to</w:t>
        </w:r>
      </w:ins>
      <w:ins w:id="147" w:author="Richard Aronson" w:date="2017-08-31T12:23:00Z">
        <w:r w:rsidR="00540F2A">
          <w:rPr>
            <w:rFonts w:ascii="Arial" w:hAnsi="Arial" w:cs="Arial"/>
            <w:sz w:val="20"/>
            <w:szCs w:val="20"/>
          </w:rPr>
          <w:t xml:space="preserve"> </w:t>
        </w:r>
        <w:r w:rsidR="00540F2A" w:rsidRPr="000F1386">
          <w:rPr>
            <w:rFonts w:ascii="Arial" w:hAnsi="Arial" w:cs="Arial"/>
            <w:sz w:val="20"/>
            <w:szCs w:val="20"/>
          </w:rPr>
          <w:t xml:space="preserve"> </w:t>
        </w:r>
      </w:ins>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del w:id="148" w:author="Richard Aronson" w:date="2017-08-31T12:23:00Z">
        <w:r w:rsidR="00F10628" w:rsidRPr="001B1185" w:rsidDel="00540F2A">
          <w:rPr>
            <w:rFonts w:ascii="Arial" w:hAnsi="Arial" w:cs="Arial"/>
            <w:sz w:val="20"/>
            <w:szCs w:val="20"/>
          </w:rPr>
          <w:delText>threatened</w:delText>
        </w:r>
      </w:del>
      <w:ins w:id="149" w:author="Richard Aronson" w:date="2017-08-31T12:23:00Z">
        <w:r w:rsidR="00540F2A">
          <w:rPr>
            <w:rFonts w:ascii="Arial" w:hAnsi="Arial" w:cs="Arial"/>
            <w:sz w:val="20"/>
            <w:szCs w:val="20"/>
          </w:rPr>
          <w:t>in</w:t>
        </w:r>
      </w:ins>
      <w:ins w:id="150" w:author="Richard Aronson" w:date="2017-08-31T12:24:00Z">
        <w:r w:rsidR="00540F2A">
          <w:rPr>
            <w:rFonts w:ascii="Arial" w:hAnsi="Arial" w:cs="Arial"/>
            <w:sz w:val="20"/>
            <w:szCs w:val="20"/>
          </w:rPr>
          <w:t xml:space="preserve"> great</w:t>
        </w:r>
      </w:ins>
      <w:ins w:id="151" w:author="Richard Aronson" w:date="2017-08-31T12:23:00Z">
        <w:r w:rsidR="00540F2A">
          <w:rPr>
            <w:rFonts w:ascii="Arial" w:hAnsi="Arial" w:cs="Arial"/>
            <w:sz w:val="20"/>
            <w:szCs w:val="20"/>
          </w:rPr>
          <w:t xml:space="preserve"> peril</w:t>
        </w:r>
      </w:ins>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9B6D6A4"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ins w:id="152" w:author="Richard Aronson" w:date="2017-08-31T12:25:00Z">
        <w:r w:rsidR="00F2547C">
          <w:rPr>
            <w:rFonts w:ascii="Arial" w:hAnsi="Arial" w:cs="Arial"/>
            <w:sz w:val="20"/>
            <w:szCs w:val="20"/>
          </w:rPr>
          <w:t xml:space="preserve"> and</w:t>
        </w:r>
      </w:ins>
      <w:del w:id="153" w:author="Richard Aronson" w:date="2017-08-31T12:25:00Z">
        <w:r w:rsidR="00511349" w:rsidDel="00F2547C">
          <w:rPr>
            <w:rFonts w:ascii="Arial" w:hAnsi="Arial" w:cs="Arial"/>
            <w:sz w:val="20"/>
            <w:szCs w:val="20"/>
          </w:rPr>
          <w:delText>,</w:delText>
        </w:r>
      </w:del>
      <w:r w:rsidR="00511349">
        <w:rPr>
          <w:rFonts w:ascii="Arial" w:hAnsi="Arial" w:cs="Arial"/>
          <w:sz w:val="20"/>
          <w:szCs w:val="20"/>
        </w:rPr>
        <w:t xml:space="preserve"> data analysis</w:t>
      </w:r>
      <w:ins w:id="154" w:author="Richard Aronson" w:date="2017-08-31T12:25:00Z">
        <w:r w:rsidR="00F2547C">
          <w:rPr>
            <w:rFonts w:ascii="Arial" w:hAnsi="Arial" w:cs="Arial"/>
            <w:sz w:val="20"/>
            <w:szCs w:val="20"/>
          </w:rPr>
          <w:t>,</w:t>
        </w:r>
      </w:ins>
      <w:r w:rsidR="00511349">
        <w:rPr>
          <w:rFonts w:ascii="Arial" w:hAnsi="Arial" w:cs="Arial"/>
          <w:sz w:val="20"/>
          <w:szCs w:val="20"/>
        </w:rPr>
        <w:t xml:space="preserve"> and for prepar</w:t>
      </w:r>
      <w:del w:id="155" w:author="Richard Aronson" w:date="2017-08-31T12:25:00Z">
        <w:r w:rsidR="00511349" w:rsidDel="00F2547C">
          <w:rPr>
            <w:rFonts w:ascii="Arial" w:hAnsi="Arial" w:cs="Arial"/>
            <w:sz w:val="20"/>
            <w:szCs w:val="20"/>
          </w:rPr>
          <w:delText>ation of</w:delText>
        </w:r>
      </w:del>
      <w:ins w:id="156" w:author="Richard Aronson" w:date="2017-08-31T12:25:00Z">
        <w:r w:rsidR="00F2547C">
          <w:rPr>
            <w:rFonts w:ascii="Arial" w:hAnsi="Arial" w:cs="Arial"/>
            <w:sz w:val="20"/>
            <w:szCs w:val="20"/>
          </w:rPr>
          <w:t>ing</w:t>
        </w:r>
      </w:ins>
      <w:r w:rsidR="00511349">
        <w:rPr>
          <w:rFonts w:ascii="Arial" w:hAnsi="Arial" w:cs="Arial"/>
          <w:sz w:val="20"/>
          <w:szCs w:val="20"/>
        </w:rPr>
        <w:t xml:space="preserve"> </w:t>
      </w:r>
      <w:del w:id="157" w:author="Richard Aronson" w:date="2017-08-31T12:25:00Z">
        <w:r w:rsidR="00511349" w:rsidDel="00F2547C">
          <w:rPr>
            <w:rFonts w:ascii="Arial" w:hAnsi="Arial" w:cs="Arial"/>
            <w:sz w:val="20"/>
            <w:szCs w:val="20"/>
          </w:rPr>
          <w:delText xml:space="preserve">the </w:delText>
        </w:r>
      </w:del>
      <w:r w:rsidR="00511349">
        <w:rPr>
          <w:rFonts w:ascii="Arial" w:hAnsi="Arial" w:cs="Arial"/>
          <w:sz w:val="20"/>
          <w:szCs w:val="20"/>
        </w:rPr>
        <w:t>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ins w:id="158" w:author="Richard Aronson" w:date="2017-08-31T12:25:00Z">
        <w:r w:rsidR="00F2547C">
          <w:rPr>
            <w:rFonts w:ascii="Arial" w:hAnsi="Arial" w:cs="Arial"/>
            <w:sz w:val="20"/>
            <w:szCs w:val="20"/>
          </w:rPr>
          <w:t>.</w:t>
        </w:r>
      </w:ins>
      <w:r w:rsidR="00166470" w:rsidRPr="001B1185">
        <w:rPr>
          <w:rFonts w:ascii="Arial" w:hAnsi="Arial" w:cs="Arial"/>
          <w:sz w:val="20"/>
          <w:szCs w:val="20"/>
        </w:rPr>
        <w:t xml:space="preserve"> </w:t>
      </w:r>
      <w:r w:rsidRPr="001B1185">
        <w:rPr>
          <w:rFonts w:ascii="Arial" w:hAnsi="Arial" w:cs="Arial"/>
          <w:sz w:val="20"/>
          <w:szCs w:val="20"/>
        </w:rPr>
        <w:t>interpreted the results. J.F.B. and R.B.A</w:t>
      </w:r>
      <w:ins w:id="159" w:author="Richard Aronson" w:date="2017-08-31T12:26:00Z">
        <w:r w:rsidR="00F2547C">
          <w:rPr>
            <w:rFonts w:ascii="Arial" w:hAnsi="Arial" w:cs="Arial"/>
            <w:sz w:val="20"/>
            <w:szCs w:val="20"/>
          </w:rPr>
          <w:t>.</w:t>
        </w:r>
      </w:ins>
      <w:bookmarkStart w:id="160" w:name="_GoBack"/>
      <w:bookmarkEnd w:id="160"/>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commentRangeStart w:id="161"/>
      <w:r w:rsidR="0005090E" w:rsidRPr="001618FB">
        <w:rPr>
          <w:rFonts w:ascii="Arial" w:hAnsi="Arial" w:cs="Arial"/>
          <w:sz w:val="20"/>
          <w:szCs w:val="20"/>
          <w:highlight w:val="yellow"/>
        </w:rPr>
        <w:t>ensembles</w:t>
      </w:r>
      <w:commentRangeEnd w:id="161"/>
      <w:r w:rsidR="00022073" w:rsidRPr="001618FB">
        <w:rPr>
          <w:rStyle w:val="CommentReference"/>
          <w:rFonts w:ascii="Arial" w:hAnsi="Arial" w:cs="Arial"/>
          <w:sz w:val="20"/>
          <w:szCs w:val="20"/>
        </w:rPr>
        <w:commentReference w:id="161"/>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w:t>
      </w:r>
      <w:commentRangeStart w:id="162"/>
      <w:r w:rsidR="00D8593D">
        <w:rPr>
          <w:rFonts w:ascii="Arial" w:hAnsi="Arial" w:cs="Arial"/>
          <w:sz w:val="20"/>
          <w:szCs w:val="20"/>
        </w:rPr>
        <w:t>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w:t>
      </w:r>
      <w:commentRangeEnd w:id="162"/>
      <w:r w:rsidR="00D8593D">
        <w:rPr>
          <w:rStyle w:val="CommentReference"/>
          <w:rFonts w:asciiTheme="minorHAnsi" w:hAnsiTheme="minorHAnsi" w:cstheme="minorBidi"/>
        </w:rPr>
        <w:commentReference w:id="162"/>
      </w:r>
      <w:r w:rsidR="008406D6">
        <w:rPr>
          <w:rFonts w:ascii="Arial" w:hAnsi="Arial" w:cs="Arial"/>
          <w:sz w:val="20"/>
          <w:szCs w:val="20"/>
        </w:rPr>
        <w:t xml:space="preserve">.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D8593D">
              <w:rPr>
                <w:rFonts w:ascii="Arial" w:hAnsi="Arial" w:cs="Arial"/>
                <w:sz w:val="20"/>
                <w:szCs w:val="20"/>
                <w:highlight w:val="yellow"/>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486692">
        <w:rPr>
          <w:rFonts w:ascii="Arial" w:hAnsi="Arial" w:cs="Arial"/>
          <w:sz w:val="20"/>
          <w:szCs w:val="20"/>
          <w:highlight w:val="yellow"/>
        </w:rPr>
        <w:t>C</w:t>
      </w:r>
      <w:r w:rsidR="00E77772" w:rsidRPr="00486692">
        <w:rPr>
          <w:rFonts w:ascii="Arial" w:hAnsi="Arial" w:cs="Arial"/>
          <w:sz w:val="20"/>
          <w:szCs w:val="20"/>
          <w:highlight w:val="yellow"/>
        </w:rPr>
        <w:t>MI</w:t>
      </w:r>
      <w:r w:rsidR="00C26ADC" w:rsidRPr="00486692">
        <w:rPr>
          <w:rFonts w:ascii="Arial" w:hAnsi="Arial" w:cs="Arial"/>
          <w:sz w:val="20"/>
          <w:szCs w:val="20"/>
          <w:highlight w:val="yellow"/>
        </w:rPr>
        <w:t>P</w:t>
      </w:r>
      <w:r w:rsidR="008B148B" w:rsidRPr="00486692">
        <w:rPr>
          <w:rFonts w:ascii="Arial" w:hAnsi="Arial" w:cs="Arial"/>
          <w:sz w:val="20"/>
          <w:szCs w:val="20"/>
          <w:highlight w:val="yellow"/>
        </w:rPr>
        <w:t>5 ensemble model</w:t>
      </w:r>
      <w:r w:rsidR="008B148B">
        <w:rPr>
          <w:rFonts w:ascii="Arial" w:hAnsi="Arial" w:cs="Arial"/>
          <w:sz w:val="20"/>
          <w:szCs w:val="20"/>
        </w:rPr>
        <w:t xml:space="preserve">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52601" w:rsidRPr="00E52601">
        <w:rPr>
          <w:rFonts w:ascii="Arial" w:hAnsi="Arial" w:cs="Arial"/>
          <w:sz w:val="20"/>
          <w:szCs w:val="20"/>
        </w:rPr>
        <w:t>,</w:t>
      </w:r>
      <w:r w:rsidR="00E77772" w:rsidRPr="00E52601">
        <w:rPr>
          <w:rFonts w:ascii="Arial" w:hAnsi="Arial" w:cs="Arial"/>
          <w:sz w:val="20"/>
          <w:szCs w:val="20"/>
        </w:rPr>
        <w:t xml:space="preserve"> </w:t>
      </w:r>
      <w:r w:rsidR="00E52601" w:rsidRPr="00E52601">
        <w:rPr>
          <w:rFonts w:ascii="Arial" w:hAnsi="Arial" w:cs="Arial"/>
          <w:sz w:val="20"/>
          <w:szCs w:val="20"/>
        </w:rPr>
        <w:t>2006-2100</w:t>
      </w:r>
      <w:r w:rsidRPr="00E52601">
        <w:rPr>
          <w:rFonts w:ascii="Arial" w:hAnsi="Arial" w:cs="Arial"/>
          <w:sz w:val="20"/>
          <w:szCs w:val="20"/>
        </w:rPr>
        <w:t xml:space="preserve">. </w:t>
      </w:r>
      <w:r w:rsidR="006A08F2" w:rsidRPr="00E52601">
        <w:rPr>
          <w:rFonts w:ascii="Arial" w:hAnsi="Arial" w:cs="Arial"/>
          <w:sz w:val="20"/>
          <w:szCs w:val="20"/>
        </w:rPr>
        <w:t>Black</w:t>
      </w:r>
      <w:r w:rsidR="006A08F2">
        <w:rPr>
          <w:rFonts w:ascii="Arial" w:hAnsi="Arial" w:cs="Arial"/>
          <w:sz w:val="20"/>
          <w:szCs w:val="20"/>
        </w:rPr>
        <w:t xml:space="preserve">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2">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commentRangeStart w:id="163"/>
      <w:r w:rsidR="0092115C">
        <w:rPr>
          <w:rFonts w:ascii="Arial" w:hAnsi="Arial" w:cs="Arial"/>
          <w:b/>
          <w:sz w:val="20"/>
          <w:szCs w:val="20"/>
        </w:rPr>
        <w:t>2</w:t>
      </w:r>
      <w:commentRangeEnd w:id="163"/>
      <w:r w:rsidR="005D1562">
        <w:rPr>
          <w:rStyle w:val="CommentReference"/>
          <w:rFonts w:asciiTheme="minorHAnsi" w:hAnsiTheme="minorHAnsi" w:cstheme="minorBidi"/>
        </w:rPr>
        <w:commentReference w:id="163"/>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xml:space="preserve">, which is substantially greater for higher latitude </w:t>
      </w:r>
      <w:commentRangeStart w:id="164"/>
      <w:r w:rsidR="00D85FB1">
        <w:rPr>
          <w:rFonts w:ascii="Arial" w:hAnsi="Arial" w:cs="Arial"/>
          <w:sz w:val="20"/>
          <w:szCs w:val="20"/>
        </w:rPr>
        <w:t>ecoregions</w:t>
      </w:r>
      <w:commentRangeEnd w:id="164"/>
      <w:r w:rsidR="005D1562">
        <w:rPr>
          <w:rStyle w:val="CommentReference"/>
          <w:rFonts w:asciiTheme="minorHAnsi" w:hAnsiTheme="minorHAnsi" w:cstheme="minorBidi"/>
        </w:rPr>
        <w:commentReference w:id="164"/>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commentRangeStart w:id="165"/>
      <w:r w:rsidR="00E17025" w:rsidRPr="0074521D">
        <w:rPr>
          <w:rFonts w:ascii="Arial" w:hAnsi="Arial" w:cs="Arial"/>
          <w:b/>
          <w:sz w:val="20"/>
          <w:szCs w:val="20"/>
        </w:rPr>
        <w:t>Figure</w:t>
      </w:r>
      <w:commentRangeEnd w:id="165"/>
      <w:r w:rsidR="00D8593D">
        <w:rPr>
          <w:rStyle w:val="CommentReference"/>
          <w:rFonts w:asciiTheme="minorHAnsi" w:hAnsiTheme="minorHAnsi" w:cstheme="minorBidi"/>
        </w:rPr>
        <w:commentReference w:id="165"/>
      </w:r>
      <w:r w:rsidR="00E17025" w:rsidRPr="0074521D">
        <w:rPr>
          <w:rFonts w:ascii="Arial" w:hAnsi="Arial" w:cs="Arial"/>
          <w:b/>
          <w:sz w:val="20"/>
          <w:szCs w:val="20"/>
        </w:rPr>
        <w:t xml:space="preserve"> </w:t>
      </w:r>
      <w:r w:rsidR="00E17025">
        <w:rPr>
          <w:rFonts w:ascii="Arial" w:hAnsi="Arial" w:cs="Arial"/>
          <w:b/>
          <w:sz w:val="20"/>
          <w:szCs w:val="20"/>
        </w:rPr>
        <w:t>3</w:t>
      </w:r>
      <w:r w:rsidR="00E17025" w:rsidRPr="0074521D">
        <w:rPr>
          <w:rFonts w:ascii="Arial" w:hAnsi="Arial" w:cs="Arial"/>
          <w:b/>
          <w:sz w:val="20"/>
          <w:szCs w:val="20"/>
        </w:rPr>
        <w:t>. Spatial distribution of temporary refugia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24A64D50" w14:textId="4E00609B" w:rsidR="002848ED" w:rsidRDefault="00C3570E" w:rsidP="00FC65D5">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C201E7" w:rsidRPr="009B3409">
        <w:rPr>
          <w:rFonts w:ascii="Arial" w:hAnsi="Arial" w:cs="Arial"/>
          <w:sz w:val="20"/>
          <w:szCs w:val="20"/>
        </w:rPr>
        <w:t>collated</w:t>
      </w:r>
      <w:r w:rsidR="002848ED" w:rsidRPr="009B3409">
        <w:rPr>
          <w:rFonts w:ascii="Arial" w:hAnsi="Arial" w:cs="Arial"/>
          <w:sz w:val="20"/>
          <w:szCs w:val="20"/>
        </w:rPr>
        <w:t xml:space="preserve"> from CMIP5 climate ensembles for both RCP4.5 </w:t>
      </w:r>
      <w:r w:rsidR="00A36629" w:rsidRPr="009B3409">
        <w:rPr>
          <w:rFonts w:ascii="Arial" w:hAnsi="Arial" w:cs="Arial"/>
          <w:sz w:val="20"/>
          <w:szCs w:val="20"/>
        </w:rPr>
        <w:t>an</w:t>
      </w:r>
      <w:r w:rsidR="002848ED" w:rsidRPr="009B3409">
        <w:rPr>
          <w:rFonts w:ascii="Arial" w:hAnsi="Arial" w:cs="Arial"/>
          <w:sz w:val="20"/>
          <w:szCs w:val="20"/>
        </w:rPr>
        <w:t>d RCP8.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 as well as at a downscaled &lt;5km scale.</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methods and models included see van Hooidonk et al. (2016).</w:t>
      </w:r>
      <w:r w:rsidR="001F433F">
        <w:rPr>
          <w:rFonts w:ascii="Arial" w:hAnsi="Arial" w:cs="Arial"/>
          <w:sz w:val="20"/>
          <w:szCs w:val="20"/>
        </w:rPr>
        <w:t xml:space="preserve"> </w:t>
      </w:r>
      <w:r w:rsidR="002848ED" w:rsidRPr="009B3409">
        <w:rPr>
          <w:rFonts w:ascii="Arial" w:hAnsi="Arial" w:cs="Arial"/>
          <w:sz w:val="20"/>
          <w:szCs w:val="20"/>
        </w:rPr>
        <w:t xml:space="preserve">The 1x1 degree data ranged from </w:t>
      </w:r>
      <w:commentRangeStart w:id="166"/>
      <w:r w:rsidR="002848ED" w:rsidRPr="009B3409">
        <w:rPr>
          <w:rFonts w:ascii="Arial" w:hAnsi="Arial" w:cs="Arial"/>
          <w:sz w:val="20"/>
          <w:szCs w:val="20"/>
        </w:rPr>
        <w:t>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S</w:t>
      </w:r>
      <w:commentRangeEnd w:id="166"/>
      <w:r w:rsidR="00C201E7" w:rsidRPr="009B3409">
        <w:rPr>
          <w:rStyle w:val="CommentReference"/>
          <w:rFonts w:asciiTheme="minorHAnsi" w:hAnsiTheme="minorHAnsi" w:cstheme="minorBidi"/>
          <w:sz w:val="20"/>
          <w:szCs w:val="20"/>
        </w:rPr>
        <w:commentReference w:id="166"/>
      </w:r>
      <w:r w:rsidR="002848ED" w:rsidRPr="009B3409">
        <w:rPr>
          <w:rFonts w:ascii="Arial" w:hAnsi="Arial" w:cs="Arial"/>
          <w:sz w:val="20"/>
          <w:szCs w:val="20"/>
        </w:rPr>
        <w:t>. These data were saved as raster files and imported into R Studio (R Core Team 2015) using the R package ‘</w:t>
      </w:r>
      <w:r w:rsidR="002848ED" w:rsidRPr="009B3409">
        <w:rPr>
          <w:rFonts w:ascii="Arial" w:hAnsi="Arial" w:cs="Arial"/>
          <w:i/>
          <w:sz w:val="20"/>
          <w:szCs w:val="20"/>
        </w:rPr>
        <w:t>raster’</w:t>
      </w:r>
      <w:r w:rsidR="002848ED" w:rsidRPr="009B3409">
        <w:rPr>
          <w:rFonts w:ascii="Arial" w:hAnsi="Arial" w:cs="Arial"/>
          <w:sz w:val="20"/>
          <w:szCs w:val="20"/>
        </w:rPr>
        <w:t xml:space="preserve"> (</w:t>
      </w:r>
      <w:r w:rsidR="00FC65D5" w:rsidRPr="00D44110">
        <w:rPr>
          <w:rFonts w:ascii="Arial" w:hAnsi="Arial" w:cs="Arial"/>
          <w:color w:val="000000" w:themeColor="text1"/>
          <w:sz w:val="20"/>
          <w:szCs w:val="20"/>
        </w:rPr>
        <w:t>Hijmans</w:t>
      </w:r>
      <w:r w:rsidR="00FC65D5">
        <w:rPr>
          <w:rFonts w:ascii="Arial" w:hAnsi="Arial" w:cs="Arial"/>
          <w:color w:val="000000" w:themeColor="text1"/>
          <w:sz w:val="20"/>
          <w:szCs w:val="20"/>
        </w:rPr>
        <w:t xml:space="preserve"> </w:t>
      </w:r>
      <w:r w:rsidR="00FC65D5" w:rsidRPr="00D44110">
        <w:rPr>
          <w:rFonts w:ascii="Arial" w:hAnsi="Arial" w:cs="Arial"/>
          <w:color w:val="000000" w:themeColor="text1"/>
          <w:sz w:val="20"/>
          <w:szCs w:val="20"/>
        </w:rPr>
        <w:t>2015</w:t>
      </w:r>
      <w:r w:rsidR="002848ED" w:rsidRPr="009B3409">
        <w:rPr>
          <w:rFonts w:ascii="Arial" w:hAnsi="Arial" w:cs="Arial"/>
          <w:sz w:val="20"/>
          <w:szCs w:val="20"/>
        </w:rPr>
        <w:t xml:space="preserve">).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done by comparing extracted values at the MPA coordinates between the two datasets within the </w:t>
      </w:r>
      <w:r w:rsidR="002848ED" w:rsidRPr="003D6EDD">
        <w:rPr>
          <w:rFonts w:ascii="Arial" w:hAnsi="Arial" w:cs="Arial"/>
          <w:sz w:val="20"/>
          <w:szCs w:val="20"/>
        </w:rPr>
        <w:t xml:space="preserve">overlapping geographic extent </w:t>
      </w:r>
      <w:r w:rsidR="002848ED" w:rsidRPr="003D6EDD">
        <w:rPr>
          <w:rFonts w:ascii="Arial" w:hAnsi="Arial" w:cs="Arial"/>
          <w:sz w:val="20"/>
          <w:szCs w:val="20"/>
          <w:highlight w:val="yellow"/>
        </w:rPr>
        <w:t xml:space="preserve">and </w:t>
      </w:r>
      <w:commentRangeStart w:id="167"/>
      <w:r w:rsidR="002848ED" w:rsidRPr="003D6EDD">
        <w:rPr>
          <w:rFonts w:ascii="Arial" w:hAnsi="Arial" w:cs="Arial"/>
          <w:sz w:val="20"/>
          <w:szCs w:val="20"/>
          <w:highlight w:val="yellow"/>
        </w:rPr>
        <w:t xml:space="preserve">testing for bias along a latitudinal gradient. </w:t>
      </w:r>
      <w:commentRangeEnd w:id="167"/>
      <w:r w:rsidR="00D8593D">
        <w:rPr>
          <w:rStyle w:val="CommentReference"/>
          <w:rFonts w:asciiTheme="minorHAnsi" w:hAnsiTheme="minorHAnsi" w:cstheme="minorBidi"/>
        </w:rPr>
        <w:commentReference w:id="167"/>
      </w:r>
      <w:r w:rsidR="00C201E7" w:rsidRPr="003D6EDD">
        <w:rPr>
          <w:rFonts w:ascii="Arial" w:hAnsi="Arial" w:cs="Arial"/>
          <w:sz w:val="20"/>
          <w:szCs w:val="20"/>
          <w:highlight w:val="yellow"/>
        </w:rPr>
        <w:t>And…..did it work?</w:t>
      </w:r>
      <w:r w:rsidRPr="003D6EDD">
        <w:rPr>
          <w:rFonts w:ascii="Arial" w:hAnsi="Arial" w:cs="Arial"/>
          <w:sz w:val="20"/>
          <w:szCs w:val="20"/>
        </w:rPr>
        <w:t xml:space="preserve"> </w:t>
      </w:r>
      <w:r w:rsidR="00F440FD">
        <w:rPr>
          <w:rFonts w:ascii="Arial" w:hAnsi="Arial" w:cs="Arial"/>
          <w:sz w:val="20"/>
          <w:szCs w:val="20"/>
        </w:rPr>
        <w:t>(Table S2, Fig. S</w:t>
      </w:r>
      <w:r w:rsidR="002609B0">
        <w:rPr>
          <w:rFonts w:ascii="Arial" w:hAnsi="Arial" w:cs="Arial"/>
          <w:sz w:val="20"/>
          <w:szCs w:val="20"/>
        </w:rPr>
        <w:t>2</w:t>
      </w:r>
      <w:r w:rsidR="00F440FD">
        <w:rPr>
          <w:rFonts w:ascii="Arial" w:hAnsi="Arial" w:cs="Arial"/>
          <w:sz w:val="20"/>
          <w:szCs w:val="20"/>
        </w:rPr>
        <w:t xml:space="preserve">). </w:t>
      </w:r>
      <w:r w:rsidR="00EE3019">
        <w:rPr>
          <w:rFonts w:ascii="Arial" w:hAnsi="Arial" w:cs="Arial"/>
          <w:sz w:val="20"/>
          <w:szCs w:val="20"/>
        </w:rPr>
        <w:t xml:space="preserve">Cell-specific warming rates for the </w:t>
      </w:r>
      <w:r w:rsidR="00EE3019" w:rsidRPr="003D6EDD">
        <w:rPr>
          <w:rFonts w:ascii="Arial" w:hAnsi="Arial" w:cs="Arial"/>
          <w:sz w:val="20"/>
          <w:szCs w:val="20"/>
        </w:rPr>
        <w:t xml:space="preserve">climate scenarios (RCP4.5 and RCP8.5) were </w:t>
      </w:r>
      <w:r w:rsidR="00EE3019">
        <w:rPr>
          <w:rFonts w:ascii="Arial" w:hAnsi="Arial" w:cs="Arial"/>
          <w:sz w:val="20"/>
          <w:szCs w:val="20"/>
        </w:rPr>
        <w:t>c</w:t>
      </w:r>
      <w:commentRangeStart w:id="168"/>
      <w:r w:rsidR="00EE3019">
        <w:rPr>
          <w:rFonts w:ascii="Arial" w:hAnsi="Arial" w:cs="Arial"/>
          <w:sz w:val="20"/>
          <w:szCs w:val="20"/>
        </w:rPr>
        <w:t>alculated</w:t>
      </w:r>
      <w:r w:rsidR="00EE3019" w:rsidRPr="003D6EDD">
        <w:rPr>
          <w:rFonts w:ascii="Arial" w:hAnsi="Arial" w:cs="Arial"/>
          <w:sz w:val="20"/>
          <w:szCs w:val="20"/>
        </w:rPr>
        <w:t xml:space="preserve"> </w:t>
      </w:r>
      <w:r w:rsidR="00EE3019">
        <w:rPr>
          <w:rFonts w:ascii="Arial" w:hAnsi="Arial" w:cs="Arial"/>
          <w:sz w:val="20"/>
          <w:szCs w:val="20"/>
        </w:rPr>
        <w:t>as l</w:t>
      </w:r>
      <w:r w:rsidR="00EE3019" w:rsidRPr="003D6EDD">
        <w:rPr>
          <w:rFonts w:ascii="Arial" w:hAnsi="Arial" w:cs="Arial"/>
          <w:sz w:val="20"/>
          <w:szCs w:val="20"/>
        </w:rPr>
        <w:t>inear rate</w:t>
      </w:r>
      <w:r w:rsidR="00EE3019">
        <w:rPr>
          <w:rFonts w:ascii="Arial" w:hAnsi="Arial" w:cs="Arial"/>
          <w:sz w:val="20"/>
          <w:szCs w:val="20"/>
        </w:rPr>
        <w:t>s</w:t>
      </w:r>
      <w:r w:rsidR="00EE3019" w:rsidRPr="003D6EDD">
        <w:rPr>
          <w:rFonts w:ascii="Arial" w:hAnsi="Arial" w:cs="Arial"/>
          <w:sz w:val="20"/>
          <w:szCs w:val="20"/>
        </w:rPr>
        <w:t xml:space="preserve"> of change </w:t>
      </w:r>
      <w:r w:rsidR="00EE3019">
        <w:rPr>
          <w:rFonts w:ascii="Arial" w:hAnsi="Arial" w:cs="Arial"/>
          <w:sz w:val="20"/>
          <w:szCs w:val="20"/>
        </w:rPr>
        <w:t>(</w:t>
      </w:r>
      <w:r w:rsidR="00EE3019" w:rsidRPr="001618FB">
        <w:rPr>
          <w:rFonts w:ascii="Arial" w:hAnsi="Arial" w:cs="Arial"/>
          <w:color w:val="1A1A1A"/>
          <w:sz w:val="20"/>
          <w:szCs w:val="20"/>
        </w:rPr>
        <w:t>°C</w:t>
      </w:r>
      <w:r w:rsidR="00EE3019">
        <w:rPr>
          <w:rFonts w:ascii="Arial" w:hAnsi="Arial" w:cs="Arial"/>
          <w:color w:val="1A1A1A"/>
          <w:sz w:val="20"/>
          <w:szCs w:val="20"/>
        </w:rPr>
        <w:t xml:space="preserve"> </w:t>
      </w:r>
      <w:r w:rsidR="00EE3019" w:rsidRPr="001618FB">
        <w:rPr>
          <w:rFonts w:ascii="Arial" w:hAnsi="Arial" w:cs="Arial"/>
          <w:color w:val="1A1A1A"/>
          <w:sz w:val="20"/>
          <w:szCs w:val="20"/>
        </w:rPr>
        <w:t>/ year</w:t>
      </w:r>
      <w:r w:rsidR="00EE3019">
        <w:rPr>
          <w:rFonts w:ascii="Arial" w:hAnsi="Arial" w:cs="Arial"/>
          <w:sz w:val="20"/>
          <w:szCs w:val="20"/>
        </w:rPr>
        <w:t>) for both the</w:t>
      </w:r>
      <w:r w:rsidR="003D6EDD" w:rsidRPr="003D6EDD">
        <w:rPr>
          <w:rFonts w:ascii="Arial" w:hAnsi="Arial" w:cs="Arial"/>
          <w:sz w:val="20"/>
          <w:szCs w:val="20"/>
        </w:rPr>
        <w:t xml:space="preserve"> annual </w:t>
      </w:r>
      <w:commentRangeStart w:id="169"/>
      <w:commentRangeStart w:id="170"/>
      <w:r w:rsidR="003D6EDD" w:rsidRPr="003D6EDD">
        <w:rPr>
          <w:rFonts w:ascii="Arial" w:hAnsi="Arial" w:cs="Arial"/>
          <w:sz w:val="20"/>
          <w:szCs w:val="20"/>
        </w:rPr>
        <w:t xml:space="preserve">mean and annual maximum </w:t>
      </w:r>
      <w:commentRangeEnd w:id="169"/>
      <w:r w:rsidR="003D6EDD" w:rsidRPr="003D6EDD">
        <w:rPr>
          <w:rStyle w:val="CommentReference"/>
          <w:rFonts w:ascii="Arial" w:hAnsi="Arial" w:cs="Arial"/>
          <w:sz w:val="20"/>
          <w:szCs w:val="20"/>
        </w:rPr>
        <w:commentReference w:id="169"/>
      </w:r>
      <w:commentRangeEnd w:id="170"/>
      <w:r w:rsidR="003D6EDD" w:rsidRPr="003D6EDD">
        <w:rPr>
          <w:rStyle w:val="CommentReference"/>
          <w:rFonts w:ascii="Arial" w:hAnsi="Arial" w:cs="Arial"/>
          <w:sz w:val="20"/>
          <w:szCs w:val="20"/>
        </w:rPr>
        <w:commentReference w:id="170"/>
      </w:r>
      <w:r w:rsidR="003D6EDD" w:rsidRPr="003D6EDD">
        <w:rPr>
          <w:rStyle w:val="CommentReference"/>
          <w:rFonts w:ascii="Arial" w:hAnsi="Arial" w:cs="Arial"/>
          <w:sz w:val="20"/>
          <w:szCs w:val="20"/>
        </w:rPr>
        <w:t>SST</w:t>
      </w:r>
      <w:r w:rsidR="003D6EDD" w:rsidRPr="003D6EDD">
        <w:rPr>
          <w:rFonts w:ascii="Arial" w:hAnsi="Arial" w:cs="Arial"/>
          <w:sz w:val="20"/>
          <w:szCs w:val="20"/>
        </w:rPr>
        <w:t>, between 2006 (based on observed current temperatures</w:t>
      </w:r>
      <w:r w:rsidR="002848ED" w:rsidRPr="003D6EDD">
        <w:rPr>
          <w:rFonts w:ascii="Arial" w:hAnsi="Arial" w:cs="Arial"/>
          <w:sz w:val="20"/>
          <w:szCs w:val="20"/>
        </w:rPr>
        <w:t>) and predicted 2100 temperatures.</w:t>
      </w:r>
      <w:r w:rsidR="002848ED" w:rsidRPr="00C3570E">
        <w:rPr>
          <w:rFonts w:ascii="Arial" w:hAnsi="Arial" w:cs="Arial"/>
          <w:sz w:val="20"/>
          <w:szCs w:val="20"/>
        </w:rPr>
        <w:t xml:space="preserve"> </w:t>
      </w:r>
      <w:commentRangeEnd w:id="168"/>
      <w:r w:rsidR="00D8593D">
        <w:rPr>
          <w:rStyle w:val="CommentReference"/>
          <w:rFonts w:asciiTheme="minorHAnsi" w:hAnsiTheme="minorHAnsi" w:cstheme="minorBidi"/>
        </w:rPr>
        <w:commentReference w:id="168"/>
      </w:r>
    </w:p>
    <w:p w14:paraId="457351DA" w14:textId="77777777" w:rsidR="003E65E1" w:rsidRPr="00C3570E" w:rsidRDefault="003E65E1" w:rsidP="00FC65D5">
      <w:pPr>
        <w:spacing w:line="480" w:lineRule="auto"/>
        <w:rPr>
          <w:rFonts w:ascii="Arial" w:hAnsi="Arial" w:cs="Arial"/>
          <w:sz w:val="20"/>
          <w:szCs w:val="20"/>
        </w:rPr>
      </w:pPr>
    </w:p>
    <w:p w14:paraId="1E377E36" w14:textId="2940D979" w:rsidR="002848ED" w:rsidRDefault="00C3570E" w:rsidP="00FC65D5">
      <w:pPr>
        <w:spacing w:line="480" w:lineRule="auto"/>
        <w:rPr>
          <w:rFonts w:ascii="Arial" w:hAnsi="Arial" w:cs="Arial"/>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gathered from</w:t>
      </w:r>
      <w:r w:rsidR="003F27E2">
        <w:rPr>
          <w:rFonts w:ascii="Arial" w:hAnsi="Arial" w:cs="Arial"/>
          <w:sz w:val="20"/>
          <w:szCs w:val="20"/>
        </w:rPr>
        <w:t xml:space="preserve"> </w:t>
      </w:r>
      <w:commentRangeStart w:id="171"/>
      <w:r w:rsidR="003F27E2" w:rsidRPr="003F27E2">
        <w:rPr>
          <w:rFonts w:ascii="Arial" w:hAnsi="Arial" w:cs="Arial"/>
          <w:sz w:val="20"/>
          <w:szCs w:val="20"/>
          <w:highlight w:val="yellow"/>
        </w:rPr>
        <w:t>xxxxxx</w:t>
      </w:r>
      <w:commentRangeEnd w:id="171"/>
      <w:r w:rsidR="003F27E2">
        <w:rPr>
          <w:rStyle w:val="CommentReference"/>
          <w:rFonts w:asciiTheme="minorHAnsi" w:hAnsiTheme="minorHAnsi" w:cstheme="minorBidi"/>
        </w:rPr>
        <w:commentReference w:id="171"/>
      </w:r>
      <w:r w:rsidR="002848ED" w:rsidRPr="00C3570E">
        <w:rPr>
          <w:rFonts w:ascii="Arial" w:hAnsi="Arial" w:cs="Arial"/>
          <w:sz w:val="20"/>
          <w:szCs w:val="20"/>
        </w:rPr>
        <w:t>. Climatic data were extracted from the raster cell closest to the centroid of the spatial polygon for each MPA, and the distance between the raster value and centroid was measured. A downscaled SST raster from Bio-ORACLE (</w:t>
      </w:r>
      <w:r w:rsidR="00FC65D5">
        <w:rPr>
          <w:rFonts w:ascii="Arial" w:hAnsi="Arial" w:cs="Arial"/>
          <w:sz w:val="20"/>
          <w:szCs w:val="20"/>
        </w:rPr>
        <w:t>T</w:t>
      </w:r>
      <w:r w:rsidR="002848ED" w:rsidRPr="00C3570E">
        <w:rPr>
          <w:rFonts w:ascii="Arial" w:hAnsi="Arial" w:cs="Arial"/>
          <w:sz w:val="20"/>
          <w:szCs w:val="20"/>
        </w:rPr>
        <w:t xml:space="preserve">yberghein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002848ED" w:rsidRPr="00C3570E">
        <w:rPr>
          <w:rFonts w:ascii="Arial" w:hAnsi="Arial" w:cs="Arial"/>
          <w:sz w:val="20"/>
          <w:szCs w:val="20"/>
        </w:rPr>
        <w:t xml:space="preserve">reat </w:t>
      </w:r>
      <w:r w:rsidR="00C201E7" w:rsidRPr="00C3570E">
        <w:rPr>
          <w:rFonts w:ascii="Arial" w:hAnsi="Arial" w:cs="Arial"/>
          <w:sz w:val="20"/>
          <w:szCs w:val="20"/>
        </w:rPr>
        <w:t>L</w:t>
      </w:r>
      <w:r w:rsidR="002848ED"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002848ED"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002848ED"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r w:rsidR="002848ED" w:rsidRPr="00C3570E">
        <w:rPr>
          <w:rFonts w:ascii="Arial" w:hAnsi="Arial" w:cs="Arial"/>
          <w:sz w:val="20"/>
          <w:szCs w:val="20"/>
          <w:vertAlign w:val="superscript"/>
        </w:rPr>
        <w:t>o</w:t>
      </w:r>
      <w:r w:rsidR="002848ED" w:rsidRPr="00C3570E">
        <w:rPr>
          <w:rFonts w:ascii="Arial" w:hAnsi="Arial" w:cs="Arial"/>
          <w:sz w:val="20"/>
          <w:szCs w:val="20"/>
        </w:rPr>
        <w:t>S to 23.5</w:t>
      </w:r>
      <w:r w:rsidR="0089107E" w:rsidRPr="00C3570E">
        <w:rPr>
          <w:rFonts w:ascii="Arial" w:hAnsi="Arial" w:cs="Arial"/>
          <w:sz w:val="20"/>
          <w:szCs w:val="20"/>
        </w:rPr>
        <w:t xml:space="preserve"> </w:t>
      </w:r>
      <w:r w:rsidR="002848ED" w:rsidRPr="00C3570E">
        <w:rPr>
          <w:rFonts w:ascii="Arial" w:hAnsi="Arial" w:cs="Arial"/>
          <w:sz w:val="20"/>
          <w:szCs w:val="20"/>
          <w:vertAlign w:val="superscript"/>
        </w:rPr>
        <w:t>o</w:t>
      </w:r>
      <w:r w:rsidR="002848ED" w:rsidRPr="00C3570E">
        <w:rPr>
          <w:rFonts w:ascii="Arial" w:hAnsi="Arial" w:cs="Arial"/>
          <w:sz w:val="20"/>
          <w:szCs w:val="20"/>
        </w:rPr>
        <w:t>N across the equator (n=2458). All analyses were also run as a global composition of MPAs (n=8236) as well as the small</w:t>
      </w:r>
      <w:r w:rsidR="0089107E" w:rsidRPr="00C3570E">
        <w:rPr>
          <w:rFonts w:ascii="Arial" w:hAnsi="Arial" w:cs="Arial"/>
          <w:sz w:val="20"/>
          <w:szCs w:val="20"/>
        </w:rPr>
        <w:t>er</w:t>
      </w:r>
      <w:r w:rsidR="002848ED" w:rsidRPr="00C3570E">
        <w:rPr>
          <w:rFonts w:ascii="Arial" w:hAnsi="Arial" w:cs="Arial"/>
          <w:sz w:val="20"/>
          <w:szCs w:val="20"/>
        </w:rPr>
        <w:t xml:space="preserve"> subset of no-take reserves (n=309). These groups were analyzed for both RCP 8.5 and RCP 4.5 climate scenarios. </w:t>
      </w:r>
      <w:r w:rsidR="002848ED" w:rsidRPr="00C3570E">
        <w:rPr>
          <w:rFonts w:ascii="Arial" w:hAnsi="Arial" w:cs="Arial"/>
          <w:sz w:val="20"/>
          <w:szCs w:val="20"/>
        </w:rPr>
        <w:lastRenderedPageBreak/>
        <w:t xml:space="preserve">The rate of change in SST at the sites of MPAs was compared to the background rate of change. This comparison was done </w:t>
      </w:r>
      <w:r w:rsidR="0089107E" w:rsidRPr="00C3570E">
        <w:rPr>
          <w:rFonts w:ascii="Arial" w:hAnsi="Arial" w:cs="Arial"/>
          <w:sz w:val="20"/>
          <w:szCs w:val="20"/>
        </w:rPr>
        <w:t>for</w:t>
      </w:r>
      <w:r w:rsidR="002848ED"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1FEE11F5"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(ToE)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ToE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of the approach is given here.  ToE is calculated for the annual maxima of SST and the annual minima of thermocline average oxygen concentration.  Trends in SST and oxygen are calculated using a generalised least squares model with a first-order autoregressive error term. The time series of annual extrema in the conjoined historical and warming scenario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 remainder of the time series.  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ToE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t>Community Thermal Safety Margins (</w:t>
      </w:r>
      <w:commentRangeStart w:id="172"/>
      <w:r w:rsidRPr="003E65E1">
        <w:rPr>
          <w:rFonts w:ascii="Arial" w:hAnsi="Arial" w:cs="Arial"/>
          <w:b/>
          <w:i/>
          <w:color w:val="1A1A1A"/>
          <w:sz w:val="20"/>
          <w:szCs w:val="20"/>
        </w:rPr>
        <w:t xml:space="preserve">CTSM) analysis: </w:t>
      </w:r>
      <w:commentRangeEnd w:id="172"/>
      <w:r w:rsidR="00A434A2">
        <w:rPr>
          <w:rStyle w:val="CommentReference"/>
          <w:rFonts w:asciiTheme="minorHAnsi" w:hAnsiTheme="minorHAnsi" w:cstheme="minorBidi"/>
        </w:rPr>
        <w:commentReference w:id="172"/>
      </w:r>
    </w:p>
    <w:p w14:paraId="3F49D3BA" w14:textId="77777777" w:rsidR="003E65E1" w:rsidRDefault="003E65E1"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Hijmans</w:t>
      </w:r>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14"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Tyberghein L, Verbruggen H, Pauly K, Troupin C, Mineur F, De Clerck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2B1DB9BA" w14:textId="77777777" w:rsidR="00D44110" w:rsidRPr="00D44110" w:rsidRDefault="00D44110" w:rsidP="00FC65D5">
      <w:pPr>
        <w:ind w:left="405" w:hanging="405"/>
        <w:rPr>
          <w:rFonts w:ascii="Arial" w:hAnsi="Arial" w:cs="Arial"/>
          <w:sz w:val="20"/>
          <w:szCs w:val="20"/>
        </w:rPr>
      </w:pPr>
      <w:r w:rsidRPr="00D44110">
        <w:rPr>
          <w:rFonts w:ascii="Arial" w:hAnsi="Arial" w:cs="Arial"/>
          <w:sz w:val="20"/>
          <w:szCs w:val="20"/>
        </w:rPr>
        <w:t xml:space="preserve">van Hooidonk RJ, Maynard J, Tamelander J et al. (2016) Local-scale projections of coral reef futures and implications of the Paris Agreement. </w:t>
      </w:r>
      <w:r w:rsidRPr="00D44110">
        <w:rPr>
          <w:rFonts w:ascii="Arial" w:hAnsi="Arial" w:cs="Arial"/>
          <w:i/>
          <w:iCs/>
          <w:sz w:val="20"/>
          <w:szCs w:val="20"/>
        </w:rPr>
        <w:t>Nature Publishing Group</w:t>
      </w:r>
      <w:r w:rsidRPr="00D44110">
        <w:rPr>
          <w:rFonts w:ascii="Arial" w:hAnsi="Arial" w:cs="Arial"/>
          <w:sz w:val="20"/>
          <w:szCs w:val="20"/>
        </w:rPr>
        <w:t>, 1–8</w:t>
      </w: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commentRangeStart w:id="173"/>
      <w:r w:rsidR="001003E3" w:rsidRPr="0005090E">
        <w:rPr>
          <w:rFonts w:ascii="Arial" w:hAnsi="Arial" w:cs="Arial"/>
          <w:sz w:val="20"/>
          <w:szCs w:val="20"/>
          <w:highlight w:val="yellow"/>
        </w:rPr>
        <w:t>ensembles</w:t>
      </w:r>
      <w:commentRangeEnd w:id="173"/>
      <w:r w:rsidR="0042737A">
        <w:rPr>
          <w:rStyle w:val="CommentReference"/>
          <w:rFonts w:asciiTheme="minorHAnsi" w:hAnsiTheme="minorHAnsi" w:cstheme="minorBidi"/>
        </w:rPr>
        <w:commentReference w:id="173"/>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74792888"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(mean</w:t>
      </w:r>
      <w:r>
        <w:rPr>
          <w:rFonts w:ascii="Arial" w:hAnsi="Arial" w:cs="Arial"/>
          <w:sz w:val="20"/>
          <w:szCs w:val="20"/>
        </w:rPr>
        <w:t xml:space="preserve"> </w:t>
      </w:r>
      <w:r w:rsidR="003326B2">
        <w:rPr>
          <w:rFonts w:ascii="Arial" w:hAnsi="Arial" w:cs="Arial"/>
          <w:sz w:val="20"/>
          <w:szCs w:val="20"/>
        </w:rPr>
        <w:t xml:space="preserve">annual </w:t>
      </w:r>
      <w:r>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w:t>
      </w:r>
      <w:r w:rsidR="003326B2">
        <w:rPr>
          <w:rFonts w:ascii="Arial" w:hAnsi="Arial" w:cs="Arial"/>
          <w:color w:val="1A1A1A"/>
          <w:sz w:val="20"/>
          <w:szCs w:val="20"/>
        </w:rPr>
        <w:t xml:space="preserve"> based on </w:t>
      </w:r>
      <w:r w:rsidR="003326B2">
        <w:rPr>
          <w:rFonts w:ascii="Arial" w:hAnsi="Arial" w:cs="Arial"/>
          <w:sz w:val="20"/>
          <w:szCs w:val="20"/>
        </w:rPr>
        <w:t xml:space="preserve">based on the </w:t>
      </w:r>
      <w:r w:rsidR="003326B2" w:rsidRPr="003326B2">
        <w:rPr>
          <w:rFonts w:ascii="Arial" w:hAnsi="Arial" w:cs="Arial"/>
          <w:sz w:val="20"/>
          <w:szCs w:val="20"/>
        </w:rPr>
        <w:t xml:space="preserve">large-grain native CMIP5 simulation ensembles and downscaled values </w:t>
      </w:r>
      <w:r w:rsidR="000D30F0" w:rsidRPr="003326B2">
        <w:rPr>
          <w:rFonts w:ascii="Arial" w:hAnsi="Arial" w:cs="Arial"/>
          <w:color w:val="1A1A1A"/>
          <w:sz w:val="20"/>
          <w:szCs w:val="20"/>
        </w:rPr>
        <w:t>i</w:t>
      </w:r>
      <w:r w:rsidR="000D30F0">
        <w:rPr>
          <w:rFonts w:ascii="Arial" w:hAnsi="Arial" w:cs="Arial"/>
          <w:color w:val="1A1A1A"/>
          <w:sz w:val="20"/>
          <w:szCs w:val="20"/>
        </w:rPr>
        <w:t>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for two different emiss</w:t>
      </w:r>
      <w:r w:rsidR="003326B2">
        <w:rPr>
          <w:rFonts w:ascii="Arial" w:hAnsi="Arial" w:cs="Arial"/>
          <w:sz w:val="20"/>
          <w:szCs w:val="20"/>
        </w:rPr>
        <w:t>ion scenarios (RCP 8.5 and 4.5).</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F440FD" w:rsidRPr="00884042" w14:paraId="226F5CB0" w14:textId="77777777" w:rsidTr="00F440FD">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9C9BCFC" w14:textId="77C5E8A7" w:rsidR="005B53A2" w:rsidRPr="00BD75A5" w:rsidRDefault="0042737A" w:rsidP="00872895">
            <w:pPr>
              <w:jc w:val="both"/>
              <w:rPr>
                <w:rFonts w:ascii="Arial" w:hAnsi="Arial" w:cs="Arial"/>
                <w:sz w:val="18"/>
                <w:szCs w:val="18"/>
              </w:rPr>
            </w:pPr>
            <w:r>
              <w:rPr>
                <w:rFonts w:ascii="Arial" w:hAnsi="Arial" w:cs="Arial"/>
                <w:sz w:val="18"/>
                <w:szCs w:val="18"/>
              </w:rPr>
              <w:t>Scenario</w:t>
            </w:r>
          </w:p>
        </w:tc>
        <w:tc>
          <w:tcPr>
            <w:tcW w:w="15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F440FD" w14:paraId="7CAD6F78" w14:textId="77777777" w:rsidTr="00F440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EBD1AA8" w14:textId="7E7B414E"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8.5</w:t>
            </w:r>
          </w:p>
        </w:tc>
        <w:tc>
          <w:tcPr>
            <w:tcW w:w="15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198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F440FD" w14:paraId="250773C9" w14:textId="77777777" w:rsidTr="00F440FD">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E12E256" w14:textId="59854A3D"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4.5</w:t>
            </w:r>
          </w:p>
        </w:tc>
        <w:tc>
          <w:tcPr>
            <w:tcW w:w="15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174"/>
      </w:r>
      <w:r w:rsidR="00617991">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1E426E55"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p>
    <w:p w14:paraId="260DA44D" w14:textId="31E1EFA8" w:rsidR="00A55A58" w:rsidRPr="001A39AE" w:rsidRDefault="00A55A58">
      <w:pPr>
        <w:rPr>
          <w:rFonts w:ascii="Arial" w:hAnsi="Arial" w:cs="Arial"/>
          <w:b/>
          <w:sz w:val="20"/>
          <w:szCs w:val="20"/>
        </w:rPr>
      </w:pPr>
      <w:r>
        <w:rPr>
          <w:rFonts w:ascii="Arial" w:hAnsi="Arial" w:cs="Arial"/>
          <w:b/>
          <w:color w:val="1A1A1A"/>
          <w:sz w:val="20"/>
          <w:szCs w:val="20"/>
        </w:rPr>
        <w:br w:type="page"/>
      </w:r>
    </w:p>
    <w:p w14:paraId="58179F44" w14:textId="77777777" w:rsidR="00F440FD" w:rsidRDefault="00F440FD" w:rsidP="00A55A58">
      <w:pPr>
        <w:spacing w:line="480" w:lineRule="auto"/>
        <w:rPr>
          <w:rFonts w:ascii="Arial" w:hAnsi="Arial" w:cs="Arial"/>
          <w:b/>
          <w:sz w:val="20"/>
          <w:szCs w:val="20"/>
        </w:rPr>
      </w:pP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29F63745" w14:textId="5F0858A0" w:rsidR="00994EE2" w:rsidRDefault="00F440FD" w:rsidP="00994EE2">
      <w:pPr>
        <w:spacing w:line="480" w:lineRule="auto"/>
        <w:rPr>
          <w:rFonts w:ascii="Arial" w:hAnsi="Arial" w:cs="Arial"/>
          <w:sz w:val="20"/>
          <w:szCs w:val="20"/>
        </w:rPr>
      </w:pPr>
      <w:r w:rsidRPr="00793D3A">
        <w:rPr>
          <w:rFonts w:ascii="Arial" w:hAnsi="Arial" w:cs="Arial"/>
          <w:b/>
          <w:sz w:val="20"/>
          <w:szCs w:val="20"/>
        </w:rPr>
        <w:t>Figure S</w:t>
      </w:r>
      <w:r>
        <w:rPr>
          <w:rFonts w:ascii="Arial" w:hAnsi="Arial" w:cs="Arial"/>
          <w:b/>
          <w:sz w:val="20"/>
          <w:szCs w:val="20"/>
        </w:rPr>
        <w:t>2</w:t>
      </w:r>
      <w:r w:rsidRPr="00793D3A">
        <w:rPr>
          <w:rFonts w:ascii="Arial" w:hAnsi="Arial" w:cs="Arial"/>
          <w:b/>
          <w:sz w:val="20"/>
          <w:szCs w:val="20"/>
        </w:rPr>
        <w:t>.</w:t>
      </w:r>
      <w:r w:rsidRPr="00793D3A">
        <w:rPr>
          <w:rFonts w:ascii="Arial" w:hAnsi="Arial" w:cs="Arial"/>
          <w:sz w:val="20"/>
          <w:szCs w:val="20"/>
        </w:rPr>
        <w:t xml:space="preserve"> Frequency histograms comparing </w:t>
      </w:r>
      <w:r w:rsidR="00994EE2">
        <w:rPr>
          <w:rFonts w:ascii="Arial" w:hAnsi="Arial" w:cs="Arial"/>
          <w:sz w:val="20"/>
          <w:szCs w:val="20"/>
        </w:rPr>
        <w:t xml:space="preserve">projected </w:t>
      </w:r>
      <w:r w:rsidR="00994EE2" w:rsidRPr="00BF5917">
        <w:rPr>
          <w:rFonts w:ascii="Arial" w:hAnsi="Arial" w:cs="Arial"/>
          <w:sz w:val="20"/>
          <w:szCs w:val="20"/>
        </w:rPr>
        <w:t xml:space="preserve">rates of </w:t>
      </w:r>
      <w:r w:rsidR="00994EE2">
        <w:rPr>
          <w:rFonts w:ascii="Arial" w:hAnsi="Arial" w:cs="Arial"/>
          <w:sz w:val="20"/>
          <w:szCs w:val="20"/>
        </w:rPr>
        <w:t xml:space="preserve">increase of </w:t>
      </w:r>
      <w:r w:rsidR="00994EE2" w:rsidRPr="00BF5917">
        <w:rPr>
          <w:rFonts w:ascii="Arial" w:hAnsi="Arial" w:cs="Arial"/>
          <w:sz w:val="20"/>
          <w:szCs w:val="20"/>
        </w:rPr>
        <w:t>ocean temperature (mean</w:t>
      </w:r>
      <w:r w:rsidR="00994EE2">
        <w:rPr>
          <w:rFonts w:ascii="Arial" w:hAnsi="Arial" w:cs="Arial"/>
          <w:sz w:val="20"/>
          <w:szCs w:val="20"/>
        </w:rPr>
        <w:t xml:space="preserve"> annual SST</w:t>
      </w:r>
      <w:r w:rsidR="00994EE2" w:rsidRPr="00BF5917">
        <w:rPr>
          <w:rFonts w:ascii="Arial" w:hAnsi="Arial" w:cs="Arial"/>
          <w:sz w:val="20"/>
          <w:szCs w:val="20"/>
        </w:rPr>
        <w:t xml:space="preserve"> </w:t>
      </w:r>
      <w:r w:rsidR="00994EE2" w:rsidRPr="00BF5917">
        <w:rPr>
          <w:rFonts w:ascii="Arial" w:hAnsi="Arial" w:cs="Arial"/>
          <w:color w:val="1A1A1A"/>
          <w:sz w:val="20"/>
          <w:szCs w:val="20"/>
        </w:rPr>
        <w:t xml:space="preserve">°C </w:t>
      </w:r>
      <w:r w:rsidR="00994EE2">
        <w:rPr>
          <w:rFonts w:ascii="Arial" w:hAnsi="Arial" w:cs="Arial"/>
          <w:color w:val="1A1A1A"/>
          <w:sz w:val="20"/>
          <w:szCs w:val="20"/>
        </w:rPr>
        <w:t xml:space="preserve">/ year </w:t>
      </w:r>
      <w:r w:rsidR="00994EE2" w:rsidRPr="00BF5917">
        <w:rPr>
          <w:rFonts w:ascii="Arial" w:hAnsi="Arial" w:cs="Arial"/>
          <w:color w:val="1A1A1A"/>
          <w:sz w:val="20"/>
          <w:szCs w:val="20"/>
        </w:rPr>
        <w:sym w:font="Symbol" w:char="F0B1"/>
      </w:r>
      <w:r w:rsidR="00994EE2" w:rsidRPr="00BF5917">
        <w:rPr>
          <w:rFonts w:ascii="Arial" w:hAnsi="Arial" w:cs="Arial"/>
          <w:color w:val="1A1A1A"/>
          <w:sz w:val="20"/>
          <w:szCs w:val="20"/>
        </w:rPr>
        <w:t xml:space="preserve"> 1 SD)</w:t>
      </w:r>
      <w:r w:rsidR="00994EE2">
        <w:rPr>
          <w:rFonts w:ascii="Arial" w:hAnsi="Arial" w:cs="Arial"/>
          <w:color w:val="1A1A1A"/>
          <w:sz w:val="20"/>
          <w:szCs w:val="20"/>
        </w:rPr>
        <w:t xml:space="preserve"> based on </w:t>
      </w:r>
      <w:r w:rsidR="00994EE2">
        <w:rPr>
          <w:rFonts w:ascii="Arial" w:hAnsi="Arial" w:cs="Arial"/>
          <w:sz w:val="20"/>
          <w:szCs w:val="20"/>
        </w:rPr>
        <w:t xml:space="preserve">based on the </w:t>
      </w:r>
      <w:r w:rsidR="00994EE2" w:rsidRPr="003326B2">
        <w:rPr>
          <w:rFonts w:ascii="Arial" w:hAnsi="Arial" w:cs="Arial"/>
          <w:sz w:val="20"/>
          <w:szCs w:val="20"/>
        </w:rPr>
        <w:t xml:space="preserve">large-grain native CMIP5 simulation ensembles </w:t>
      </w:r>
      <w:r w:rsidR="00994EE2">
        <w:rPr>
          <w:rFonts w:ascii="Arial" w:hAnsi="Arial" w:cs="Arial"/>
          <w:sz w:val="20"/>
          <w:szCs w:val="20"/>
        </w:rPr>
        <w:t xml:space="preserve">(top panels) </w:t>
      </w:r>
      <w:r w:rsidR="00994EE2" w:rsidRPr="003326B2">
        <w:rPr>
          <w:rFonts w:ascii="Arial" w:hAnsi="Arial" w:cs="Arial"/>
          <w:sz w:val="20"/>
          <w:szCs w:val="20"/>
        </w:rPr>
        <w:t xml:space="preserve">and downscaled values </w:t>
      </w:r>
      <w:r w:rsidR="00994EE2">
        <w:rPr>
          <w:rFonts w:ascii="Arial" w:hAnsi="Arial" w:cs="Arial"/>
          <w:sz w:val="20"/>
          <w:szCs w:val="20"/>
        </w:rPr>
        <w:t xml:space="preserve">(bottom values) </w:t>
      </w:r>
      <w:r w:rsidR="00994EE2" w:rsidRPr="003326B2">
        <w:rPr>
          <w:rFonts w:ascii="Arial" w:hAnsi="Arial" w:cs="Arial"/>
          <w:color w:val="1A1A1A"/>
          <w:sz w:val="20"/>
          <w:szCs w:val="20"/>
        </w:rPr>
        <w:t>i</w:t>
      </w:r>
      <w:r w:rsidR="00994EE2">
        <w:rPr>
          <w:rFonts w:ascii="Arial" w:hAnsi="Arial" w:cs="Arial"/>
          <w:color w:val="1A1A1A"/>
          <w:sz w:val="20"/>
          <w:szCs w:val="20"/>
        </w:rPr>
        <w:t>n</w:t>
      </w:r>
      <w:r w:rsidR="00994EE2" w:rsidRPr="00BF5917">
        <w:rPr>
          <w:rFonts w:ascii="Arial" w:hAnsi="Arial" w:cs="Arial"/>
          <w:color w:val="1A1A1A"/>
          <w:sz w:val="20"/>
          <w:szCs w:val="20"/>
        </w:rPr>
        <w:t xml:space="preserve"> </w:t>
      </w:r>
      <w:r w:rsidR="00994EE2" w:rsidRPr="000C22A0">
        <w:rPr>
          <w:rFonts w:ascii="Arial" w:hAnsi="Arial" w:cs="Arial"/>
          <w:color w:val="1A1A1A"/>
          <w:sz w:val="20"/>
          <w:szCs w:val="20"/>
        </w:rPr>
        <w:t>5196</w:t>
      </w:r>
      <w:r w:rsidR="00994EE2">
        <w:rPr>
          <w:rFonts w:ascii="Arial" w:hAnsi="Arial" w:cs="Arial"/>
          <w:color w:val="1A1A1A"/>
          <w:sz w:val="20"/>
          <w:szCs w:val="20"/>
        </w:rPr>
        <w:t xml:space="preserve"> </w:t>
      </w:r>
      <w:r w:rsidR="00994EE2">
        <w:rPr>
          <w:rFonts w:ascii="Arial" w:hAnsi="Arial" w:cs="Arial"/>
          <w:sz w:val="18"/>
          <w:szCs w:val="18"/>
        </w:rPr>
        <w:t xml:space="preserve">tropical and subtropical </w:t>
      </w:r>
      <w:r w:rsidR="00994EE2">
        <w:rPr>
          <w:rFonts w:ascii="Arial" w:hAnsi="Arial" w:cs="Arial"/>
          <w:color w:val="1A1A1A"/>
          <w:sz w:val="20"/>
          <w:szCs w:val="20"/>
        </w:rPr>
        <w:t>Marine Protected Areas</w:t>
      </w:r>
      <w:r w:rsidR="00994EE2" w:rsidRPr="00BF5917">
        <w:rPr>
          <w:rFonts w:ascii="Arial" w:hAnsi="Arial" w:cs="Arial"/>
          <w:color w:val="1A1A1A"/>
          <w:sz w:val="20"/>
          <w:szCs w:val="20"/>
        </w:rPr>
        <w:t xml:space="preserve"> </w:t>
      </w:r>
      <w:r w:rsidR="00994EE2">
        <w:rPr>
          <w:rFonts w:ascii="Arial" w:hAnsi="Arial" w:cs="Arial"/>
          <w:sz w:val="20"/>
          <w:szCs w:val="20"/>
        </w:rPr>
        <w:t>for two different emission scenarios (RCP 8.5 and 4.5).</w:t>
      </w:r>
    </w:p>
    <w:p w14:paraId="665BA5FB" w14:textId="77777777" w:rsidR="00994EE2" w:rsidRDefault="00994EE2" w:rsidP="00F440FD">
      <w:pPr>
        <w:rPr>
          <w:rFonts w:ascii="Arial" w:hAnsi="Arial" w:cs="Arial"/>
          <w:b/>
          <w:color w:val="1A1A1A"/>
          <w:sz w:val="20"/>
          <w:szCs w:val="20"/>
        </w:rPr>
      </w:pPr>
    </w:p>
    <w:sectPr w:rsidR="00994EE2" w:rsidSect="00DB6800">
      <w:headerReference w:type="default" r:id="rId20"/>
      <w:footerReference w:type="even" r:id="rId21"/>
      <w:footerReference w:type="default" r:id="rId22"/>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ichard Aronson" w:date="2017-08-31T11:29:00Z" w:initials="RA">
    <w:p w14:paraId="692606FF" w14:textId="6248B90A" w:rsidR="00557C64" w:rsidRDefault="00557C64">
      <w:pPr>
        <w:pStyle w:val="CommentText"/>
      </w:pPr>
      <w:r>
        <w:rPr>
          <w:rStyle w:val="CommentReference"/>
        </w:rPr>
        <w:annotationRef/>
      </w:r>
      <w:r>
        <w:t>JB, I am clearing out your queries to others, so you can see clearly what my suggested edits are.</w:t>
      </w:r>
    </w:p>
  </w:comment>
  <w:comment w:id="14" w:author="John Bruno" w:date="2017-08-30T14:54:00Z" w:initials="JB">
    <w:p w14:paraId="77FFAEBF" w14:textId="761ACD2B" w:rsidR="00557C64" w:rsidRDefault="00557C64">
      <w:pPr>
        <w:pStyle w:val="CommentText"/>
      </w:pPr>
      <w:r>
        <w:rPr>
          <w:rStyle w:val="CommentReference"/>
        </w:rPr>
        <w:annotationRef/>
      </w:r>
      <w:r>
        <w:t xml:space="preserve">Rich, we could move this paragraph down to the bottom. </w:t>
      </w:r>
    </w:p>
  </w:comment>
  <w:comment w:id="15" w:author="Richard Aronson" w:date="2017-08-31T11:07:00Z" w:initials="RA">
    <w:p w14:paraId="37D9103F" w14:textId="0FE546AC" w:rsidR="00557C64" w:rsidRDefault="00557C64">
      <w:pPr>
        <w:pStyle w:val="CommentText"/>
      </w:pPr>
      <w:r>
        <w:rPr>
          <w:rStyle w:val="CommentReference"/>
        </w:rPr>
        <w:annotationRef/>
      </w:r>
      <w:r>
        <w:t>I don’t know. Seems too introductory to move to the end of the paper. I would leave it as is.</w:t>
      </w:r>
    </w:p>
  </w:comment>
  <w:comment w:id="27" w:author="John Bruno" w:date="2017-08-30T14:54:00Z" w:initials="JB">
    <w:p w14:paraId="4A09E0C9" w14:textId="45C3C5E1" w:rsidR="00557C64" w:rsidRDefault="00557C64">
      <w:pPr>
        <w:pStyle w:val="CommentText"/>
      </w:pPr>
      <w:r>
        <w:rPr>
          <w:rStyle w:val="CommentReference"/>
        </w:rPr>
        <w:annotationRef/>
      </w:r>
      <w:r>
        <w:t>And begin with this</w:t>
      </w:r>
    </w:p>
  </w:comment>
  <w:comment w:id="28" w:author="Richard Aronson" w:date="2017-08-31T11:37:00Z" w:initials="RA">
    <w:p w14:paraId="1B0B64AA" w14:textId="122673D8" w:rsidR="00557C64" w:rsidRDefault="00557C64">
      <w:pPr>
        <w:pStyle w:val="CommentText"/>
      </w:pPr>
      <w:r>
        <w:rPr>
          <w:rStyle w:val="CommentReference"/>
        </w:rPr>
        <w:annotationRef/>
      </w:r>
      <w:r>
        <w:t>I would add some rationale for looking at those two factors. “…changing oxygen concentrations, because they are the two factors that [whatever].” That will eliminate the necessity of us weeing all overselves trying to justify why we didn’t mess with pH.</w:t>
      </w:r>
    </w:p>
  </w:comment>
  <w:comment w:id="30" w:author="Richard Aronson" w:date="2017-08-31T11:40:00Z" w:initials="RA">
    <w:p w14:paraId="3762553A" w14:textId="5A4F3557" w:rsidR="00557C64" w:rsidRDefault="00557C64">
      <w:pPr>
        <w:pStyle w:val="CommentText"/>
      </w:pPr>
      <w:r>
        <w:rPr>
          <w:rStyle w:val="CommentReference"/>
        </w:rPr>
        <w:annotationRef/>
      </w:r>
      <w:r>
        <w:t>“…and XYZ to oxygen concentrations.”</w:t>
      </w:r>
    </w:p>
  </w:comment>
  <w:comment w:id="45" w:author="Richard Aronson" w:date="2017-08-31T11:45:00Z" w:initials="RA">
    <w:p w14:paraId="4BDA7F58" w14:textId="501C9774" w:rsidR="00557C64" w:rsidRDefault="00557C64">
      <w:pPr>
        <w:pStyle w:val="CommentText"/>
      </w:pPr>
      <w:r>
        <w:rPr>
          <w:rStyle w:val="CommentReference"/>
        </w:rPr>
        <w:annotationRef/>
      </w:r>
      <w:r>
        <w:t>Can we get rid of this approximately symbol? I hate to see two of those little bastards so close in the same sentence.</w:t>
      </w:r>
    </w:p>
  </w:comment>
  <w:comment w:id="49" w:author="Richard Aronson" w:date="2017-08-31T11:46:00Z" w:initials="RA">
    <w:p w14:paraId="4B35A444" w14:textId="13A59D81" w:rsidR="00557C64" w:rsidRDefault="00557C64">
      <w:pPr>
        <w:pStyle w:val="CommentText"/>
      </w:pPr>
      <w:r>
        <w:rPr>
          <w:rStyle w:val="CommentReference"/>
        </w:rPr>
        <w:annotationRef/>
      </w:r>
      <w:r>
        <w:t>Not necessary. You already gave the citation above. I would delete this footnote.</w:t>
      </w:r>
    </w:p>
  </w:comment>
  <w:comment w:id="50" w:author="Richard Aronson" w:date="2017-08-31T11:47:00Z" w:initials="RA">
    <w:p w14:paraId="202F6F37" w14:textId="45866DB8" w:rsidR="00557C64" w:rsidRDefault="00557C64">
      <w:pPr>
        <w:pStyle w:val="CommentText"/>
      </w:pPr>
      <w:r>
        <w:rPr>
          <w:rStyle w:val="CommentReference"/>
        </w:rPr>
        <w:annotationRef/>
      </w:r>
      <w:r>
        <w:t>I would drop these two words. Species distribution implies that you also have info on richness, and that way you can avoid redundancy.</w:t>
      </w:r>
    </w:p>
  </w:comment>
  <w:comment w:id="52" w:author="Richard Aronson" w:date="2017-08-31T11:49:00Z" w:initials="RA">
    <w:p w14:paraId="767DA890" w14:textId="0AFF98EA" w:rsidR="00557C64" w:rsidRDefault="00557C64">
      <w:pPr>
        <w:pStyle w:val="CommentText"/>
      </w:pPr>
      <w:r>
        <w:rPr>
          <w:rStyle w:val="CommentReference"/>
        </w:rPr>
        <w:annotationRef/>
      </w:r>
      <w:r>
        <w:t>DO you mean mid- to low-latitude communities? Why would corals be excluded from mid-latitude communities?</w:t>
      </w:r>
    </w:p>
  </w:comment>
  <w:comment w:id="53" w:author="Richard Aronson" w:date="2017-08-31T12:07:00Z" w:initials="RA">
    <w:p w14:paraId="6A3B101D" w14:textId="1759815C" w:rsidR="003D36AA" w:rsidRDefault="003D36AA">
      <w:pPr>
        <w:pStyle w:val="CommentText"/>
      </w:pPr>
      <w:r>
        <w:rPr>
          <w:rStyle w:val="CommentReference"/>
        </w:rPr>
        <w:annotationRef/>
      </w:r>
      <w:r>
        <w:t>I changed this around a little because we are now firmly planted in doing warming and deoxygenation.</w:t>
      </w:r>
    </w:p>
  </w:comment>
  <w:comment w:id="64" w:author="Richard Aronson" w:date="2017-08-31T12:08:00Z" w:initials="RA">
    <w:p w14:paraId="29B39C52" w14:textId="5B27B438" w:rsidR="003D36AA" w:rsidRDefault="003D36AA">
      <w:pPr>
        <w:pStyle w:val="CommentText"/>
      </w:pPr>
      <w:r>
        <w:rPr>
          <w:rStyle w:val="CommentReference"/>
        </w:rPr>
        <w:annotationRef/>
      </w:r>
      <w:r>
        <w:t>I would say largely define!</w:t>
      </w:r>
    </w:p>
  </w:comment>
  <w:comment w:id="65" w:author="John Bruno" w:date="2017-08-30T15:09:00Z" w:initials="JB">
    <w:p w14:paraId="064FA2A4" w14:textId="17307EB7" w:rsidR="00557C64" w:rsidRDefault="00557C64">
      <w:pPr>
        <w:pStyle w:val="CommentText"/>
      </w:pPr>
      <w:r>
        <w:rPr>
          <w:rStyle w:val="CommentReference"/>
        </w:rPr>
        <w:annotationRef/>
      </w:r>
      <w:r>
        <w:t>Rich: plural? (Niche or niches?)</w:t>
      </w:r>
    </w:p>
    <w:p w14:paraId="06D6B1B3" w14:textId="77777777" w:rsidR="00557C64" w:rsidRDefault="00557C64">
      <w:pPr>
        <w:pStyle w:val="CommentText"/>
      </w:pPr>
    </w:p>
  </w:comment>
  <w:comment w:id="66" w:author="Richard Aronson" w:date="2017-08-31T10:57:00Z" w:initials="RA">
    <w:p w14:paraId="45AEE140" w14:textId="5E81ADD2" w:rsidR="00557C64" w:rsidRDefault="00557C64">
      <w:pPr>
        <w:pStyle w:val="CommentText"/>
      </w:pPr>
      <w:r>
        <w:rPr>
          <w:rStyle w:val="CommentReference"/>
        </w:rPr>
        <w:annotationRef/>
      </w:r>
      <w:r>
        <w:t>Yes, niches PLURAL. I changed the sentence to smooth it out.</w:t>
      </w:r>
    </w:p>
  </w:comment>
  <w:comment w:id="67" w:author="John Bruno" w:date="2017-08-30T15:46:00Z" w:initials="JB">
    <w:p w14:paraId="5BF3103E" w14:textId="4CF43F60" w:rsidR="00557C64" w:rsidRDefault="00557C64">
      <w:pPr>
        <w:pStyle w:val="CommentText"/>
      </w:pPr>
      <w:r>
        <w:rPr>
          <w:rStyle w:val="CommentReference"/>
        </w:rPr>
        <w:annotationRef/>
      </w:r>
      <w:r>
        <w:t xml:space="preserve">Rich: I just added these two sentences. We didn’t have this content, its probably necessary, it is very cursory (I think it has to be) but it might not fit here… </w:t>
      </w:r>
    </w:p>
  </w:comment>
  <w:comment w:id="68" w:author="Richard Aronson" w:date="2017-08-31T11:03:00Z" w:initials="RA">
    <w:p w14:paraId="6E771638" w14:textId="651592D3" w:rsidR="00557C64" w:rsidRDefault="00557C64">
      <w:pPr>
        <w:pStyle w:val="CommentText"/>
      </w:pPr>
      <w:r>
        <w:rPr>
          <w:rStyle w:val="CommentReference"/>
        </w:rPr>
        <w:annotationRef/>
      </w:r>
      <w:r>
        <w:t>Seems OK to me. I have messed a little with the wording.</w:t>
      </w:r>
    </w:p>
  </w:comment>
  <w:comment w:id="117" w:author="Richard Aronson" w:date="2017-08-31T12:15:00Z" w:initials="RA">
    <w:p w14:paraId="1CF6EC78" w14:textId="481F6476" w:rsidR="00F318C3" w:rsidRDefault="00F318C3">
      <w:pPr>
        <w:pStyle w:val="CommentText"/>
      </w:pPr>
      <w:r>
        <w:rPr>
          <w:rStyle w:val="CommentReference"/>
        </w:rPr>
        <w:annotationRef/>
      </w:r>
      <w:r>
        <w:t>I think you are trying to say is that things go to shit when CTSM goes to zero, correct?</w:t>
      </w:r>
    </w:p>
  </w:comment>
  <w:comment w:id="139" w:author="John Bruno" w:date="2017-08-30T15:10:00Z" w:initials="JB">
    <w:p w14:paraId="4859CE0D" w14:textId="392965D3" w:rsidR="00557C64" w:rsidRDefault="00557C64">
      <w:pPr>
        <w:pStyle w:val="CommentText"/>
      </w:pPr>
      <w:r>
        <w:rPr>
          <w:rStyle w:val="CommentReference"/>
        </w:rPr>
        <w:annotationRef/>
      </w:r>
      <w:r>
        <w:t xml:space="preserve">Rich: wording OK? Or too clunky? </w:t>
      </w:r>
    </w:p>
  </w:comment>
  <w:comment w:id="140" w:author="Richard Aronson" w:date="2017-08-31T11:01:00Z" w:initials="RA">
    <w:p w14:paraId="4F5E23D3" w14:textId="1FA9F1BB" w:rsidR="00557C64" w:rsidRDefault="00557C64">
      <w:pPr>
        <w:pStyle w:val="CommentText"/>
      </w:pPr>
      <w:r>
        <w:rPr>
          <w:rStyle w:val="CommentReference"/>
        </w:rPr>
        <w:annotationRef/>
      </w:r>
      <w:r>
        <w:t>I think this is OK.</w:t>
      </w:r>
      <w:r w:rsidR="00F318C3">
        <w:t xml:space="preserve"> Discordant is the correct word.</w:t>
      </w:r>
    </w:p>
  </w:comment>
  <w:comment w:id="141" w:author="Richard Aronson" w:date="2017-08-31T12:19:00Z" w:initials="RA">
    <w:p w14:paraId="622D60AA" w14:textId="527355BE" w:rsidR="00C848DA" w:rsidRDefault="00C848DA">
      <w:pPr>
        <w:pStyle w:val="CommentText"/>
      </w:pPr>
      <w:r>
        <w:rPr>
          <w:rStyle w:val="CommentReference"/>
        </w:rPr>
        <w:annotationRef/>
      </w:r>
      <w:r>
        <w:t>This is really important. Nutz to Callum Roberts.</w:t>
      </w:r>
    </w:p>
  </w:comment>
  <w:comment w:id="161" w:author="shen" w:date="2017-08-09T11:46:00Z" w:initials="sah">
    <w:p w14:paraId="25AFC7DB" w14:textId="02A46842" w:rsidR="00557C64" w:rsidRDefault="00557C64">
      <w:pPr>
        <w:pStyle w:val="CommentText"/>
      </w:pPr>
      <w:r>
        <w:rPr>
          <w:rStyle w:val="CommentReference"/>
        </w:rPr>
        <w:annotationRef/>
      </w:r>
      <w:r>
        <w:t>In the methods, need to state which of the CMIP5 models were used.  Currently mentions ESM2G and ESM2M, i.e.  only 2 models which are actually “sister” models – I wouldn’t class this as an ‘ensemble’.</w:t>
      </w:r>
    </w:p>
    <w:p w14:paraId="70E98216" w14:textId="77777777" w:rsidR="00557C64" w:rsidRDefault="00557C64">
      <w:pPr>
        <w:pStyle w:val="CommentText"/>
      </w:pPr>
    </w:p>
    <w:p w14:paraId="0942A3A6" w14:textId="794FEB19" w:rsidR="00557C64" w:rsidRDefault="00557C64">
      <w:pPr>
        <w:pStyle w:val="CommentText"/>
      </w:pPr>
      <w:r>
        <w:t xml:space="preserve">Steph / Ruben: can we resolve this? </w:t>
      </w:r>
    </w:p>
  </w:comment>
  <w:comment w:id="162" w:author="John Bruno" w:date="2017-08-30T18:35:00Z" w:initials="JB">
    <w:p w14:paraId="3CB9D3C7" w14:textId="75A855F4" w:rsidR="00557C64" w:rsidRDefault="00557C64">
      <w:pPr>
        <w:pStyle w:val="CommentText"/>
      </w:pPr>
      <w:r>
        <w:rPr>
          <w:rStyle w:val="CommentReference"/>
        </w:rPr>
        <w:annotationRef/>
      </w:r>
      <w:r>
        <w:t xml:space="preserve">Steph more clear? </w:t>
      </w:r>
    </w:p>
  </w:comment>
  <w:comment w:id="163" w:author="shen" w:date="2017-08-09T11:49:00Z" w:initials="sah">
    <w:p w14:paraId="6C3559CF" w14:textId="25B62923" w:rsidR="00557C64" w:rsidRDefault="00557C64">
      <w:pPr>
        <w:pStyle w:val="CommentText"/>
      </w:pPr>
      <w:r>
        <w:rPr>
          <w:rStyle w:val="CommentReference"/>
        </w:rPr>
        <w:annotationRef/>
      </w:r>
      <w:r>
        <w:t>It bothers me that parts a and b, and parts c and d, of this figure have different latitudinal ranges</w:t>
      </w:r>
    </w:p>
  </w:comment>
  <w:comment w:id="164" w:author="shen" w:date="2017-08-09T11:50:00Z" w:initials="sah">
    <w:p w14:paraId="2A79A644" w14:textId="5A14B721" w:rsidR="00557C64" w:rsidRDefault="00557C64">
      <w:pPr>
        <w:pStyle w:val="CommentText"/>
      </w:pPr>
      <w:r>
        <w:rPr>
          <w:rStyle w:val="CommentReference"/>
        </w:rPr>
        <w:annotationRef/>
      </w:r>
      <w:r>
        <w:t>So high latitude communities are several degrees away from their thermal maxima? So presumably warming would be a good thing for these regions…..</w:t>
      </w:r>
    </w:p>
    <w:p w14:paraId="4EAF69A7" w14:textId="77777777" w:rsidR="00557C64" w:rsidRDefault="00557C64">
      <w:pPr>
        <w:pStyle w:val="CommentText"/>
      </w:pPr>
    </w:p>
    <w:p w14:paraId="47AFCA0D" w14:textId="47720AB1" w:rsidR="00557C64" w:rsidRDefault="00557C64">
      <w:pPr>
        <w:pStyle w:val="CommentText"/>
      </w:pPr>
      <w:r>
        <w:t>JB: yeah</w:t>
      </w:r>
    </w:p>
  </w:comment>
  <w:comment w:id="165" w:author="John Bruno" w:date="2017-08-30T18:38:00Z" w:initials="JB">
    <w:p w14:paraId="06553EAF" w14:textId="65257FB5" w:rsidR="00557C64" w:rsidRDefault="00557C64">
      <w:pPr>
        <w:pStyle w:val="CommentText"/>
      </w:pPr>
      <w:r>
        <w:rPr>
          <w:rStyle w:val="CommentReference"/>
        </w:rPr>
        <w:annotationRef/>
      </w:r>
      <w:r>
        <w:t xml:space="preserve">Steph, axes values look fuzzy, and I think the title font is different (and can we have fig titles in a Nature paper?) </w:t>
      </w:r>
    </w:p>
  </w:comment>
  <w:comment w:id="166" w:author="Stephanie Henson" w:date="2017-06-30T15:26:00Z" w:initials="SH">
    <w:p w14:paraId="7A33C901" w14:textId="6C9CB9AE" w:rsidR="00557C64" w:rsidRDefault="00557C64">
      <w:pPr>
        <w:pStyle w:val="CommentText"/>
      </w:pPr>
      <w:r>
        <w:rPr>
          <w:rStyle w:val="CommentReference"/>
        </w:rPr>
        <w:annotationRef/>
      </w:r>
      <w:r>
        <w:t>what happens at the boundaries of the downscaled and coarse resolution outputs?</w:t>
      </w:r>
    </w:p>
  </w:comment>
  <w:comment w:id="167" w:author="John Bruno" w:date="2017-08-30T18:39:00Z" w:initials="JB">
    <w:p w14:paraId="6D0FFFFB" w14:textId="77777777" w:rsidR="00557C64" w:rsidRDefault="00557C64">
      <w:pPr>
        <w:pStyle w:val="CommentText"/>
      </w:pPr>
      <w:r>
        <w:rPr>
          <w:rStyle w:val="CommentReference"/>
        </w:rPr>
        <w:annotationRef/>
      </w:r>
      <w:r>
        <w:t xml:space="preserve">Chris, did we really do this?  I don’t think so.  </w:t>
      </w:r>
    </w:p>
    <w:p w14:paraId="4104CBE4" w14:textId="77777777" w:rsidR="00557C64" w:rsidRDefault="00557C64">
      <w:pPr>
        <w:pStyle w:val="CommentText"/>
      </w:pPr>
    </w:p>
    <w:p w14:paraId="077C0581" w14:textId="1BACA86F" w:rsidR="00557C64" w:rsidRDefault="00557C64">
      <w:pPr>
        <w:pStyle w:val="CommentText"/>
      </w:pPr>
      <w:r>
        <w:t xml:space="preserve">Steph, Ruben; Is the qualitative comparison in Table S2 and Fig S2 sufficient?  Values aren’t identical, but are pretty similar. For RCP 8.5 downscaled values are somewhat lower.  Should we discuss? </w:t>
      </w:r>
    </w:p>
  </w:comment>
  <w:comment w:id="169" w:author="Stephanie Henson" w:date="2017-06-30T15:26:00Z" w:initials="SH">
    <w:p w14:paraId="6A35D25B" w14:textId="77777777" w:rsidR="00557C64" w:rsidRDefault="00557C64" w:rsidP="003D6EDD">
      <w:pPr>
        <w:pStyle w:val="CommentText"/>
      </w:pPr>
      <w:r>
        <w:rPr>
          <w:rStyle w:val="CommentReference"/>
        </w:rPr>
        <w:annotationRef/>
      </w:r>
      <w:r>
        <w:t>how were these calculated?</w:t>
      </w:r>
    </w:p>
  </w:comment>
  <w:comment w:id="170" w:author="Ruben van Hooidonk" w:date="2017-08-15T13:37:00Z" w:initials="RvH">
    <w:p w14:paraId="2DD3D788" w14:textId="77777777" w:rsidR="00557C64" w:rsidRPr="00D971A6" w:rsidRDefault="00557C64" w:rsidP="003D6EDD">
      <w:pPr>
        <w:pStyle w:val="CommentText"/>
      </w:pPr>
      <w:r>
        <w:rPr>
          <w:rStyle w:val="CommentReference"/>
        </w:rPr>
        <w:annotationRef/>
      </w:r>
      <w:r>
        <w:t xml:space="preserve">Both the linear trend of annual mean and annual maximum temperatures were calculated using </w:t>
      </w:r>
      <w:r w:rsidRPr="00D971A6">
        <w:t>Climate Data Operators version 1.7.1</w:t>
      </w:r>
    </w:p>
    <w:p w14:paraId="33005A84" w14:textId="77777777" w:rsidR="00557C64" w:rsidRDefault="00557C64" w:rsidP="003D6EDD">
      <w:pPr>
        <w:pStyle w:val="CommentText"/>
      </w:pPr>
    </w:p>
  </w:comment>
  <w:comment w:id="168" w:author="John Bruno" w:date="2017-08-30T18:39:00Z" w:initials="JB">
    <w:p w14:paraId="4B2292A9" w14:textId="24425498" w:rsidR="00557C64" w:rsidRDefault="00557C64">
      <w:pPr>
        <w:pStyle w:val="CommentText"/>
      </w:pPr>
      <w:r>
        <w:rPr>
          <w:rStyle w:val="CommentReference"/>
        </w:rPr>
        <w:annotationRef/>
      </w:r>
      <w:r>
        <w:t xml:space="preserve">Steph is this clear? Sufficient? </w:t>
      </w:r>
    </w:p>
  </w:comment>
  <w:comment w:id="171" w:author="John Bruno" w:date="2017-08-30T18:06:00Z" w:initials="JB">
    <w:p w14:paraId="6051412F" w14:textId="006070E0" w:rsidR="00557C64" w:rsidRDefault="00557C64">
      <w:pPr>
        <w:pStyle w:val="CommentText"/>
      </w:pPr>
      <w:r>
        <w:rPr>
          <w:rStyle w:val="CommentReference"/>
        </w:rPr>
        <w:annotationRef/>
      </w:r>
      <w:r>
        <w:t xml:space="preserve">Beth? </w:t>
      </w:r>
    </w:p>
  </w:comment>
  <w:comment w:id="172" w:author="John Bruno" w:date="2017-08-30T18:16:00Z" w:initials="JB">
    <w:p w14:paraId="45B4FBB1" w14:textId="287EC72E" w:rsidR="00557C64" w:rsidRDefault="00557C64">
      <w:pPr>
        <w:pStyle w:val="CommentText"/>
      </w:pPr>
      <w:r>
        <w:rPr>
          <w:rStyle w:val="CommentReference"/>
        </w:rPr>
        <w:annotationRef/>
      </w:r>
      <w:r>
        <w:t xml:space="preserve">Amanda? </w:t>
      </w:r>
    </w:p>
  </w:comment>
  <w:comment w:id="173" w:author="shen" w:date="2017-08-09T13:12:00Z" w:initials="sah">
    <w:p w14:paraId="2651A6A2" w14:textId="3C42F273" w:rsidR="00557C64" w:rsidRDefault="00557C64">
      <w:pPr>
        <w:pStyle w:val="CommentText"/>
      </w:pPr>
      <w:r>
        <w:rPr>
          <w:rStyle w:val="CommentReference"/>
        </w:rPr>
        <w:annotationRef/>
      </w:r>
      <w:r>
        <w:t>As mentioned earlier, be careful with use of the word ‘ensemble’ if only 2 models are used</w:t>
      </w:r>
    </w:p>
    <w:p w14:paraId="082A879E" w14:textId="77777777" w:rsidR="00557C64" w:rsidRDefault="00557C64">
      <w:pPr>
        <w:pStyle w:val="CommentText"/>
      </w:pPr>
    </w:p>
    <w:p w14:paraId="64023593" w14:textId="3DAC7459" w:rsidR="00557C64" w:rsidRDefault="00557C64">
      <w:pPr>
        <w:pStyle w:val="CommentText"/>
      </w:pPr>
      <w:r>
        <w:t>If you really have an ensemble (i.e. many models) it would be good to include a measure of the model spread in projected warming rates</w:t>
      </w:r>
    </w:p>
  </w:comment>
  <w:comment w:id="174" w:author="shen" w:date="2017-08-09T13:14:00Z" w:initials="sah">
    <w:p w14:paraId="44ECD90A" w14:textId="3DFFCD29" w:rsidR="00557C64" w:rsidRDefault="00557C64">
      <w:pPr>
        <w:pStyle w:val="CommentText"/>
      </w:pPr>
      <w:r>
        <w:rPr>
          <w:rStyle w:val="CommentReference"/>
        </w:rPr>
        <w:annotationRef/>
      </w:r>
      <w:r>
        <w:t>Add the units on to the x-axis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2606FF" w15:done="0"/>
  <w15:commentEx w15:paraId="77FFAEBF" w15:done="0"/>
  <w15:commentEx w15:paraId="37D9103F" w15:paraIdParent="77FFAEBF" w15:done="0"/>
  <w15:commentEx w15:paraId="4A09E0C9" w15:done="0"/>
  <w15:commentEx w15:paraId="1B0B64AA" w15:done="0"/>
  <w15:commentEx w15:paraId="3762553A" w15:done="0"/>
  <w15:commentEx w15:paraId="4BDA7F58" w15:done="0"/>
  <w15:commentEx w15:paraId="4B35A444" w15:done="0"/>
  <w15:commentEx w15:paraId="202F6F37" w15:done="0"/>
  <w15:commentEx w15:paraId="767DA890" w15:done="0"/>
  <w15:commentEx w15:paraId="6A3B101D" w15:done="0"/>
  <w15:commentEx w15:paraId="29B39C52" w15:done="0"/>
  <w15:commentEx w15:paraId="06D6B1B3" w15:done="0"/>
  <w15:commentEx w15:paraId="45AEE140" w15:paraIdParent="06D6B1B3" w15:done="0"/>
  <w15:commentEx w15:paraId="5BF3103E" w15:done="0"/>
  <w15:commentEx w15:paraId="6E771638" w15:paraIdParent="5BF3103E" w15:done="0"/>
  <w15:commentEx w15:paraId="1CF6EC78" w15:done="0"/>
  <w15:commentEx w15:paraId="4859CE0D" w15:done="0"/>
  <w15:commentEx w15:paraId="4F5E23D3" w15:paraIdParent="4859CE0D" w15:done="0"/>
  <w15:commentEx w15:paraId="622D60AA" w15:done="0"/>
  <w15:commentEx w15:paraId="0942A3A6" w15:done="0"/>
  <w15:commentEx w15:paraId="3CB9D3C7" w15:done="0"/>
  <w15:commentEx w15:paraId="6C3559CF" w15:done="0"/>
  <w15:commentEx w15:paraId="47AFCA0D" w15:done="0"/>
  <w15:commentEx w15:paraId="06553EAF" w15:done="0"/>
  <w15:commentEx w15:paraId="7A33C901" w15:done="0"/>
  <w15:commentEx w15:paraId="077C0581" w15:done="0"/>
  <w15:commentEx w15:paraId="6A35D25B" w15:done="0"/>
  <w15:commentEx w15:paraId="33005A84" w15:paraIdParent="6A35D25B" w15:done="0"/>
  <w15:commentEx w15:paraId="4B2292A9" w15:done="0"/>
  <w15:commentEx w15:paraId="6051412F" w15:done="0"/>
  <w15:commentEx w15:paraId="45B4FBB1" w15:done="0"/>
  <w15:commentEx w15:paraId="64023593" w15:done="0"/>
  <w15:commentEx w15:paraId="44ECD90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7205E8" w14:textId="77777777" w:rsidR="0040035B" w:rsidRDefault="0040035B" w:rsidP="00D07286">
      <w:r>
        <w:separator/>
      </w:r>
    </w:p>
  </w:endnote>
  <w:endnote w:type="continuationSeparator" w:id="0">
    <w:p w14:paraId="0DF01BAC" w14:textId="77777777" w:rsidR="0040035B" w:rsidRDefault="0040035B" w:rsidP="00D07286">
      <w:r>
        <w:continuationSeparator/>
      </w:r>
    </w:p>
  </w:endnote>
  <w:endnote w:type="continuationNotice" w:id="1">
    <w:p w14:paraId="07E39F10" w14:textId="77777777" w:rsidR="0040035B" w:rsidRDefault="004003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altName w:val="Arial"/>
    <w:charset w:val="00"/>
    <w:family w:val="auto"/>
    <w:pitch w:val="variable"/>
    <w:sig w:usb0="00000000" w:usb1="5000A1FF" w:usb2="00000000" w:usb3="00000000" w:csb0="000001BF" w:csb1="00000000"/>
  </w:font>
  <w:font w:name="Helvetica Neue">
    <w:charset w:val="00"/>
    <w:family w:val="auto"/>
    <w:pitch w:val="variable"/>
    <w:sig w:usb0="E50002FF" w:usb1="500079DB" w:usb2="0000001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557C64" w:rsidRDefault="00557C64"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557C64" w:rsidRDefault="00557C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557C64" w:rsidRPr="00D07286" w:rsidRDefault="00557C64"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F2547C">
      <w:rPr>
        <w:rStyle w:val="PageNumber"/>
        <w:rFonts w:ascii="Arial" w:hAnsi="Arial" w:cs="Arial"/>
        <w:noProof/>
        <w:sz w:val="20"/>
        <w:szCs w:val="20"/>
      </w:rPr>
      <w:t>8</w:t>
    </w:r>
    <w:r w:rsidRPr="00D07286">
      <w:rPr>
        <w:rStyle w:val="PageNumber"/>
        <w:rFonts w:ascii="Arial" w:hAnsi="Arial" w:cs="Arial"/>
        <w:sz w:val="20"/>
        <w:szCs w:val="20"/>
      </w:rPr>
      <w:fldChar w:fldCharType="end"/>
    </w:r>
  </w:p>
  <w:p w14:paraId="1A7F2890" w14:textId="77777777" w:rsidR="00557C64" w:rsidRDefault="00557C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9D307" w14:textId="77777777" w:rsidR="0040035B" w:rsidRDefault="0040035B" w:rsidP="00D07286">
      <w:r>
        <w:separator/>
      </w:r>
    </w:p>
  </w:footnote>
  <w:footnote w:type="continuationSeparator" w:id="0">
    <w:p w14:paraId="68E470C2" w14:textId="77777777" w:rsidR="0040035B" w:rsidRDefault="0040035B" w:rsidP="00D07286">
      <w:r>
        <w:continuationSeparator/>
      </w:r>
    </w:p>
  </w:footnote>
  <w:footnote w:type="continuationNotice" w:id="1">
    <w:p w14:paraId="4752FF79" w14:textId="77777777" w:rsidR="0040035B" w:rsidRDefault="0040035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557C64" w:rsidRDefault="00557C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hard Aronson">
    <w15:presenceInfo w15:providerId="AD" w15:userId="S-1-5-21-2438295641-2239293672-1739362057-59012"/>
  </w15:person>
  <w15:person w15:author="John Bruno">
    <w15:presenceInfo w15:providerId="None" w15:userId="John Bruno"/>
  </w15:person>
  <w15:person w15:author="Ruben van Hooidonk">
    <w15:presenceInfo w15:providerId="None" w15:userId="Ruben van Hooidon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B4C"/>
    <w:rsid w:val="002543B1"/>
    <w:rsid w:val="0025440B"/>
    <w:rsid w:val="00254EC8"/>
    <w:rsid w:val="00255FEA"/>
    <w:rsid w:val="002575E4"/>
    <w:rsid w:val="002609B0"/>
    <w:rsid w:val="002612C9"/>
    <w:rsid w:val="00261481"/>
    <w:rsid w:val="002619A6"/>
    <w:rsid w:val="00262131"/>
    <w:rsid w:val="00264053"/>
    <w:rsid w:val="002663EB"/>
    <w:rsid w:val="00266552"/>
    <w:rsid w:val="00266689"/>
    <w:rsid w:val="0026707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57A34"/>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7E2"/>
    <w:rsid w:val="003F38DC"/>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5DC"/>
    <w:rsid w:val="00624A2E"/>
    <w:rsid w:val="00625E67"/>
    <w:rsid w:val="0063204A"/>
    <w:rsid w:val="00635C98"/>
    <w:rsid w:val="00637CB8"/>
    <w:rsid w:val="006500B0"/>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DB"/>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737A1"/>
    <w:rsid w:val="00A74717"/>
    <w:rsid w:val="00A752FF"/>
    <w:rsid w:val="00A75CC9"/>
    <w:rsid w:val="00A76F22"/>
    <w:rsid w:val="00A80E25"/>
    <w:rsid w:val="00A80FBE"/>
    <w:rsid w:val="00A851AE"/>
    <w:rsid w:val="00A85B79"/>
    <w:rsid w:val="00A86149"/>
    <w:rsid w:val="00A87560"/>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6406"/>
    <w:rsid w:val="00D16408"/>
    <w:rsid w:val="00D176C8"/>
    <w:rsid w:val="00D22C61"/>
    <w:rsid w:val="00D235E1"/>
    <w:rsid w:val="00D2513E"/>
    <w:rsid w:val="00D25E1E"/>
    <w:rsid w:val="00D27178"/>
    <w:rsid w:val="00D27648"/>
    <w:rsid w:val="00D32DEC"/>
    <w:rsid w:val="00D3538C"/>
    <w:rsid w:val="00D3756C"/>
    <w:rsid w:val="00D42DC7"/>
    <w:rsid w:val="00D43F31"/>
    <w:rsid w:val="00D44110"/>
    <w:rsid w:val="00D44D43"/>
    <w:rsid w:val="00D46322"/>
    <w:rsid w:val="00D46458"/>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D00DF"/>
    <w:rsid w:val="00DD03A5"/>
    <w:rsid w:val="00DD4B72"/>
    <w:rsid w:val="00DD7C60"/>
    <w:rsid w:val="00DE0ADA"/>
    <w:rsid w:val="00DE1A56"/>
    <w:rsid w:val="00DF0659"/>
    <w:rsid w:val="00DF1DD6"/>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318CE"/>
    <w:rsid w:val="00E329B9"/>
    <w:rsid w:val="00E32F20"/>
    <w:rsid w:val="00E34602"/>
    <w:rsid w:val="00E346DE"/>
    <w:rsid w:val="00E35D8E"/>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21014"/>
    <w:rsid w:val="00F21DFC"/>
    <w:rsid w:val="00F22A3F"/>
    <w:rsid w:val="00F22BD3"/>
    <w:rsid w:val="00F233A6"/>
    <w:rsid w:val="00F2547C"/>
    <w:rsid w:val="00F27554"/>
    <w:rsid w:val="00F27E3F"/>
    <w:rsid w:val="00F305D4"/>
    <w:rsid w:val="00F30F29"/>
    <w:rsid w:val="00F318C3"/>
    <w:rsid w:val="00F33F4D"/>
    <w:rsid w:val="00F33FF5"/>
    <w:rsid w:val="00F34178"/>
    <w:rsid w:val="00F344C2"/>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7.tiff"/><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tif"/><Relationship Id="rId17" Type="http://schemas.openxmlformats.org/officeDocument/2006/relationships/image" Target="media/image6.tif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tiff"/><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CRAN.R-project.org/package=raster"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6B5675-BA78-4807-A43C-3029FFB849A7}">
  <ds:schemaRefs>
    <ds:schemaRef ds:uri="http://schemas.openxmlformats.org/officeDocument/2006/bibliography"/>
  </ds:schemaRefs>
</ds:datastoreItem>
</file>

<file path=customXml/itemProps2.xml><?xml version="1.0" encoding="utf-8"?>
<ds:datastoreItem xmlns:ds="http://schemas.openxmlformats.org/officeDocument/2006/customXml" ds:itemID="{27A6FB04-FBFF-498C-A195-7E69A552D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22</Pages>
  <Words>26455</Words>
  <Characters>150794</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176896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Richard Aronson</cp:lastModifiedBy>
  <cp:revision>8</cp:revision>
  <cp:lastPrinted>2017-04-26T15:12:00Z</cp:lastPrinted>
  <dcterms:created xsi:type="dcterms:W3CDTF">2017-08-31T15:32:00Z</dcterms:created>
  <dcterms:modified xsi:type="dcterms:W3CDTF">2017-08-31T16:27:00Z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