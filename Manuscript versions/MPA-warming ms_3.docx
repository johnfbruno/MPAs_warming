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rels" ContentType="application/vnd.openxmlformats-package.relationships+xml"/>
  <Default Extension="tif" ContentType="image/tif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3A57A4" w14:textId="13A293BC" w:rsidR="008B19F2" w:rsidRDefault="0021763E" w:rsidP="004C58CA">
      <w:pPr>
        <w:pStyle w:val="Body"/>
      </w:pPr>
      <w:r>
        <w:t>Climate Change Threatens t</w:t>
      </w:r>
      <w:r w:rsidR="008B19F2" w:rsidRPr="00757AD1">
        <w:t xml:space="preserve">he </w:t>
      </w:r>
      <w:del w:id="0" w:author="John Bruno" w:date="2017-12-22T17:32:00Z">
        <w:r w:rsidR="00DB6800" w:rsidDel="006F2D9E">
          <w:delText xml:space="preserve">Biodiversity of the </w:delText>
        </w:r>
      </w:del>
      <w:r w:rsidR="008B19F2" w:rsidRPr="00757AD1">
        <w:t>World’s Marine Protected Areas</w:t>
      </w:r>
    </w:p>
    <w:p w14:paraId="48046A6C" w14:textId="77777777" w:rsidR="0065597A" w:rsidRDefault="0065597A" w:rsidP="0065597A">
      <w:pPr>
        <w:pStyle w:val="Body"/>
        <w:spacing w:line="240" w:lineRule="auto"/>
      </w:pPr>
    </w:p>
    <w:p w14:paraId="590A0BE3" w14:textId="77777777" w:rsidR="004C58CA" w:rsidRPr="00757AD1" w:rsidRDefault="004C58CA" w:rsidP="0065597A">
      <w:pPr>
        <w:pStyle w:val="Body"/>
        <w:spacing w:line="240" w:lineRule="auto"/>
      </w:pPr>
    </w:p>
    <w:p w14:paraId="231C5C99" w14:textId="2F2DEDCC" w:rsidR="00E41E0C" w:rsidRPr="0065597A" w:rsidRDefault="008B68DD" w:rsidP="0065597A">
      <w:pPr>
        <w:widowControl w:val="0"/>
        <w:tabs>
          <w:tab w:val="left" w:pos="220"/>
          <w:tab w:val="left" w:pos="720"/>
        </w:tabs>
        <w:autoSpaceDE w:val="0"/>
        <w:autoSpaceDN w:val="0"/>
        <w:adjustRightInd w:val="0"/>
        <w:spacing w:after="240"/>
        <w:rPr>
          <w:rFonts w:ascii="Arial" w:hAnsi="Arial" w:cs="Arial"/>
          <w:sz w:val="20"/>
          <w:szCs w:val="20"/>
        </w:rPr>
      </w:pPr>
      <w:r w:rsidRPr="0065597A">
        <w:rPr>
          <w:rFonts w:ascii="Arial" w:hAnsi="Arial" w:cs="Arial"/>
          <w:sz w:val="20"/>
          <w:szCs w:val="20"/>
        </w:rPr>
        <w:t>John F. Bruno</w:t>
      </w:r>
      <w:r w:rsidRPr="0065597A">
        <w:rPr>
          <w:rFonts w:ascii="Arial" w:hAnsi="Arial" w:cs="Arial"/>
          <w:sz w:val="20"/>
          <w:szCs w:val="20"/>
          <w:vertAlign w:val="superscript"/>
        </w:rPr>
        <w:t>1</w:t>
      </w:r>
      <w:r w:rsidRPr="0065597A">
        <w:rPr>
          <w:rFonts w:ascii="Arial" w:hAnsi="Arial" w:cs="Arial"/>
          <w:sz w:val="20"/>
          <w:szCs w:val="20"/>
        </w:rPr>
        <w:t xml:space="preserve">, </w:t>
      </w:r>
      <w:r w:rsidR="00295E7D" w:rsidRPr="0065597A">
        <w:rPr>
          <w:rFonts w:ascii="Arial" w:hAnsi="Arial" w:cs="Arial"/>
          <w:sz w:val="20"/>
          <w:szCs w:val="20"/>
        </w:rPr>
        <w:t>Amanda E. Bates</w:t>
      </w:r>
      <w:r w:rsidR="00295E7D" w:rsidRPr="0065597A">
        <w:rPr>
          <w:rFonts w:ascii="Arial" w:hAnsi="Arial" w:cs="Arial"/>
          <w:sz w:val="20"/>
          <w:szCs w:val="20"/>
          <w:vertAlign w:val="superscript"/>
        </w:rPr>
        <w:t>2</w:t>
      </w:r>
      <w:ins w:id="1" w:author="John Bruno" w:date="2018-01-04T14:20:00Z">
        <w:r w:rsidR="005E372E">
          <w:rPr>
            <w:rFonts w:ascii="Arial" w:hAnsi="Arial" w:cs="Arial"/>
            <w:sz w:val="20"/>
            <w:szCs w:val="20"/>
            <w:vertAlign w:val="superscript"/>
          </w:rPr>
          <w:t>,</w:t>
        </w:r>
        <w:r w:rsidR="005E372E" w:rsidRPr="005E372E">
          <w:rPr>
            <w:rFonts w:ascii="Arial" w:hAnsi="Arial" w:cs="Arial"/>
            <w:sz w:val="20"/>
            <w:szCs w:val="20"/>
            <w:vertAlign w:val="superscript"/>
          </w:rPr>
          <w:t xml:space="preserve"> </w:t>
        </w:r>
        <w:r w:rsidR="005E372E">
          <w:rPr>
            <w:rFonts w:ascii="Arial" w:hAnsi="Arial" w:cs="Arial"/>
            <w:sz w:val="20"/>
            <w:szCs w:val="20"/>
            <w:vertAlign w:val="superscript"/>
          </w:rPr>
          <w:t>3</w:t>
        </w:r>
      </w:ins>
      <w:r w:rsidR="00295E7D" w:rsidRPr="0065597A">
        <w:rPr>
          <w:rFonts w:ascii="Arial" w:hAnsi="Arial" w:cs="Arial"/>
          <w:sz w:val="20"/>
          <w:szCs w:val="20"/>
        </w:rPr>
        <w:t xml:space="preserve">, </w:t>
      </w:r>
      <w:r w:rsidR="002F59C0" w:rsidRPr="0065597A">
        <w:rPr>
          <w:rFonts w:ascii="Arial" w:hAnsi="Arial" w:cs="Arial"/>
          <w:sz w:val="20"/>
          <w:szCs w:val="20"/>
        </w:rPr>
        <w:t xml:space="preserve">Chris </w:t>
      </w:r>
      <w:del w:id="2" w:author="John Bruno" w:date="2018-01-04T14:20:00Z">
        <w:r w:rsidR="002F59C0" w:rsidRPr="0065597A" w:rsidDel="005E372E">
          <w:rPr>
            <w:rFonts w:ascii="Arial" w:hAnsi="Arial" w:cs="Arial"/>
            <w:sz w:val="20"/>
            <w:szCs w:val="20"/>
          </w:rPr>
          <w:delText>Cacciapaglia</w:delText>
        </w:r>
        <w:r w:rsidR="002F59C0" w:rsidRPr="0065597A" w:rsidDel="005E372E">
          <w:rPr>
            <w:rFonts w:ascii="Arial" w:hAnsi="Arial" w:cs="Arial"/>
            <w:sz w:val="20"/>
            <w:szCs w:val="20"/>
            <w:vertAlign w:val="superscript"/>
          </w:rPr>
          <w:delText>3</w:delText>
        </w:r>
      </w:del>
      <w:ins w:id="3" w:author="John Bruno" w:date="2018-01-04T14:20:00Z">
        <w:r w:rsidR="005E372E" w:rsidRPr="0065597A">
          <w:rPr>
            <w:rFonts w:ascii="Arial" w:hAnsi="Arial" w:cs="Arial"/>
            <w:sz w:val="20"/>
            <w:szCs w:val="20"/>
          </w:rPr>
          <w:t>Cacciapaglia</w:t>
        </w:r>
        <w:r w:rsidR="005E372E">
          <w:rPr>
            <w:rFonts w:ascii="Arial" w:hAnsi="Arial" w:cs="Arial"/>
            <w:sz w:val="20"/>
            <w:szCs w:val="20"/>
            <w:vertAlign w:val="superscript"/>
          </w:rPr>
          <w:t>4</w:t>
        </w:r>
      </w:ins>
      <w:r w:rsidR="002F59C0" w:rsidRPr="0065597A">
        <w:rPr>
          <w:rFonts w:ascii="Arial" w:hAnsi="Arial" w:cs="Arial"/>
          <w:sz w:val="20"/>
          <w:szCs w:val="20"/>
        </w:rPr>
        <w:t xml:space="preserve">, </w:t>
      </w:r>
      <w:r w:rsidR="00954B70">
        <w:rPr>
          <w:rFonts w:ascii="Arial" w:hAnsi="Arial" w:cs="Arial"/>
          <w:sz w:val="20"/>
          <w:szCs w:val="20"/>
        </w:rPr>
        <w:t xml:space="preserve">Elizabeth P. </w:t>
      </w:r>
      <w:del w:id="4" w:author="John Bruno" w:date="2018-01-04T14:20:00Z">
        <w:r w:rsidR="00474423" w:rsidDel="005E372E">
          <w:rPr>
            <w:rFonts w:ascii="Arial" w:hAnsi="Arial" w:cs="Arial"/>
            <w:sz w:val="20"/>
            <w:szCs w:val="20"/>
          </w:rPr>
          <w:delText>Pike</w:delText>
        </w:r>
        <w:r w:rsidR="00474423" w:rsidRPr="0065597A" w:rsidDel="005E372E">
          <w:rPr>
            <w:rFonts w:ascii="Arial" w:hAnsi="Arial" w:cs="Arial"/>
            <w:sz w:val="20"/>
            <w:szCs w:val="20"/>
            <w:vertAlign w:val="superscript"/>
          </w:rPr>
          <w:delText>4</w:delText>
        </w:r>
      </w:del>
      <w:ins w:id="5" w:author="John Bruno" w:date="2018-01-04T14:20:00Z">
        <w:r w:rsidR="005E372E">
          <w:rPr>
            <w:rFonts w:ascii="Arial" w:hAnsi="Arial" w:cs="Arial"/>
            <w:sz w:val="20"/>
            <w:szCs w:val="20"/>
          </w:rPr>
          <w:t>Pike</w:t>
        </w:r>
        <w:r w:rsidR="005E372E">
          <w:rPr>
            <w:rFonts w:ascii="Arial" w:hAnsi="Arial" w:cs="Arial"/>
            <w:sz w:val="20"/>
            <w:szCs w:val="20"/>
            <w:vertAlign w:val="superscript"/>
          </w:rPr>
          <w:t>5</w:t>
        </w:r>
      </w:ins>
      <w:r w:rsidR="00474423">
        <w:rPr>
          <w:rFonts w:ascii="Arial" w:hAnsi="Arial" w:cs="Arial"/>
          <w:sz w:val="20"/>
          <w:szCs w:val="20"/>
        </w:rPr>
        <w:t xml:space="preserve">, </w:t>
      </w:r>
      <w:r w:rsidR="00D00781" w:rsidRPr="0065597A">
        <w:rPr>
          <w:rFonts w:ascii="Arial" w:hAnsi="Arial" w:cs="Arial"/>
          <w:sz w:val="20"/>
          <w:szCs w:val="20"/>
        </w:rPr>
        <w:t xml:space="preserve">Steven </w:t>
      </w:r>
      <w:del w:id="6" w:author="John Bruno" w:date="2018-01-04T14:21:00Z">
        <w:r w:rsidR="00D00781" w:rsidRPr="0065597A" w:rsidDel="005E372E">
          <w:rPr>
            <w:rFonts w:ascii="Arial" w:hAnsi="Arial" w:cs="Arial"/>
            <w:sz w:val="20"/>
            <w:szCs w:val="20"/>
          </w:rPr>
          <w:delText>Amstrup</w:delText>
        </w:r>
        <w:r w:rsidR="00474423" w:rsidDel="005E372E">
          <w:rPr>
            <w:rFonts w:ascii="Arial" w:hAnsi="Arial" w:cs="Arial"/>
            <w:sz w:val="20"/>
            <w:szCs w:val="20"/>
            <w:vertAlign w:val="superscript"/>
          </w:rPr>
          <w:delText>5</w:delText>
        </w:r>
      </w:del>
      <w:ins w:id="7" w:author="John Bruno" w:date="2018-01-04T14:21:00Z">
        <w:r w:rsidR="005E372E" w:rsidRPr="0065597A">
          <w:rPr>
            <w:rFonts w:ascii="Arial" w:hAnsi="Arial" w:cs="Arial"/>
            <w:sz w:val="20"/>
            <w:szCs w:val="20"/>
          </w:rPr>
          <w:t>Amstrup</w:t>
        </w:r>
        <w:r w:rsidR="005E372E">
          <w:rPr>
            <w:rFonts w:ascii="Arial" w:hAnsi="Arial" w:cs="Arial"/>
            <w:sz w:val="20"/>
            <w:szCs w:val="20"/>
            <w:vertAlign w:val="superscript"/>
          </w:rPr>
          <w:t>6</w:t>
        </w:r>
      </w:ins>
      <w:r w:rsidR="00D00781" w:rsidRPr="0065597A">
        <w:rPr>
          <w:rFonts w:ascii="Arial" w:hAnsi="Arial" w:cs="Arial"/>
          <w:sz w:val="20"/>
          <w:szCs w:val="20"/>
        </w:rPr>
        <w:t xml:space="preserve">, </w:t>
      </w:r>
      <w:r w:rsidR="00BB785E" w:rsidRPr="0065597A">
        <w:rPr>
          <w:rFonts w:ascii="Arial" w:hAnsi="Arial" w:cs="Arial"/>
          <w:color w:val="141414"/>
          <w:sz w:val="20"/>
          <w:szCs w:val="20"/>
        </w:rPr>
        <w:t xml:space="preserve">Ruben van </w:t>
      </w:r>
      <w:del w:id="8" w:author="John Bruno" w:date="2018-01-04T14:21:00Z">
        <w:r w:rsidR="00BB785E" w:rsidRPr="0065597A" w:rsidDel="005E372E">
          <w:rPr>
            <w:rFonts w:ascii="Arial" w:hAnsi="Arial" w:cs="Arial"/>
            <w:color w:val="141414"/>
            <w:sz w:val="20"/>
            <w:szCs w:val="20"/>
          </w:rPr>
          <w:delText>Hooidonk</w:delText>
        </w:r>
        <w:r w:rsidR="00474423" w:rsidDel="005E372E">
          <w:rPr>
            <w:rFonts w:ascii="Arial" w:hAnsi="Arial" w:cs="Arial"/>
            <w:sz w:val="20"/>
            <w:szCs w:val="20"/>
            <w:vertAlign w:val="superscript"/>
          </w:rPr>
          <w:delText>6</w:delText>
        </w:r>
      </w:del>
      <w:ins w:id="9" w:author="John Bruno" w:date="2018-01-04T14:21:00Z">
        <w:r w:rsidR="005E372E" w:rsidRPr="0065597A">
          <w:rPr>
            <w:rFonts w:ascii="Arial" w:hAnsi="Arial" w:cs="Arial"/>
            <w:color w:val="141414"/>
            <w:sz w:val="20"/>
            <w:szCs w:val="20"/>
          </w:rPr>
          <w:t>Hooidonk</w:t>
        </w:r>
        <w:r w:rsidR="005E372E">
          <w:rPr>
            <w:rFonts w:ascii="Arial" w:hAnsi="Arial" w:cs="Arial"/>
            <w:sz w:val="20"/>
            <w:szCs w:val="20"/>
            <w:vertAlign w:val="superscript"/>
          </w:rPr>
          <w:t>7</w:t>
        </w:r>
      </w:ins>
      <w:r w:rsidR="0065597A">
        <w:rPr>
          <w:rFonts w:ascii="Arial" w:hAnsi="Arial" w:cs="Arial"/>
          <w:sz w:val="20"/>
          <w:szCs w:val="20"/>
          <w:vertAlign w:val="superscript"/>
        </w:rPr>
        <w:t>,</w:t>
      </w:r>
      <w:del w:id="10" w:author="John Bruno" w:date="2018-01-04T14:21:00Z">
        <w:r w:rsidR="00474423" w:rsidDel="005E372E">
          <w:rPr>
            <w:rFonts w:ascii="Arial" w:hAnsi="Arial" w:cs="Arial"/>
            <w:sz w:val="20"/>
            <w:szCs w:val="20"/>
            <w:vertAlign w:val="superscript"/>
          </w:rPr>
          <w:delText>7</w:delText>
        </w:r>
      </w:del>
      <w:ins w:id="11" w:author="John Bruno" w:date="2018-01-04T14:21:00Z">
        <w:r w:rsidR="005E372E">
          <w:rPr>
            <w:rFonts w:ascii="Arial" w:hAnsi="Arial" w:cs="Arial"/>
            <w:sz w:val="20"/>
            <w:szCs w:val="20"/>
            <w:vertAlign w:val="superscript"/>
          </w:rPr>
          <w:t>8</w:t>
        </w:r>
      </w:ins>
      <w:r w:rsidR="0065597A">
        <w:rPr>
          <w:rFonts w:ascii="Arial" w:hAnsi="Arial" w:cs="Arial"/>
          <w:sz w:val="20"/>
          <w:szCs w:val="20"/>
        </w:rPr>
        <w:t xml:space="preserve">, </w:t>
      </w:r>
      <w:r w:rsidR="002F59C0">
        <w:rPr>
          <w:rFonts w:ascii="Arial" w:hAnsi="Arial" w:cs="Arial"/>
          <w:sz w:val="20"/>
          <w:szCs w:val="20"/>
        </w:rPr>
        <w:t xml:space="preserve">Stephanie A. </w:t>
      </w:r>
      <w:del w:id="12" w:author="John Bruno" w:date="2018-01-04T14:21:00Z">
        <w:r w:rsidR="002F59C0" w:rsidDel="005E372E">
          <w:rPr>
            <w:rFonts w:ascii="Arial" w:hAnsi="Arial" w:cs="Arial"/>
            <w:sz w:val="20"/>
            <w:szCs w:val="20"/>
          </w:rPr>
          <w:delText>Henson</w:delText>
        </w:r>
        <w:r w:rsidR="002F59C0" w:rsidDel="005E372E">
          <w:rPr>
            <w:rFonts w:ascii="Arial" w:hAnsi="Arial" w:cs="Arial"/>
            <w:sz w:val="20"/>
            <w:szCs w:val="20"/>
            <w:vertAlign w:val="superscript"/>
          </w:rPr>
          <w:delText>8</w:delText>
        </w:r>
      </w:del>
      <w:ins w:id="13" w:author="John Bruno" w:date="2018-01-04T14:21:00Z">
        <w:r w:rsidR="005E372E">
          <w:rPr>
            <w:rFonts w:ascii="Arial" w:hAnsi="Arial" w:cs="Arial"/>
            <w:sz w:val="20"/>
            <w:szCs w:val="20"/>
          </w:rPr>
          <w:t>Henson</w:t>
        </w:r>
        <w:r w:rsidR="005E372E">
          <w:rPr>
            <w:rFonts w:ascii="Arial" w:hAnsi="Arial" w:cs="Arial"/>
            <w:sz w:val="20"/>
            <w:szCs w:val="20"/>
            <w:vertAlign w:val="superscript"/>
          </w:rPr>
          <w:t>9</w:t>
        </w:r>
      </w:ins>
      <w:r w:rsidR="002F59C0">
        <w:rPr>
          <w:rFonts w:ascii="Arial" w:hAnsi="Arial" w:cs="Arial"/>
          <w:sz w:val="20"/>
          <w:szCs w:val="20"/>
        </w:rPr>
        <w:t xml:space="preserve">, </w:t>
      </w:r>
      <w:r w:rsidR="00BB785E" w:rsidRPr="0065597A">
        <w:rPr>
          <w:rFonts w:ascii="Arial" w:hAnsi="Arial" w:cs="Arial"/>
          <w:sz w:val="20"/>
          <w:szCs w:val="20"/>
        </w:rPr>
        <w:t xml:space="preserve">and </w:t>
      </w:r>
      <w:r w:rsidR="00D00781" w:rsidRPr="0065597A">
        <w:rPr>
          <w:rFonts w:ascii="Arial" w:hAnsi="Arial" w:cs="Arial"/>
          <w:sz w:val="20"/>
          <w:szCs w:val="20"/>
        </w:rPr>
        <w:t>Richard B. Aronson</w:t>
      </w:r>
      <w:ins w:id="14" w:author="John Bruno" w:date="2018-01-04T14:20:00Z">
        <w:r w:rsidR="005E372E">
          <w:rPr>
            <w:rFonts w:ascii="Arial" w:hAnsi="Arial" w:cs="Arial"/>
            <w:sz w:val="20"/>
            <w:szCs w:val="20"/>
            <w:vertAlign w:val="superscript"/>
          </w:rPr>
          <w:t>4</w:t>
        </w:r>
      </w:ins>
      <w:del w:id="15" w:author="John Bruno" w:date="2018-01-04T14:20:00Z">
        <w:r w:rsidR="00295E7D" w:rsidRPr="0065597A" w:rsidDel="005E372E">
          <w:rPr>
            <w:rFonts w:ascii="Arial" w:hAnsi="Arial" w:cs="Arial"/>
            <w:sz w:val="20"/>
            <w:szCs w:val="20"/>
            <w:vertAlign w:val="superscript"/>
          </w:rPr>
          <w:delText>3</w:delText>
        </w:r>
      </w:del>
      <w:r w:rsidR="00D00781" w:rsidRPr="0065597A">
        <w:rPr>
          <w:rFonts w:ascii="Arial" w:hAnsi="Arial" w:cs="Arial"/>
          <w:sz w:val="20"/>
          <w:szCs w:val="20"/>
          <w:vertAlign w:val="superscript"/>
        </w:rPr>
        <w:t xml:space="preserve"> </w:t>
      </w:r>
    </w:p>
    <w:p w14:paraId="5135927D" w14:textId="26605B16" w:rsidR="00175EA4" w:rsidRDefault="00E41E0C" w:rsidP="0065597A">
      <w:pPr>
        <w:suppressLineNumbers/>
        <w:rPr>
          <w:rFonts w:ascii="Arial" w:hAnsi="Arial" w:cs="Arial"/>
          <w:sz w:val="20"/>
          <w:szCs w:val="20"/>
        </w:rPr>
      </w:pPr>
      <w:r w:rsidRPr="0065597A">
        <w:rPr>
          <w:rFonts w:ascii="Arial" w:hAnsi="Arial" w:cs="Arial"/>
          <w:sz w:val="20"/>
          <w:szCs w:val="20"/>
          <w:vertAlign w:val="superscript"/>
        </w:rPr>
        <w:t>1</w:t>
      </w:r>
      <w:r w:rsidR="00012956">
        <w:rPr>
          <w:rFonts w:ascii="Arial" w:hAnsi="Arial" w:cs="Arial"/>
          <w:sz w:val="20"/>
          <w:szCs w:val="20"/>
          <w:vertAlign w:val="superscript"/>
        </w:rPr>
        <w:t xml:space="preserve"> </w:t>
      </w:r>
      <w:r w:rsidRPr="0065597A">
        <w:rPr>
          <w:rFonts w:ascii="Arial" w:hAnsi="Arial" w:cs="Arial"/>
          <w:sz w:val="20"/>
          <w:szCs w:val="20"/>
        </w:rPr>
        <w:t>Department of Biology, The University of North Carolina at Chapel Hill, Chapel Hill, NC 27599-3280, USA</w:t>
      </w:r>
    </w:p>
    <w:p w14:paraId="0762151D" w14:textId="77777777" w:rsidR="0065597A" w:rsidRPr="0065597A" w:rsidRDefault="0065597A" w:rsidP="0065597A">
      <w:pPr>
        <w:suppressLineNumbers/>
        <w:rPr>
          <w:rFonts w:ascii="Arial" w:hAnsi="Arial" w:cs="Arial"/>
          <w:sz w:val="20"/>
          <w:szCs w:val="20"/>
        </w:rPr>
      </w:pPr>
    </w:p>
    <w:p w14:paraId="3DA9A3D5" w14:textId="10C3AF9C" w:rsidR="00BB3321" w:rsidRPr="005E372E" w:rsidRDefault="00295E7D" w:rsidP="0065597A">
      <w:pPr>
        <w:widowControl w:val="0"/>
        <w:suppressLineNumbers/>
        <w:autoSpaceDE w:val="0"/>
        <w:autoSpaceDN w:val="0"/>
        <w:adjustRightInd w:val="0"/>
        <w:spacing w:after="240"/>
        <w:rPr>
          <w:ins w:id="16" w:author="John Bruno" w:date="2018-01-04T14:19:00Z"/>
          <w:rFonts w:ascii="Arial" w:hAnsi="Arial" w:cs="Arial"/>
          <w:sz w:val="20"/>
          <w:szCs w:val="20"/>
        </w:rPr>
      </w:pPr>
      <w:r w:rsidRPr="0065597A">
        <w:rPr>
          <w:rFonts w:ascii="Arial" w:hAnsi="Arial" w:cs="Arial"/>
          <w:sz w:val="20"/>
          <w:szCs w:val="20"/>
          <w:vertAlign w:val="superscript"/>
        </w:rPr>
        <w:t>2</w:t>
      </w:r>
      <w:r w:rsidR="00012956">
        <w:rPr>
          <w:rFonts w:ascii="Arial" w:hAnsi="Arial" w:cs="Arial"/>
          <w:sz w:val="20"/>
          <w:szCs w:val="20"/>
          <w:vertAlign w:val="superscript"/>
        </w:rPr>
        <w:t xml:space="preserve"> </w:t>
      </w:r>
      <w:r w:rsidRPr="005E372E">
        <w:rPr>
          <w:rFonts w:ascii="Arial" w:hAnsi="Arial" w:cs="Arial"/>
          <w:sz w:val="20"/>
          <w:szCs w:val="20"/>
        </w:rPr>
        <w:t>Ocean and Earth Science, National Oceanography Centre Southampton, University of Southampton, Southampton SO14 3ZH, UK</w:t>
      </w:r>
    </w:p>
    <w:p w14:paraId="7D72E93F" w14:textId="3828A6A4" w:rsidR="005E372E" w:rsidRPr="005E372E" w:rsidRDefault="005E372E">
      <w:pPr>
        <w:rPr>
          <w:ins w:id="17" w:author="John Bruno" w:date="2018-01-04T14:19:00Z"/>
          <w:rFonts w:ascii="Arial" w:eastAsia="Times New Roman" w:hAnsi="Arial" w:cs="Arial"/>
          <w:color w:val="000000"/>
          <w:sz w:val="20"/>
          <w:szCs w:val="20"/>
          <w:rPrChange w:id="18" w:author="John Bruno" w:date="2018-01-04T14:19:00Z">
            <w:rPr>
              <w:ins w:id="19" w:author="John Bruno" w:date="2018-01-04T14:19:00Z"/>
              <w:rFonts w:ascii="Helvetica" w:eastAsia="Times New Roman" w:hAnsi="Helvetica"/>
              <w:color w:val="000000"/>
              <w:sz w:val="21"/>
              <w:szCs w:val="21"/>
            </w:rPr>
          </w:rPrChange>
        </w:rPr>
        <w:pPrChange w:id="20" w:author="John Bruno" w:date="2018-01-04T14:19:00Z">
          <w:pPr>
            <w:widowControl w:val="0"/>
            <w:suppressLineNumbers/>
            <w:autoSpaceDE w:val="0"/>
            <w:autoSpaceDN w:val="0"/>
            <w:adjustRightInd w:val="0"/>
            <w:spacing w:after="240"/>
          </w:pPr>
        </w:pPrChange>
      </w:pPr>
      <w:ins w:id="21" w:author="John Bruno" w:date="2018-01-04T14:20:00Z">
        <w:r>
          <w:rPr>
            <w:rFonts w:ascii="Arial" w:hAnsi="Arial" w:cs="Arial"/>
            <w:sz w:val="20"/>
            <w:szCs w:val="20"/>
            <w:vertAlign w:val="superscript"/>
          </w:rPr>
          <w:t xml:space="preserve">3 </w:t>
        </w:r>
      </w:ins>
      <w:ins w:id="22" w:author="John Bruno" w:date="2018-01-04T14:19:00Z">
        <w:r w:rsidRPr="005E372E">
          <w:rPr>
            <w:rFonts w:ascii="Arial" w:eastAsia="Times New Roman" w:hAnsi="Arial" w:cs="Arial"/>
            <w:color w:val="000000"/>
            <w:sz w:val="20"/>
            <w:szCs w:val="20"/>
            <w:rPrChange w:id="23" w:author="John Bruno" w:date="2018-01-04T14:19:00Z">
              <w:rPr>
                <w:rFonts w:ascii="Helvetica" w:eastAsia="Times New Roman" w:hAnsi="Helvetica"/>
                <w:color w:val="000000"/>
                <w:sz w:val="21"/>
                <w:szCs w:val="21"/>
              </w:rPr>
            </w:rPrChange>
          </w:rPr>
          <w:t>Memorial University of Newfoundland, Department of Ocean Sciences, St. John’s, NL Canada A1C 5S7</w:t>
        </w:r>
      </w:ins>
    </w:p>
    <w:p w14:paraId="5243F7E5" w14:textId="77777777" w:rsidR="005E372E" w:rsidRPr="005E372E" w:rsidRDefault="005E372E">
      <w:pPr>
        <w:rPr>
          <w:rFonts w:ascii="Arial" w:eastAsia="Times New Roman" w:hAnsi="Arial" w:cs="Arial"/>
          <w:color w:val="000000"/>
          <w:sz w:val="21"/>
          <w:szCs w:val="21"/>
          <w:rPrChange w:id="24" w:author="John Bruno" w:date="2018-01-04T14:19:00Z">
            <w:rPr>
              <w:rFonts w:ascii="Arial" w:hAnsi="Arial" w:cs="Arial"/>
              <w:sz w:val="20"/>
              <w:szCs w:val="20"/>
            </w:rPr>
          </w:rPrChange>
        </w:rPr>
        <w:pPrChange w:id="25" w:author="John Bruno" w:date="2018-01-04T14:19:00Z">
          <w:pPr>
            <w:widowControl w:val="0"/>
            <w:suppressLineNumbers/>
            <w:autoSpaceDE w:val="0"/>
            <w:autoSpaceDN w:val="0"/>
            <w:adjustRightInd w:val="0"/>
            <w:spacing w:after="240"/>
          </w:pPr>
        </w:pPrChange>
      </w:pPr>
    </w:p>
    <w:p w14:paraId="18D98A47" w14:textId="336506BE" w:rsidR="00343171" w:rsidRPr="00343171" w:rsidRDefault="005E372E" w:rsidP="0065597A">
      <w:pPr>
        <w:widowControl w:val="0"/>
        <w:suppressLineNumbers/>
        <w:autoSpaceDE w:val="0"/>
        <w:autoSpaceDN w:val="0"/>
        <w:adjustRightInd w:val="0"/>
        <w:spacing w:after="240"/>
        <w:rPr>
          <w:rFonts w:ascii="Arial" w:hAnsi="Arial" w:cs="Arial"/>
          <w:sz w:val="20"/>
          <w:szCs w:val="20"/>
        </w:rPr>
      </w:pPr>
      <w:ins w:id="26" w:author="John Bruno" w:date="2018-01-04T14:20:00Z">
        <w:r>
          <w:rPr>
            <w:rFonts w:ascii="Arial" w:hAnsi="Arial" w:cs="Arial"/>
            <w:sz w:val="20"/>
            <w:szCs w:val="20"/>
            <w:vertAlign w:val="superscript"/>
          </w:rPr>
          <w:t>4</w:t>
        </w:r>
      </w:ins>
      <w:del w:id="27" w:author="John Bruno" w:date="2018-01-04T14:20:00Z">
        <w:r w:rsidR="00343171" w:rsidDel="005E372E">
          <w:rPr>
            <w:rFonts w:ascii="Arial" w:hAnsi="Arial" w:cs="Arial"/>
            <w:sz w:val="20"/>
            <w:szCs w:val="20"/>
            <w:vertAlign w:val="superscript"/>
          </w:rPr>
          <w:delText>3</w:delText>
        </w:r>
      </w:del>
      <w:r w:rsidR="00CA69C5">
        <w:rPr>
          <w:rFonts w:ascii="Arial" w:hAnsi="Arial" w:cs="Arial"/>
          <w:sz w:val="20"/>
          <w:szCs w:val="20"/>
          <w:vertAlign w:val="superscript"/>
        </w:rPr>
        <w:t xml:space="preserve"> </w:t>
      </w:r>
      <w:r w:rsidR="00343171">
        <w:rPr>
          <w:rFonts w:ascii="Arial" w:hAnsi="Arial" w:cs="Arial"/>
          <w:sz w:val="20"/>
          <w:szCs w:val="20"/>
        </w:rPr>
        <w:t>Department of Biological Sciences, Florida Institute of Technology, 150 West University Boulevard, Melbourne, FL, USA 32901</w:t>
      </w:r>
    </w:p>
    <w:p w14:paraId="778781D5" w14:textId="709ACB02" w:rsidR="0091290B" w:rsidRPr="00AB16B3" w:rsidRDefault="005E372E" w:rsidP="00AB16B3">
      <w:pPr>
        <w:rPr>
          <w:rFonts w:ascii="Arial" w:eastAsia="Times New Roman" w:hAnsi="Arial" w:cs="Arial"/>
          <w:color w:val="000000"/>
          <w:sz w:val="20"/>
          <w:szCs w:val="20"/>
        </w:rPr>
      </w:pPr>
      <w:ins w:id="28" w:author="John Bruno" w:date="2018-01-04T14:20:00Z">
        <w:r>
          <w:rPr>
            <w:rFonts w:ascii="Arial" w:hAnsi="Arial" w:cs="Arial"/>
            <w:sz w:val="20"/>
            <w:szCs w:val="20"/>
            <w:vertAlign w:val="superscript"/>
          </w:rPr>
          <w:t>5</w:t>
        </w:r>
      </w:ins>
      <w:del w:id="29" w:author="John Bruno" w:date="2018-01-04T14:20:00Z">
        <w:r w:rsidR="00474423" w:rsidDel="005E372E">
          <w:rPr>
            <w:rFonts w:ascii="Arial" w:hAnsi="Arial" w:cs="Arial"/>
            <w:sz w:val="20"/>
            <w:szCs w:val="20"/>
            <w:vertAlign w:val="superscript"/>
          </w:rPr>
          <w:delText>4</w:delText>
        </w:r>
      </w:del>
      <w:r w:rsidR="00012956">
        <w:rPr>
          <w:rFonts w:ascii="Arial" w:hAnsi="Arial" w:cs="Arial"/>
          <w:sz w:val="20"/>
          <w:szCs w:val="20"/>
          <w:vertAlign w:val="superscript"/>
        </w:rPr>
        <w:t xml:space="preserve"> </w:t>
      </w:r>
      <w:r w:rsidR="00474423">
        <w:rPr>
          <w:rFonts w:ascii="Arial" w:hAnsi="Arial" w:cs="Arial"/>
          <w:sz w:val="20"/>
          <w:szCs w:val="20"/>
        </w:rPr>
        <w:t>Mari</w:t>
      </w:r>
      <w:r w:rsidR="00954B70">
        <w:rPr>
          <w:rFonts w:ascii="Arial" w:hAnsi="Arial" w:cs="Arial"/>
          <w:sz w:val="20"/>
          <w:szCs w:val="20"/>
        </w:rPr>
        <w:t>n</w:t>
      </w:r>
      <w:r w:rsidR="00474423">
        <w:rPr>
          <w:rFonts w:ascii="Arial" w:hAnsi="Arial" w:cs="Arial"/>
          <w:sz w:val="20"/>
          <w:szCs w:val="20"/>
        </w:rPr>
        <w:t xml:space="preserve">e Conservation </w:t>
      </w:r>
      <w:r w:rsidR="00474423" w:rsidRPr="00AB16B3">
        <w:rPr>
          <w:rFonts w:ascii="Arial" w:hAnsi="Arial" w:cs="Arial"/>
          <w:sz w:val="20"/>
          <w:szCs w:val="20"/>
        </w:rPr>
        <w:t xml:space="preserve">Institute, </w:t>
      </w:r>
      <w:r w:rsidR="00AB16B3" w:rsidRPr="00AB16B3">
        <w:rPr>
          <w:rFonts w:ascii="Arial" w:eastAsia="Times New Roman" w:hAnsi="Arial" w:cs="Arial"/>
          <w:color w:val="000000"/>
          <w:sz w:val="20"/>
          <w:szCs w:val="20"/>
        </w:rPr>
        <w:t>Seattle, WA, USA 98103</w:t>
      </w:r>
    </w:p>
    <w:p w14:paraId="71CA15DE" w14:textId="77777777" w:rsidR="00AB16B3" w:rsidRPr="00AB16B3" w:rsidRDefault="00AB16B3" w:rsidP="00AB16B3">
      <w:pPr>
        <w:rPr>
          <w:rFonts w:ascii="Arial" w:hAnsi="Arial" w:cs="Arial"/>
          <w:sz w:val="20"/>
          <w:szCs w:val="20"/>
        </w:rPr>
      </w:pPr>
    </w:p>
    <w:p w14:paraId="799E78C2" w14:textId="564E86FB" w:rsidR="00C41683" w:rsidRPr="0065597A" w:rsidRDefault="00474423" w:rsidP="0065597A">
      <w:pPr>
        <w:widowControl w:val="0"/>
        <w:suppressLineNumbers/>
        <w:autoSpaceDE w:val="0"/>
        <w:autoSpaceDN w:val="0"/>
        <w:adjustRightInd w:val="0"/>
        <w:spacing w:after="240"/>
        <w:rPr>
          <w:rFonts w:ascii="Arial" w:hAnsi="Arial" w:cs="Arial"/>
          <w:sz w:val="20"/>
          <w:szCs w:val="20"/>
        </w:rPr>
      </w:pPr>
      <w:del w:id="30" w:author="John Bruno" w:date="2018-01-04T14:21:00Z">
        <w:r w:rsidDel="005E372E">
          <w:rPr>
            <w:rFonts w:ascii="Arial" w:hAnsi="Arial" w:cs="Arial"/>
            <w:sz w:val="20"/>
            <w:szCs w:val="20"/>
            <w:vertAlign w:val="superscript"/>
          </w:rPr>
          <w:delText>5</w:delText>
        </w:r>
        <w:r w:rsidR="00012956" w:rsidDel="005E372E">
          <w:rPr>
            <w:rFonts w:ascii="Arial" w:hAnsi="Arial" w:cs="Arial"/>
            <w:sz w:val="20"/>
            <w:szCs w:val="20"/>
            <w:vertAlign w:val="superscript"/>
          </w:rPr>
          <w:delText xml:space="preserve"> </w:delText>
        </w:r>
      </w:del>
      <w:ins w:id="31" w:author="John Bruno" w:date="2018-01-04T14:21:00Z">
        <w:r w:rsidR="005E372E">
          <w:rPr>
            <w:rFonts w:ascii="Arial" w:hAnsi="Arial" w:cs="Arial"/>
            <w:sz w:val="20"/>
            <w:szCs w:val="20"/>
            <w:vertAlign w:val="superscript"/>
          </w:rPr>
          <w:t xml:space="preserve">6 </w:t>
        </w:r>
      </w:ins>
      <w:r w:rsidR="00E41E0C" w:rsidRPr="0065597A">
        <w:rPr>
          <w:rFonts w:ascii="Arial" w:hAnsi="Arial" w:cs="Arial"/>
          <w:sz w:val="20"/>
          <w:szCs w:val="20"/>
        </w:rPr>
        <w:t>Polar Bears International</w:t>
      </w:r>
      <w:r w:rsidR="00C41683">
        <w:rPr>
          <w:rFonts w:ascii="Arial" w:hAnsi="Arial" w:cs="Arial"/>
          <w:sz w:val="20"/>
          <w:szCs w:val="20"/>
        </w:rPr>
        <w:t>, P.O. Box 3008, Bozeman, MT, USA 59772</w:t>
      </w:r>
    </w:p>
    <w:p w14:paraId="2B641B02" w14:textId="372E351B" w:rsidR="0065597A" w:rsidRPr="0065597A" w:rsidRDefault="00474423" w:rsidP="0065597A">
      <w:pPr>
        <w:widowControl w:val="0"/>
        <w:autoSpaceDE w:val="0"/>
        <w:autoSpaceDN w:val="0"/>
        <w:adjustRightInd w:val="0"/>
        <w:spacing w:after="240"/>
        <w:rPr>
          <w:rFonts w:ascii="Arial" w:hAnsi="Arial" w:cs="Arial"/>
          <w:sz w:val="20"/>
          <w:szCs w:val="20"/>
        </w:rPr>
      </w:pPr>
      <w:del w:id="32" w:author="John Bruno" w:date="2018-01-04T14:21:00Z">
        <w:r w:rsidDel="005E372E">
          <w:rPr>
            <w:rFonts w:ascii="Arial" w:hAnsi="Arial" w:cs="Arial"/>
            <w:sz w:val="20"/>
            <w:szCs w:val="20"/>
            <w:vertAlign w:val="superscript"/>
          </w:rPr>
          <w:delText>6</w:delText>
        </w:r>
        <w:r w:rsidR="00012956" w:rsidDel="005E372E">
          <w:rPr>
            <w:rFonts w:ascii="Arial" w:hAnsi="Arial" w:cs="Arial"/>
            <w:sz w:val="20"/>
            <w:szCs w:val="20"/>
            <w:vertAlign w:val="superscript"/>
          </w:rPr>
          <w:delText xml:space="preserve"> </w:delText>
        </w:r>
      </w:del>
      <w:ins w:id="33" w:author="John Bruno" w:date="2018-01-04T14:21:00Z">
        <w:r w:rsidR="005E372E">
          <w:rPr>
            <w:rFonts w:ascii="Arial" w:hAnsi="Arial" w:cs="Arial"/>
            <w:sz w:val="20"/>
            <w:szCs w:val="20"/>
            <w:vertAlign w:val="superscript"/>
          </w:rPr>
          <w:t xml:space="preserve">7 </w:t>
        </w:r>
      </w:ins>
      <w:r w:rsidR="0065597A" w:rsidRPr="0065597A">
        <w:rPr>
          <w:rFonts w:ascii="Arial" w:hAnsi="Arial" w:cs="Arial"/>
          <w:sz w:val="20"/>
          <w:szCs w:val="20"/>
        </w:rPr>
        <w:t xml:space="preserve">NOAA Atlantic Oceanographic and Meteorological Laboratory, Ocean Chemistry and Ecosystems Division, 4301 Rickenbacker Causeway, Miami, FL 33149, USA </w:t>
      </w:r>
    </w:p>
    <w:p w14:paraId="6A0F2C38" w14:textId="579164A0" w:rsidR="0065597A" w:rsidRDefault="00474423" w:rsidP="0065597A">
      <w:pPr>
        <w:widowControl w:val="0"/>
        <w:tabs>
          <w:tab w:val="left" w:pos="220"/>
          <w:tab w:val="left" w:pos="720"/>
        </w:tabs>
        <w:autoSpaceDE w:val="0"/>
        <w:autoSpaceDN w:val="0"/>
        <w:adjustRightInd w:val="0"/>
        <w:spacing w:after="240"/>
        <w:rPr>
          <w:rFonts w:ascii="Arial" w:hAnsi="Arial" w:cs="Arial"/>
          <w:sz w:val="20"/>
          <w:szCs w:val="20"/>
        </w:rPr>
      </w:pPr>
      <w:del w:id="34" w:author="John Bruno" w:date="2018-01-04T14:21:00Z">
        <w:r w:rsidDel="005E372E">
          <w:rPr>
            <w:rFonts w:ascii="Arial" w:hAnsi="Arial" w:cs="Arial"/>
            <w:sz w:val="20"/>
            <w:szCs w:val="20"/>
            <w:vertAlign w:val="superscript"/>
          </w:rPr>
          <w:delText>7</w:delText>
        </w:r>
        <w:r w:rsidR="00012956" w:rsidDel="005E372E">
          <w:rPr>
            <w:rFonts w:ascii="Arial" w:hAnsi="Arial" w:cs="Arial"/>
            <w:sz w:val="20"/>
            <w:szCs w:val="20"/>
            <w:vertAlign w:val="superscript"/>
          </w:rPr>
          <w:delText xml:space="preserve"> </w:delText>
        </w:r>
      </w:del>
      <w:ins w:id="35" w:author="John Bruno" w:date="2018-01-04T14:21:00Z">
        <w:r w:rsidR="005E372E">
          <w:rPr>
            <w:rFonts w:ascii="Arial" w:hAnsi="Arial" w:cs="Arial"/>
            <w:sz w:val="20"/>
            <w:szCs w:val="20"/>
            <w:vertAlign w:val="superscript"/>
          </w:rPr>
          <w:t xml:space="preserve">8 </w:t>
        </w:r>
      </w:ins>
      <w:r w:rsidR="0065597A" w:rsidRPr="0065597A">
        <w:rPr>
          <w:rFonts w:ascii="Arial" w:hAnsi="Arial" w:cs="Arial"/>
          <w:sz w:val="20"/>
          <w:szCs w:val="20"/>
        </w:rPr>
        <w:t xml:space="preserve">Cooperative Institute for Marine and Atmospheric Studies, </w:t>
      </w:r>
      <w:proofErr w:type="spellStart"/>
      <w:r w:rsidR="0065597A" w:rsidRPr="0065597A">
        <w:rPr>
          <w:rFonts w:ascii="Arial" w:hAnsi="Arial" w:cs="Arial"/>
          <w:sz w:val="20"/>
          <w:szCs w:val="20"/>
        </w:rPr>
        <w:t>Rosenstiel</w:t>
      </w:r>
      <w:proofErr w:type="spellEnd"/>
      <w:r w:rsidR="0065597A" w:rsidRPr="0065597A">
        <w:rPr>
          <w:rFonts w:ascii="Arial" w:hAnsi="Arial" w:cs="Arial"/>
          <w:sz w:val="20"/>
          <w:szCs w:val="20"/>
        </w:rPr>
        <w:t xml:space="preserve"> School of Marine and Atmospheric Science, University of Miami, 4600 Rickenbacker Causeway, Miami, FL 33149, USA  </w:t>
      </w:r>
    </w:p>
    <w:p w14:paraId="13BC90DC" w14:textId="556FE829" w:rsidR="002F59C0" w:rsidRPr="002F59C0" w:rsidRDefault="002F59C0" w:rsidP="002F59C0">
      <w:pPr>
        <w:widowControl w:val="0"/>
        <w:autoSpaceDE w:val="0"/>
        <w:autoSpaceDN w:val="0"/>
        <w:adjustRightInd w:val="0"/>
        <w:spacing w:after="240"/>
        <w:rPr>
          <w:rFonts w:ascii="Arial" w:hAnsi="Arial" w:cs="Arial"/>
          <w:sz w:val="20"/>
          <w:szCs w:val="20"/>
        </w:rPr>
      </w:pPr>
      <w:del w:id="36" w:author="John Bruno" w:date="2018-01-04T14:21:00Z">
        <w:r w:rsidDel="005E372E">
          <w:rPr>
            <w:rFonts w:ascii="Arial" w:hAnsi="Arial" w:cs="Arial"/>
            <w:sz w:val="20"/>
            <w:szCs w:val="20"/>
            <w:vertAlign w:val="superscript"/>
          </w:rPr>
          <w:delText>8</w:delText>
        </w:r>
        <w:r w:rsidR="00012956" w:rsidDel="005E372E">
          <w:rPr>
            <w:rFonts w:ascii="Arial" w:hAnsi="Arial" w:cs="Arial"/>
            <w:sz w:val="20"/>
            <w:szCs w:val="20"/>
            <w:vertAlign w:val="superscript"/>
          </w:rPr>
          <w:delText xml:space="preserve"> </w:delText>
        </w:r>
      </w:del>
      <w:ins w:id="37" w:author="John Bruno" w:date="2018-01-04T14:21:00Z">
        <w:r w:rsidR="005E372E">
          <w:rPr>
            <w:rFonts w:ascii="Arial" w:hAnsi="Arial" w:cs="Arial"/>
            <w:sz w:val="20"/>
            <w:szCs w:val="20"/>
            <w:vertAlign w:val="superscript"/>
          </w:rPr>
          <w:t xml:space="preserve">9 </w:t>
        </w:r>
      </w:ins>
      <w:r w:rsidRPr="002F59C0">
        <w:rPr>
          <w:rFonts w:ascii="Arial" w:hAnsi="Arial" w:cs="Arial"/>
          <w:sz w:val="20"/>
          <w:szCs w:val="20"/>
        </w:rPr>
        <w:t xml:space="preserve">National Oceanography Centre, Southampton, SO14 3ZH, UK </w:t>
      </w:r>
    </w:p>
    <w:p w14:paraId="1589BD19" w14:textId="77777777" w:rsidR="0065597A" w:rsidRPr="0065597A" w:rsidRDefault="0065597A" w:rsidP="0065597A">
      <w:pPr>
        <w:widowControl w:val="0"/>
        <w:suppressLineNumbers/>
        <w:autoSpaceDE w:val="0"/>
        <w:autoSpaceDN w:val="0"/>
        <w:adjustRightInd w:val="0"/>
        <w:spacing w:after="240"/>
        <w:rPr>
          <w:rFonts w:ascii="Arial" w:hAnsi="Arial" w:cs="Arial"/>
          <w:sz w:val="20"/>
          <w:szCs w:val="20"/>
        </w:rPr>
      </w:pPr>
    </w:p>
    <w:p w14:paraId="290A5360" w14:textId="77777777" w:rsidR="00175EA4" w:rsidRPr="0065597A" w:rsidRDefault="00175EA4" w:rsidP="0065597A">
      <w:pPr>
        <w:widowControl w:val="0"/>
        <w:suppressLineNumbers/>
        <w:autoSpaceDE w:val="0"/>
        <w:autoSpaceDN w:val="0"/>
        <w:adjustRightInd w:val="0"/>
        <w:spacing w:after="240"/>
        <w:rPr>
          <w:rFonts w:ascii="Arial" w:hAnsi="Arial" w:cs="Arial"/>
          <w:sz w:val="20"/>
          <w:szCs w:val="20"/>
        </w:rPr>
      </w:pPr>
    </w:p>
    <w:p w14:paraId="43C01C10" w14:textId="77777777" w:rsidR="00175EA4" w:rsidRPr="0065597A" w:rsidRDefault="00175EA4" w:rsidP="0065597A">
      <w:pPr>
        <w:widowControl w:val="0"/>
        <w:suppressLineNumbers/>
        <w:autoSpaceDE w:val="0"/>
        <w:autoSpaceDN w:val="0"/>
        <w:adjustRightInd w:val="0"/>
        <w:spacing w:after="240"/>
        <w:rPr>
          <w:rFonts w:ascii="Arial" w:hAnsi="Arial" w:cs="Arial"/>
          <w:sz w:val="20"/>
          <w:szCs w:val="20"/>
        </w:rPr>
      </w:pPr>
    </w:p>
    <w:p w14:paraId="6F73AA0A" w14:textId="77777777" w:rsidR="00175EA4" w:rsidRPr="0065597A"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1BEB2840" w14:textId="77777777" w:rsidR="00175EA4" w:rsidRPr="0065597A"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7E68FFFF"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22BB0A7C"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7C8E0126"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16718911"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7E052E6F" w14:textId="2E6811CB" w:rsidR="00653071" w:rsidRDefault="002A5280" w:rsidP="00615E56">
      <w:pPr>
        <w:tabs>
          <w:tab w:val="left" w:pos="4770"/>
        </w:tabs>
        <w:spacing w:line="480" w:lineRule="auto"/>
        <w:rPr>
          <w:rFonts w:ascii="Arial" w:hAnsi="Arial" w:cs="Arial"/>
          <w:b/>
          <w:sz w:val="20"/>
          <w:szCs w:val="20"/>
        </w:rPr>
      </w:pPr>
      <w:r w:rsidRPr="001F324E">
        <w:rPr>
          <w:rFonts w:ascii="Arial" w:hAnsi="Arial" w:cs="Arial"/>
          <w:b/>
          <w:color w:val="1A1A1A"/>
          <w:sz w:val="20"/>
          <w:szCs w:val="20"/>
        </w:rPr>
        <w:lastRenderedPageBreak/>
        <w:t>Marine Protected Areas (MPAs)—coastal and open-ocean nature preserves—</w:t>
      </w:r>
      <w:r>
        <w:rPr>
          <w:rFonts w:ascii="Arial" w:hAnsi="Arial" w:cs="Arial"/>
          <w:b/>
          <w:color w:val="1A1A1A"/>
          <w:sz w:val="20"/>
          <w:szCs w:val="20"/>
        </w:rPr>
        <w:t>are</w:t>
      </w:r>
      <w:r w:rsidRPr="001F324E">
        <w:rPr>
          <w:rFonts w:ascii="Arial" w:hAnsi="Arial" w:cs="Arial"/>
          <w:b/>
          <w:color w:val="1A1A1A"/>
          <w:sz w:val="20"/>
          <w:szCs w:val="20"/>
        </w:rPr>
        <w:t xml:space="preserve"> a primary management tool </w:t>
      </w:r>
      <w:r>
        <w:rPr>
          <w:rFonts w:ascii="Arial" w:hAnsi="Arial" w:cs="Arial"/>
          <w:b/>
          <w:color w:val="1A1A1A"/>
          <w:sz w:val="20"/>
          <w:szCs w:val="20"/>
        </w:rPr>
        <w:t>for mitigating</w:t>
      </w:r>
      <w:r w:rsidRPr="001F324E">
        <w:rPr>
          <w:rFonts w:ascii="Arial" w:hAnsi="Arial" w:cs="Arial"/>
          <w:b/>
          <w:color w:val="1A1A1A"/>
          <w:sz w:val="20"/>
          <w:szCs w:val="20"/>
        </w:rPr>
        <w:t xml:space="preserve"> </w:t>
      </w:r>
      <w:r>
        <w:rPr>
          <w:rFonts w:ascii="Arial" w:hAnsi="Arial" w:cs="Arial"/>
          <w:b/>
          <w:color w:val="1A1A1A"/>
          <w:sz w:val="20"/>
          <w:szCs w:val="20"/>
        </w:rPr>
        <w:t>local threats to marine biodiversity</w:t>
      </w:r>
      <w:r w:rsidRPr="001F324E">
        <w:rPr>
          <w:rFonts w:ascii="Arial" w:hAnsi="Arial" w:cs="Arial"/>
          <w:b/>
          <w:color w:val="1A1A1A"/>
          <w:sz w:val="20"/>
          <w:szCs w:val="20"/>
        </w:rPr>
        <w:fldChar w:fldCharType="begin" w:fldLock="1"/>
      </w:r>
      <w:r w:rsidR="007D6E57">
        <w:rPr>
          <w:rFonts w:ascii="Arial" w:hAnsi="Arial" w:cs="Arial"/>
          <w:b/>
          <w:color w:val="1A1A1A"/>
          <w:sz w:val="20"/>
          <w:szCs w:val="20"/>
        </w:rPr>
        <w:instrText>ADDIN CSL_CITATION { "citationID" : "3n68ttq1j", "citationItems" : [ { "id" : "ITEM-1", "itemData" : { "DOI" : "10.1890/1051-0761(1998)8[S79:MRANBN]2.0.CO;2", "ISBN" : "1051-0761", "ISSN" : "10510761", "PMID" : "69", "abstract" : "The intensity of human pressure on marine systems has led to a push for stronger marine conservation efforts. Recently, marine reserves have become one highly advocated form of marine conservation, and the number of newly designated reserves has increased dramatically. Reserves will be essential for conservation efforts because they can provide unique protection for critical areas, they can provide a spatial escape for intensely exploited species, and they can potentially act as buffers against some management miscalculations and unforeseen or unusual conditions. Reserve design and effectiveness can be dramatically improved by better use of existing scientific understanding. Reserves are insufficient protection alone, however, because they are not isolated from all critical impacts. Communities residing within marine reserves are strongly influenced by the highly variable conditions of the water masses that continuously flow through them. To a much greater degree than in terrestrial systems, the scales of fundamental processes, such as population replenishment, are often much larger than reserves can encompass. Further, they offer no protection from some important threats, such as contamination by chemicals. Therefore, without adequate protection of species and ecosystems outside reserves, effectiveness of reserves will be severely compromised. We outline conditions under which reserves are likely to be effective, provide some guidelines for increasing their conservation potential, and suggest some research priorities to fill critical information gaps. We strongly support vastly increasing the number and size of marine reserves; at the same time, strong conservation efforts outside reserves must complement this effort. To date, most reserve design and site selection have involved little scientific justification. They must begin to do so to increase the likelihood of attaining conservation objectives.", "author" : [ { "dropping-particle" : "", "family" : "Allison", "given" : "Gary W.", "non-dropping-particle" : "", "parse-names" : false, "suffix" : "" }, { "dropping-particle" : "", "family" : "Lubchenco", "given" : "Jane", "non-dropping-particle" : "", "parse-names" : false, "suffix" : "" }, { "dropping-particle" : "", "family" : "Carr", "given" : "Mark H.", "non-dropping-particle" : "", "parse-names" : false, "suffix" : "" } ], "container-title" : "Ecological Applications", "id" : "ITEM-1", "issue" : "1 SUPPL.", "issued" : { "date-parts" : [ [ "1998" ] ] }, "page" : "79-92", "title" : "Marine reserves are necessary but not sufficient for marine conservation", "type" : "article-journal", "volume" : "8" }, "uris" : [ "http://www.mendeley.com/documents/?uuid=e74e6ef0-5eb1-45eb-b0e3-f7b3546396bf" ] } ], "mendeley" : { "formattedCitation" : "&lt;sup&gt;1&lt;/sup&gt;", "plainTextFormattedCitation" : "1", "previouslyFormattedCitation" : "&lt;sup&gt;1&lt;/sup&gt;" }, "properties" : { "formattedCitation" : "{\\rtf \\super 1\\nosupersub{}}", "noteIndex" : 0, "plainCitation" : "1" }, "schema" : "https://github.com/citation-style-language/schema/raw/master/csl-citation.json" }</w:instrText>
      </w:r>
      <w:r w:rsidRPr="001F324E">
        <w:rPr>
          <w:rFonts w:ascii="Arial" w:hAnsi="Arial" w:cs="Arial"/>
          <w:b/>
          <w:color w:val="1A1A1A"/>
          <w:sz w:val="20"/>
          <w:szCs w:val="20"/>
        </w:rPr>
        <w:fldChar w:fldCharType="separate"/>
      </w:r>
      <w:r w:rsidRPr="00DA676B">
        <w:rPr>
          <w:rFonts w:ascii="Arial" w:hAnsi="Arial" w:cs="Arial"/>
          <w:noProof/>
          <w:color w:val="000000"/>
          <w:sz w:val="20"/>
          <w:vertAlign w:val="superscript"/>
        </w:rPr>
        <w:t>1</w:t>
      </w:r>
      <w:r w:rsidRPr="001F324E">
        <w:rPr>
          <w:rFonts w:ascii="Arial" w:hAnsi="Arial" w:cs="Arial"/>
          <w:b/>
          <w:color w:val="1A1A1A"/>
          <w:sz w:val="20"/>
          <w:szCs w:val="20"/>
        </w:rPr>
        <w:fldChar w:fldCharType="end"/>
      </w:r>
      <w:r>
        <w:rPr>
          <w:rFonts w:ascii="Arial" w:hAnsi="Arial" w:cs="Arial"/>
          <w:b/>
          <w:color w:val="1A1A1A"/>
          <w:sz w:val="20"/>
          <w:szCs w:val="20"/>
        </w:rPr>
        <w:t xml:space="preserve">. </w:t>
      </w:r>
      <w:r w:rsidRPr="001F324E">
        <w:rPr>
          <w:rFonts w:ascii="Arial" w:hAnsi="Arial" w:cs="Arial"/>
          <w:b/>
          <w:color w:val="1A1A1A"/>
          <w:sz w:val="20"/>
          <w:szCs w:val="20"/>
        </w:rPr>
        <w:t>MPAs and the species they protect</w:t>
      </w:r>
      <w:r>
        <w:rPr>
          <w:rFonts w:ascii="Arial" w:hAnsi="Arial" w:cs="Arial"/>
          <w:b/>
          <w:color w:val="1A1A1A"/>
          <w:sz w:val="20"/>
          <w:szCs w:val="20"/>
        </w:rPr>
        <w:t>, h</w:t>
      </w:r>
      <w:r w:rsidRPr="001F324E">
        <w:rPr>
          <w:rFonts w:ascii="Arial" w:hAnsi="Arial" w:cs="Arial"/>
          <w:b/>
          <w:color w:val="1A1A1A"/>
          <w:sz w:val="20"/>
          <w:szCs w:val="20"/>
        </w:rPr>
        <w:t xml:space="preserve">owever, </w:t>
      </w:r>
      <w:r>
        <w:rPr>
          <w:rFonts w:ascii="Arial" w:hAnsi="Arial" w:cs="Arial"/>
          <w:b/>
          <w:color w:val="1A1A1A"/>
          <w:sz w:val="20"/>
          <w:szCs w:val="20"/>
        </w:rPr>
        <w:t>have been and</w:t>
      </w:r>
      <w:r w:rsidRPr="001F324E">
        <w:rPr>
          <w:rFonts w:ascii="Arial" w:hAnsi="Arial" w:cs="Arial"/>
          <w:b/>
          <w:color w:val="1A1A1A"/>
          <w:sz w:val="20"/>
          <w:szCs w:val="20"/>
        </w:rPr>
        <w:t xml:space="preserve"> increasingly </w:t>
      </w:r>
      <w:r>
        <w:rPr>
          <w:rFonts w:ascii="Arial" w:hAnsi="Arial" w:cs="Arial"/>
          <w:b/>
          <w:color w:val="1A1A1A"/>
          <w:sz w:val="20"/>
          <w:szCs w:val="20"/>
        </w:rPr>
        <w:t>will be impacted</w:t>
      </w:r>
      <w:r w:rsidRPr="001F324E">
        <w:rPr>
          <w:rFonts w:ascii="Arial" w:hAnsi="Arial" w:cs="Arial"/>
          <w:b/>
          <w:color w:val="1A1A1A"/>
          <w:sz w:val="20"/>
          <w:szCs w:val="20"/>
        </w:rPr>
        <w:t xml:space="preserve"> by </w:t>
      </w:r>
      <w:r>
        <w:rPr>
          <w:rFonts w:ascii="Arial" w:hAnsi="Arial" w:cs="Arial"/>
          <w:b/>
          <w:color w:val="1A1A1A"/>
          <w:sz w:val="20"/>
          <w:szCs w:val="20"/>
        </w:rPr>
        <w:t>anthropogenic climate change</w:t>
      </w:r>
      <w:r w:rsidR="00A94E3B">
        <w:rPr>
          <w:rFonts w:ascii="Arial" w:hAnsi="Arial" w:cs="Arial"/>
          <w:b/>
          <w:color w:val="1A1A1A"/>
          <w:sz w:val="20"/>
          <w:szCs w:val="20"/>
        </w:rPr>
        <w:t xml:space="preserve">, </w:t>
      </w:r>
      <w:r>
        <w:rPr>
          <w:rFonts w:ascii="Arial" w:hAnsi="Arial" w:cs="Arial"/>
          <w:b/>
          <w:color w:val="1A1A1A"/>
          <w:sz w:val="20"/>
          <w:szCs w:val="20"/>
        </w:rPr>
        <w:t>raising questions about whether they can serve their intended purpose in a warming world</w:t>
      </w:r>
      <w:r w:rsidRPr="001F324E">
        <w:rPr>
          <w:rFonts w:ascii="Arial" w:hAnsi="Arial" w:cs="Arial"/>
          <w:b/>
          <w:color w:val="1A1A1A"/>
          <w:sz w:val="20"/>
          <w:szCs w:val="20"/>
        </w:rPr>
        <w:t>.</w:t>
      </w:r>
      <w:r>
        <w:rPr>
          <w:rFonts w:ascii="Arial" w:hAnsi="Arial" w:cs="Arial"/>
          <w:b/>
          <w:color w:val="1A1A1A"/>
          <w:sz w:val="20"/>
          <w:szCs w:val="20"/>
        </w:rPr>
        <w:t xml:space="preserve"> </w:t>
      </w:r>
      <w:r>
        <w:rPr>
          <w:rFonts w:ascii="Arial" w:hAnsi="Arial" w:cs="Arial"/>
          <w:b/>
          <w:sz w:val="20"/>
          <w:szCs w:val="20"/>
        </w:rPr>
        <w:t>Here we show</w:t>
      </w:r>
      <w:r w:rsidR="000A247F">
        <w:rPr>
          <w:rFonts w:ascii="Arial" w:hAnsi="Arial" w:cs="Arial"/>
          <w:b/>
          <w:sz w:val="20"/>
          <w:szCs w:val="20"/>
        </w:rPr>
        <w:t xml:space="preserve"> that</w:t>
      </w:r>
      <w:r>
        <w:rPr>
          <w:rFonts w:ascii="Arial" w:hAnsi="Arial" w:cs="Arial"/>
          <w:b/>
          <w:sz w:val="20"/>
          <w:szCs w:val="20"/>
        </w:rPr>
        <w:t xml:space="preserve">, </w:t>
      </w:r>
      <w:r>
        <w:rPr>
          <w:rFonts w:ascii="Arial" w:hAnsi="Arial" w:cs="Arial"/>
          <w:b/>
          <w:color w:val="1A1A1A"/>
          <w:sz w:val="20"/>
          <w:szCs w:val="20"/>
        </w:rPr>
        <w:t>despite local protections, the warming associated with continued business-as-usual (BAU) emissions (RCP8.5)</w:t>
      </w:r>
      <w:r w:rsidRPr="00FA419F">
        <w:rPr>
          <w:rFonts w:ascii="Arial" w:hAnsi="Arial" w:cs="Arial"/>
          <w:sz w:val="20"/>
          <w:szCs w:val="20"/>
        </w:rPr>
        <w:fldChar w:fldCharType="begin" w:fldLock="1"/>
      </w:r>
      <w:r w:rsidR="007D6E57">
        <w:rPr>
          <w:rFonts w:ascii="Arial" w:hAnsi="Arial" w:cs="Arial"/>
          <w:sz w:val="20"/>
          <w:szCs w:val="20"/>
        </w:rPr>
        <w:instrText>ADDIN CSL_CITATION { "citationID" : "1l3rdqfaas", "citationItems" : [ { "id" : "ITEM-1", "itemData" : { "DOI" : "10.1007/s10584-011-0148-z", "ISBN" : "0165-0009", "ISSN" : "01650009", "PMID" : "19855318", "abstract" : "This paper summarizes the development process and main characteristics of the Representative Concentration Pathways (RCPs), a set of four new pathways developed for the climate modeling community as a basis for long-term and near-term modeling experiments. The four RCPs together span the range of year 2100 radiative forcing values found in the open literature, i.e. from 2.6 to 8.5W/m2. The RCPs are the product of an innovative collaboration between integrated assessment modelers, climate modelers, terrestrial ecosystem modelers and emission inventory experts. The resulting product forms a comprehensive data set with high spatial and sectoral resolutions for the period extending to 2100. Land use and emissions of air pollutants and greenhouse gases are reported mostly at a 0.5\u00d70.5 degree spatial resolution, with air pollutants also provided per sector (for well-mixed gases, a coarser resolution is used). The underlying integrated assessment model outputs for land use, atmospheric emissions and concentration data were harmonized across models and scenarios to ensure consistency with historical observations while preserving individual scenario trends. For most variables, the RCPs cover a wide range of the existing literature. The RCPs are supplemented with extensions (Extended Concentration Pathways, ECPs), which allow climate modeling experiments through the year 2300. The RCPs are an important development in climate research and provide a potential foundation for further research and assessment, including emissions mitigation and impact analysis.", "author" : [ { "dropping-particle" : "", "family" : "Vuuren", "given" : "Detlef P.", "non-dropping-particle" : "van", "parse-names" : false, "suffix" : "" }, { "dropping-particle" : "", "family" : "Edmonds", "given" : "Jae", "non-dropping-particle" : "", "parse-names" : false, "suffix" : "" }, { "dropping-particle" : "", "family" : "Kainuma", "given" : "Mikiko", "non-dropping-particle" : "", "parse-names" : false, "suffix" : "" }, { "dropping-particle" : "", "family" : "Riahi", "given" : "Keywan", "non-dropping-particle" : "", "parse-names" : false, "suffix" : "" }, { "dropping-particle" : "", "family" : "Thomson", "given" : "Allison", "non-dropping-particle" : "", "parse-names" : false, "suffix" : "" }, { "dropping-particle" : "", "family" : "Hibbard", "given" : "Kathy", "non-dropping-particle" : "", "parse-names" : false, "suffix" : "" }, { "dropping-particle" : "", "family" : "Hurtt", "given" : "George C.", "non-dropping-particle" : "", "parse-names" : false, "suffix" : "" }, { "dropping-particle" : "", "family" : "Kram", "given" : "Tom", "non-dropping-particle" : "", "parse-names" : false, "suffix" : "" }, { "dropping-particle" : "", "family" : "Krey", "given" : "Volker", "non-dropping-particle" : "", "parse-names" : false, "suffix" : "" }, { "dropping-particle" : "", "family" : "Lamarque", "given" : "Jean Francois", "non-dropping-particle" : "", "parse-names" : false, "suffix" : "" }, { "dropping-particle" : "", "family" : "Masui", "given" : "Toshihiko", "non-dropping-particle" : "", "parse-names" : false, "suffix" : "" }, { "dropping-particle" : "", "family" : "Meinshausen", "given" : "Malte", "non-dropping-particle" : "", "parse-names" : false, "suffix" : "" }, { "dropping-particle" : "", "family" : "Nakicenovic", "given" : "Nebojsa", "non-dropping-particle" : "", "parse-names" : false, "suffix" : "" }, { "dropping-particle" : "", "family" : "Smith", "given" : "Steven J.", "non-dropping-particle" : "", "parse-names" : false, "suffix" : "" }, { "dropping-particle" : "", "family" : "Rose", "given" : "Steven K.", "non-dropping-particle" : "", "parse-names" : false, "suffix" : "" } ], "container-title" : "Climatic Change", "id" : "ITEM-1", "issue" : "1", "issued" : { "date-parts" : [ [ "2011" ] ] }, "page" : "5-31", "title" : "The representative concentration pathways: An overview", "type" : "article-journal", "volume" : "109" }, "uris" : [ "http://www.mendeley.com/documents/?uuid=1dc6815b-48a6-4a80-a6b6-820d148c883a" ] } ], "mendeley" : { "formattedCitation" : "&lt;sup&gt;2&lt;/sup&gt;", "plainTextFormattedCitation" : "2", "previouslyFormattedCitation" : "&lt;sup&gt;2&lt;/sup&gt;" }, "properties" : { "formattedCitation" : "{\\rtf \\super 8\\nosupersub{}}", "noteIndex" : 0, "plainCitation" : "8" }, "schema" : "https://github.com/citation-style-language/schema/raw/master/csl-citation.json" }</w:instrText>
      </w:r>
      <w:r w:rsidRPr="00FA419F">
        <w:rPr>
          <w:rFonts w:ascii="Arial" w:hAnsi="Arial" w:cs="Arial"/>
          <w:sz w:val="20"/>
          <w:szCs w:val="20"/>
        </w:rPr>
        <w:fldChar w:fldCharType="separate"/>
      </w:r>
      <w:r w:rsidRPr="00C13F31">
        <w:rPr>
          <w:rFonts w:ascii="Arial" w:eastAsia="Times New Roman" w:hAnsi="Arial" w:cs="Arial"/>
          <w:noProof/>
          <w:sz w:val="20"/>
          <w:vertAlign w:val="superscript"/>
        </w:rPr>
        <w:t>2</w:t>
      </w:r>
      <w:r w:rsidRPr="00FA419F">
        <w:rPr>
          <w:rFonts w:ascii="Arial" w:hAnsi="Arial" w:cs="Arial"/>
          <w:sz w:val="20"/>
          <w:szCs w:val="20"/>
        </w:rPr>
        <w:fldChar w:fldCharType="end"/>
      </w:r>
      <w:r>
        <w:rPr>
          <w:rFonts w:ascii="Arial" w:hAnsi="Arial" w:cs="Arial"/>
          <w:b/>
          <w:sz w:val="20"/>
          <w:szCs w:val="20"/>
        </w:rPr>
        <w:t xml:space="preserve"> will </w:t>
      </w:r>
      <w:bookmarkStart w:id="38" w:name="_GoBack"/>
      <w:ins w:id="39" w:author="John Bruno" w:date="2017-12-22T17:48:00Z">
        <w:r w:rsidR="00DB58F0">
          <w:rPr>
            <w:rFonts w:ascii="Arial" w:hAnsi="Arial" w:cs="Arial"/>
            <w:b/>
            <w:sz w:val="20"/>
            <w:szCs w:val="20"/>
          </w:rPr>
          <w:t xml:space="preserve">likely </w:t>
        </w:r>
      </w:ins>
      <w:bookmarkEnd w:id="38"/>
      <w:r>
        <w:rPr>
          <w:rFonts w:ascii="Arial" w:hAnsi="Arial" w:cs="Arial"/>
          <w:b/>
          <w:sz w:val="20"/>
          <w:szCs w:val="20"/>
        </w:rPr>
        <w:t xml:space="preserve">result in </w:t>
      </w:r>
      <w:ins w:id="40" w:author="John Bruno" w:date="2017-12-22T17:48:00Z">
        <w:r w:rsidR="00DB58F0">
          <w:rPr>
            <w:rFonts w:ascii="Arial" w:hAnsi="Arial" w:cs="Arial"/>
            <w:b/>
            <w:sz w:val="20"/>
            <w:szCs w:val="20"/>
          </w:rPr>
          <w:t xml:space="preserve">further </w:t>
        </w:r>
      </w:ins>
      <w:r>
        <w:rPr>
          <w:rFonts w:ascii="Arial" w:hAnsi="Arial" w:cs="Arial"/>
          <w:b/>
          <w:sz w:val="20"/>
          <w:szCs w:val="20"/>
        </w:rPr>
        <w:t>habitat and species loss</w:t>
      </w:r>
      <w:r w:rsidR="000A247F">
        <w:rPr>
          <w:rFonts w:ascii="Arial" w:hAnsi="Arial" w:cs="Arial"/>
          <w:b/>
          <w:sz w:val="20"/>
          <w:szCs w:val="20"/>
        </w:rPr>
        <w:t>es</w:t>
      </w:r>
      <w:r>
        <w:rPr>
          <w:rFonts w:ascii="Arial" w:hAnsi="Arial" w:cs="Arial"/>
          <w:b/>
          <w:sz w:val="20"/>
          <w:szCs w:val="20"/>
        </w:rPr>
        <w:t xml:space="preserve"> throughout low</w:t>
      </w:r>
      <w:r w:rsidR="000A247F">
        <w:rPr>
          <w:rFonts w:ascii="Arial" w:hAnsi="Arial" w:cs="Arial"/>
          <w:b/>
          <w:sz w:val="20"/>
          <w:szCs w:val="20"/>
        </w:rPr>
        <w:t>-</w:t>
      </w:r>
      <w:r>
        <w:rPr>
          <w:rFonts w:ascii="Arial" w:hAnsi="Arial" w:cs="Arial"/>
          <w:b/>
          <w:sz w:val="20"/>
          <w:szCs w:val="20"/>
        </w:rPr>
        <w:t>latitude and tropical MPAs</w:t>
      </w:r>
      <w:r w:rsidRPr="000F1386">
        <w:rPr>
          <w:rFonts w:ascii="Arial" w:hAnsi="Arial" w:cs="Arial"/>
          <w:sz w:val="20"/>
          <w:szCs w:val="20"/>
        </w:rPr>
        <w:fldChar w:fldCharType="begin" w:fldLock="1"/>
      </w:r>
      <w:r w:rsidR="007D6E57">
        <w:rPr>
          <w:rFonts w:ascii="Arial" w:hAnsi="Arial" w:cs="Arial"/>
          <w:sz w:val="20"/>
          <w:szCs w:val="20"/>
        </w:rPr>
        <w:instrText>ADDIN CSL_CITATION { "citationID" : "ru1nbif9j",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Pr="000F1386">
        <w:rPr>
          <w:rFonts w:ascii="Arial" w:hAnsi="Arial" w:cs="Arial"/>
          <w:sz w:val="20"/>
          <w:szCs w:val="20"/>
        </w:rPr>
        <w:fldChar w:fldCharType="separate"/>
      </w:r>
      <w:r w:rsidR="00011E93" w:rsidRPr="00011E93">
        <w:rPr>
          <w:rFonts w:ascii="Arial" w:hAnsi="Arial" w:cs="Arial"/>
          <w:noProof/>
          <w:sz w:val="20"/>
          <w:vertAlign w:val="superscript"/>
        </w:rPr>
        <w:t>3</w:t>
      </w:r>
      <w:r w:rsidRPr="000F1386">
        <w:rPr>
          <w:rFonts w:ascii="Arial" w:hAnsi="Arial" w:cs="Arial"/>
          <w:sz w:val="20"/>
          <w:szCs w:val="20"/>
        </w:rPr>
        <w:fldChar w:fldCharType="end"/>
      </w:r>
      <w:r w:rsidRPr="00A53339">
        <w:rPr>
          <w:rFonts w:ascii="Arial" w:hAnsi="Arial" w:cs="Arial"/>
          <w:sz w:val="20"/>
          <w:szCs w:val="20"/>
          <w:vertAlign w:val="superscript"/>
        </w:rPr>
        <w:t>,</w:t>
      </w:r>
      <w:r w:rsidRPr="000F1386">
        <w:rPr>
          <w:rFonts w:ascii="Arial" w:hAnsi="Arial" w:cs="Arial"/>
          <w:sz w:val="20"/>
          <w:szCs w:val="20"/>
        </w:rPr>
        <w:fldChar w:fldCharType="begin" w:fldLock="1"/>
      </w:r>
      <w:r w:rsidR="007D6E57">
        <w:rPr>
          <w:rFonts w:ascii="Arial" w:hAnsi="Arial" w:cs="Arial"/>
          <w:sz w:val="20"/>
          <w:szCs w:val="20"/>
        </w:rPr>
        <w:instrText>ADDIN CSL_CITATION { "citationID" : "9oqbjmjj4", "citationItems" : [ { "id" : "ITEM-1", "itemData" : { "DOI" : "10.1038/nclimate2769", "ISSN" : "1758-678X, 1758-6798", "author" : [ { "dropping-particle" : "", "family" : "Garc\u00eda\u00a0Molinos", "given" : "Jorge", "non-dropping-particle" : "", "parse-names" : false, "suffix" : "" }, { "dropping-particle" : "", "family" : "Halpern", "given" : "Benjamin\u00a0S.", "non-dropping-particle" : "", "parse-names" : false, "suffix" : "" }, { "dropping-particle" : "", "family" : "Schoeman", "given" : "David\u00a0S.", "non-dropping-particle" : "", "parse-names" : false, "suffix" : "" }, { "dropping-particle" : "", "family" : "Brown", "given" : "Christopher\u00a0J.", "non-dropping-particle" : "", "parse-names" : false, "suffix" : "" }, { "dropping-particle" : "", "family" : "Kiessling", "given" : "Wolfgang", "non-dropping-particle" : "", "parse-names" : false, "suffix" : "" }, { "dropping-particle" : "", "family" : "Moore", "given" : "Pippa\u00a0J.", "non-dropping-particle" : "", "parse-names" : false, "suffix" : "" }, { "dropping-particle" : "", "family" : "Pandolfi", "given" : "John\u00a0M.", "non-dropping-particle" : "", "parse-names" : false, "suffix" : "" }, { "dropping-particle" : "", "family" : "Poloczanska", "given" : "Elvira\u00a0S.", "non-dropping-particle" : "", "parse-names" : false, "suffix" : "" }, { "dropping-particle" : "", "family" : "Richardson", "given" : "Anthony\u00a0J.", "non-dropping-particle" : "", "parse-names" : false, "suffix" : "" }, { "dropping-particle" : "", "family" : "Burrows", "given" : "Michael\u00a0T.", "non-dropping-particle" : "", "parse-names" : false, "suffix" : "" } ], "container-title" : "Nature Climate Change", "id" : "ITEM-1", "issue" : "1", "issued" : { "date-parts" : [ [ "2015", "8" ] ] }, "page" : "83-88", "title" : "Climate velocity and the future global redistribution of marine biodiversity", "type" : "article-journal", "volume" : "6" }, "uri" : [ "http://zotero.org/users/1013952/items/RVBCJ5C3" ], "uris" : [ "http://zotero.org/users/1013952/items/RVBCJ5C3", "http://www.mendeley.com/documents/?uuid=b621b9a6-cb96-45c5-a25e-ad022e5d3e23", "http://www.mendeley.com/documents/?uuid=1c2376c1-bd5f-4162-8c61-3263891e0be9" ] } ], "mendeley" : { "formattedCitation" : "&lt;sup&gt;4&lt;/sup&gt;", "plainTextFormattedCitation" : "4", "previouslyFormattedCitation" : "&lt;sup&gt;4&lt;/sup&gt;" }, "properties" : { "formattedCitation" : "{\\rtf \\super 3\\nosupersub{}}", "noteIndex" : 0, "plainCitation" : "3" }, "schema" : "https://github.com/citation-style-language/schema/raw/master/csl-citation.json" }</w:instrText>
      </w:r>
      <w:r w:rsidRPr="000F1386">
        <w:rPr>
          <w:rFonts w:ascii="Arial" w:hAnsi="Arial" w:cs="Arial"/>
          <w:sz w:val="20"/>
          <w:szCs w:val="20"/>
        </w:rPr>
        <w:fldChar w:fldCharType="separate"/>
      </w:r>
      <w:r w:rsidR="00011E93" w:rsidRPr="00011E93">
        <w:rPr>
          <w:rFonts w:ascii="Arial" w:hAnsi="Arial" w:cs="Arial"/>
          <w:noProof/>
          <w:sz w:val="20"/>
          <w:vertAlign w:val="superscript"/>
        </w:rPr>
        <w:t>4</w:t>
      </w:r>
      <w:r w:rsidRPr="000F1386">
        <w:rPr>
          <w:rFonts w:ascii="Arial" w:hAnsi="Arial" w:cs="Arial"/>
          <w:sz w:val="20"/>
          <w:szCs w:val="20"/>
        </w:rPr>
        <w:fldChar w:fldCharType="end"/>
      </w:r>
      <w:r>
        <w:rPr>
          <w:rFonts w:ascii="Arial" w:hAnsi="Arial" w:cs="Arial"/>
          <w:b/>
          <w:sz w:val="20"/>
          <w:szCs w:val="20"/>
        </w:rPr>
        <w:t xml:space="preserve">. </w:t>
      </w:r>
      <w:r>
        <w:rPr>
          <w:rFonts w:ascii="Arial" w:hAnsi="Arial" w:cs="Arial"/>
          <w:b/>
          <w:color w:val="1A1A1A"/>
          <w:sz w:val="20"/>
          <w:szCs w:val="20"/>
        </w:rPr>
        <w:t xml:space="preserve">With unabated BAU emissions, mean </w:t>
      </w:r>
      <w:r w:rsidRPr="00BA3134">
        <w:rPr>
          <w:rFonts w:ascii="Arial" w:hAnsi="Arial" w:cs="Arial"/>
          <w:b/>
          <w:sz w:val="20"/>
          <w:szCs w:val="20"/>
        </w:rPr>
        <w:t>sea-surface temperature</w:t>
      </w:r>
      <w:r>
        <w:rPr>
          <w:rFonts w:ascii="Arial" w:hAnsi="Arial" w:cs="Arial"/>
          <w:b/>
          <w:sz w:val="20"/>
          <w:szCs w:val="20"/>
        </w:rPr>
        <w:t>s</w:t>
      </w:r>
      <w:r w:rsidRPr="00BA3134">
        <w:rPr>
          <w:rFonts w:ascii="Arial" w:hAnsi="Arial" w:cs="Arial"/>
          <w:b/>
          <w:sz w:val="20"/>
          <w:szCs w:val="20"/>
        </w:rPr>
        <w:t xml:space="preserve"> (SST) within MPAs </w:t>
      </w:r>
      <w:r w:rsidR="003F42C3">
        <w:rPr>
          <w:rFonts w:ascii="Arial" w:hAnsi="Arial" w:cs="Arial"/>
          <w:b/>
          <w:sz w:val="20"/>
          <w:szCs w:val="20"/>
        </w:rPr>
        <w:t>will increase</w:t>
      </w:r>
      <w:r w:rsidRPr="00BA3134">
        <w:rPr>
          <w:rFonts w:ascii="Arial" w:hAnsi="Arial" w:cs="Arial"/>
          <w:b/>
          <w:sz w:val="20"/>
          <w:szCs w:val="20"/>
        </w:rPr>
        <w:t xml:space="preserve"> 0.</w:t>
      </w:r>
      <w:r>
        <w:rPr>
          <w:rFonts w:ascii="Arial" w:hAnsi="Arial" w:cs="Arial"/>
          <w:b/>
          <w:sz w:val="20"/>
          <w:szCs w:val="20"/>
        </w:rPr>
        <w:t>0</w:t>
      </w:r>
      <w:r w:rsidRPr="00BA3134">
        <w:rPr>
          <w:rFonts w:ascii="Arial" w:hAnsi="Arial" w:cs="Arial"/>
          <w:b/>
          <w:sz w:val="20"/>
          <w:szCs w:val="20"/>
        </w:rPr>
        <w:t>34 °C/</w:t>
      </w:r>
      <w:r>
        <w:rPr>
          <w:rFonts w:ascii="Arial" w:hAnsi="Arial" w:cs="Arial"/>
          <w:b/>
          <w:sz w:val="20"/>
          <w:szCs w:val="20"/>
        </w:rPr>
        <w:t xml:space="preserve">year and warm </w:t>
      </w:r>
      <w:r w:rsidR="00EB6641">
        <w:rPr>
          <w:rFonts w:ascii="Arial" w:hAnsi="Arial" w:cs="Arial"/>
          <w:b/>
          <w:sz w:val="20"/>
          <w:szCs w:val="20"/>
        </w:rPr>
        <w:t xml:space="preserve">an additional </w:t>
      </w:r>
      <w:r w:rsidRPr="00BA3134">
        <w:rPr>
          <w:rFonts w:ascii="Arial" w:hAnsi="Arial" w:cs="Arial"/>
          <w:b/>
          <w:sz w:val="20"/>
          <w:szCs w:val="20"/>
        </w:rPr>
        <w:t>2.8 °C</w:t>
      </w:r>
      <w:r>
        <w:rPr>
          <w:rFonts w:ascii="Arial" w:hAnsi="Arial" w:cs="Arial"/>
          <w:b/>
          <w:sz w:val="20"/>
          <w:szCs w:val="20"/>
        </w:rPr>
        <w:t xml:space="preserve"> </w:t>
      </w:r>
      <w:r w:rsidRPr="003B2728">
        <w:rPr>
          <w:rFonts w:ascii="Arial" w:hAnsi="Arial" w:cs="Arial"/>
          <w:b/>
          <w:sz w:val="20"/>
          <w:szCs w:val="20"/>
        </w:rPr>
        <w:t>by 2100</w:t>
      </w:r>
      <w:r w:rsidR="00F162EF">
        <w:rPr>
          <w:rFonts w:ascii="Arial" w:hAnsi="Arial" w:cs="Arial"/>
          <w:b/>
          <w:sz w:val="20"/>
          <w:szCs w:val="20"/>
        </w:rPr>
        <w:t xml:space="preserve">. </w:t>
      </w:r>
      <w:r w:rsidR="00DF7DDF">
        <w:rPr>
          <w:rFonts w:ascii="Arial" w:hAnsi="Arial" w:cs="Arial"/>
          <w:b/>
          <w:sz w:val="20"/>
          <w:szCs w:val="20"/>
        </w:rPr>
        <w:t>We determined the time of emergence</w:t>
      </w:r>
      <w:r w:rsidR="00C243D6">
        <w:rPr>
          <w:rFonts w:ascii="Arial" w:hAnsi="Arial" w:cs="Arial"/>
          <w:b/>
          <w:sz w:val="20"/>
          <w:szCs w:val="20"/>
        </w:rPr>
        <w:t xml:space="preserve"> (</w:t>
      </w:r>
      <w:r w:rsidR="00DF7DDF" w:rsidRPr="00653071">
        <w:rPr>
          <w:rFonts w:ascii="Arial" w:hAnsi="Arial" w:cs="Arial"/>
          <w:b/>
          <w:bCs/>
          <w:sz w:val="20"/>
          <w:szCs w:val="20"/>
        </w:rPr>
        <w:t>the year when sea surface temperature and oxygen concentration exceed their ranges of natural variability</w:t>
      </w:r>
      <w:r w:rsidR="00C243D6">
        <w:rPr>
          <w:rFonts w:ascii="Arial" w:hAnsi="Arial" w:cs="Arial"/>
          <w:b/>
          <w:sz w:val="20"/>
          <w:szCs w:val="20"/>
        </w:rPr>
        <w:t xml:space="preserve">) for </w:t>
      </w:r>
      <w:r w:rsidRPr="004975EE">
        <w:rPr>
          <w:rFonts w:ascii="Arial" w:hAnsi="Arial" w:cs="Arial"/>
          <w:b/>
          <w:sz w:val="20"/>
          <w:szCs w:val="20"/>
        </w:rPr>
        <w:t>309</w:t>
      </w:r>
      <w:r>
        <w:rPr>
          <w:rFonts w:ascii="Arial" w:hAnsi="Arial" w:cs="Arial"/>
          <w:b/>
          <w:sz w:val="20"/>
          <w:szCs w:val="20"/>
        </w:rPr>
        <w:t xml:space="preserve"> no-take marine reserves</w:t>
      </w:r>
      <w:r w:rsidR="00C169C2">
        <w:rPr>
          <w:rFonts w:ascii="Arial" w:hAnsi="Arial" w:cs="Arial"/>
          <w:b/>
          <w:sz w:val="20"/>
          <w:szCs w:val="20"/>
        </w:rPr>
        <w:t>. We found</w:t>
      </w:r>
      <w:r w:rsidR="00C243D6">
        <w:rPr>
          <w:rFonts w:ascii="Arial" w:hAnsi="Arial" w:cs="Arial"/>
          <w:b/>
          <w:sz w:val="20"/>
          <w:szCs w:val="20"/>
        </w:rPr>
        <w:t xml:space="preserve"> </w:t>
      </w:r>
      <w:r>
        <w:rPr>
          <w:rFonts w:ascii="Arial" w:hAnsi="Arial" w:cs="Arial"/>
          <w:b/>
          <w:sz w:val="20"/>
          <w:szCs w:val="20"/>
        </w:rPr>
        <w:t xml:space="preserve">that with continued BAU emissions, both </w:t>
      </w:r>
      <w:del w:id="41" w:author="John Bruno" w:date="2017-12-20T17:23:00Z">
        <w:r w:rsidDel="00E92856">
          <w:rPr>
            <w:rFonts w:ascii="Arial" w:hAnsi="Arial" w:cs="Arial"/>
            <w:b/>
            <w:sz w:val="20"/>
            <w:szCs w:val="20"/>
          </w:rPr>
          <w:delText xml:space="preserve">factors </w:delText>
        </w:r>
      </w:del>
      <w:ins w:id="42" w:author="John Bruno" w:date="2017-12-20T17:23:00Z">
        <w:r w:rsidR="00E92856">
          <w:rPr>
            <w:rFonts w:ascii="Arial" w:hAnsi="Arial" w:cs="Arial"/>
            <w:b/>
            <w:sz w:val="20"/>
            <w:szCs w:val="20"/>
          </w:rPr>
          <w:t xml:space="preserve">variables </w:t>
        </w:r>
      </w:ins>
      <w:r>
        <w:rPr>
          <w:rFonts w:ascii="Arial" w:hAnsi="Arial" w:cs="Arial"/>
          <w:b/>
          <w:sz w:val="20"/>
          <w:szCs w:val="20"/>
        </w:rPr>
        <w:t xml:space="preserve">“emerge” by mid-century in </w:t>
      </w:r>
      <w:r w:rsidR="00795248">
        <w:rPr>
          <w:rFonts w:ascii="Arial" w:hAnsi="Arial" w:cs="Arial"/>
          <w:b/>
          <w:sz w:val="20"/>
          <w:szCs w:val="20"/>
        </w:rPr>
        <w:t>42% of</w:t>
      </w:r>
      <w:r>
        <w:rPr>
          <w:rFonts w:ascii="Arial" w:hAnsi="Arial" w:cs="Arial"/>
          <w:b/>
          <w:sz w:val="20"/>
          <w:szCs w:val="20"/>
        </w:rPr>
        <w:t xml:space="preserve"> reser</w:t>
      </w:r>
      <w:r w:rsidRPr="00774E65">
        <w:rPr>
          <w:rFonts w:ascii="Arial" w:hAnsi="Arial" w:cs="Arial"/>
          <w:b/>
          <w:sz w:val="20"/>
          <w:szCs w:val="20"/>
        </w:rPr>
        <w:t>ves</w:t>
      </w:r>
      <w:r w:rsidR="00774E65" w:rsidRPr="00774E65">
        <w:rPr>
          <w:rFonts w:ascii="Arial" w:hAnsi="Arial" w:cs="Arial"/>
          <w:b/>
          <w:sz w:val="20"/>
          <w:szCs w:val="20"/>
        </w:rPr>
        <w:t xml:space="preserve">, </w:t>
      </w:r>
      <w:r w:rsidR="00774E65" w:rsidRPr="00774E65">
        <w:rPr>
          <w:rFonts w:ascii="Arial" w:hAnsi="Arial" w:cs="Arial"/>
          <w:b/>
          <w:color w:val="1A1A1A"/>
          <w:sz w:val="20"/>
          <w:szCs w:val="20"/>
        </w:rPr>
        <w:t>exceeding the estimated tolerance for the average species within the community</w:t>
      </w:r>
      <w:r w:rsidRPr="00774E65">
        <w:rPr>
          <w:rFonts w:ascii="Arial" w:hAnsi="Arial" w:cs="Arial"/>
          <w:b/>
          <w:sz w:val="20"/>
          <w:szCs w:val="20"/>
        </w:rPr>
        <w:t xml:space="preserve">. </w:t>
      </w:r>
      <w:r w:rsidR="00774E65" w:rsidRPr="00774E65">
        <w:rPr>
          <w:rFonts w:ascii="Arial" w:hAnsi="Arial" w:cs="Arial"/>
          <w:b/>
          <w:sz w:val="20"/>
          <w:szCs w:val="20"/>
        </w:rPr>
        <w:t xml:space="preserve">Moreover, </w:t>
      </w:r>
      <w:r w:rsidR="00774E65" w:rsidRPr="00774E65">
        <w:rPr>
          <w:rFonts w:ascii="Arial" w:eastAsia="Times New Roman" w:hAnsi="Arial" w:cs="Arial"/>
          <w:b/>
          <w:bCs/>
          <w:sz w:val="20"/>
          <w:szCs w:val="20"/>
        </w:rPr>
        <w:t>projected warming rates and the existing </w:t>
      </w:r>
      <w:r w:rsidR="00774E65" w:rsidRPr="00774E65">
        <w:rPr>
          <w:rFonts w:ascii="Arial" w:eastAsia="Times New Roman" w:hAnsi="Arial" w:cs="Arial"/>
          <w:b/>
          <w:bCs/>
          <w:color w:val="1A1A1A"/>
          <w:sz w:val="20"/>
          <w:szCs w:val="20"/>
        </w:rPr>
        <w:t>“Community Thermal Safety Margin” </w:t>
      </w:r>
      <w:r w:rsidR="00774E65" w:rsidRPr="00774E65">
        <w:rPr>
          <w:rFonts w:ascii="Arial" w:eastAsia="Times New Roman" w:hAnsi="Arial" w:cs="Arial"/>
          <w:b/>
          <w:bCs/>
          <w:sz w:val="20"/>
          <w:szCs w:val="20"/>
        </w:rPr>
        <w:t>(the inherent buffer against warming based on the thermal sensitivity of constituent species) both vary among ecoregions and with latitude.  The CTSM will be exceeded by </w:t>
      </w:r>
      <w:r w:rsidR="00774E65" w:rsidRPr="00774E65">
        <w:rPr>
          <w:rFonts w:ascii="Arial" w:eastAsia="Times New Roman" w:hAnsi="Arial" w:cs="Arial"/>
          <w:b/>
          <w:bCs/>
          <w:color w:val="1A1A1A"/>
          <w:sz w:val="20"/>
          <w:szCs w:val="20"/>
        </w:rPr>
        <w:t xml:space="preserve">2050 in the tropics and a century later for many higher latitude MPAs. </w:t>
      </w:r>
      <w:r w:rsidR="00774E65" w:rsidRPr="00774E65">
        <w:rPr>
          <w:rFonts w:ascii="Arial" w:hAnsi="Arial" w:cs="Arial"/>
          <w:b/>
          <w:sz w:val="20"/>
          <w:szCs w:val="20"/>
        </w:rPr>
        <w:t>Importan</w:t>
      </w:r>
      <w:r w:rsidR="0025382B">
        <w:rPr>
          <w:rFonts w:ascii="Arial" w:hAnsi="Arial" w:cs="Arial"/>
          <w:b/>
          <w:sz w:val="20"/>
          <w:szCs w:val="20"/>
        </w:rPr>
        <w:t>t</w:t>
      </w:r>
      <w:r w:rsidR="00774E65" w:rsidRPr="00774E65">
        <w:rPr>
          <w:rFonts w:ascii="Arial" w:hAnsi="Arial" w:cs="Arial"/>
          <w:b/>
          <w:sz w:val="20"/>
          <w:szCs w:val="20"/>
        </w:rPr>
        <w:t>ly</w:t>
      </w:r>
      <w:r w:rsidRPr="00774E65">
        <w:rPr>
          <w:rFonts w:ascii="Arial" w:hAnsi="Arial" w:cs="Arial"/>
          <w:b/>
          <w:sz w:val="20"/>
          <w:szCs w:val="20"/>
        </w:rPr>
        <w:t xml:space="preserve">, </w:t>
      </w:r>
      <w:r>
        <w:rPr>
          <w:rFonts w:ascii="Arial" w:hAnsi="Arial" w:cs="Arial"/>
          <w:b/>
          <w:sz w:val="20"/>
          <w:szCs w:val="20"/>
        </w:rPr>
        <w:t>we show the spatial distribution of e</w:t>
      </w:r>
      <w:r w:rsidR="004A3ED8">
        <w:rPr>
          <w:rFonts w:ascii="Arial" w:hAnsi="Arial" w:cs="Arial"/>
          <w:b/>
          <w:sz w:val="20"/>
          <w:szCs w:val="20"/>
        </w:rPr>
        <w:t xml:space="preserve">mergence is stressor-specific. </w:t>
      </w:r>
      <w:r>
        <w:rPr>
          <w:rFonts w:ascii="Arial" w:hAnsi="Arial" w:cs="Arial"/>
          <w:b/>
          <w:sz w:val="20"/>
          <w:szCs w:val="20"/>
        </w:rPr>
        <w:t xml:space="preserve">Hence, rearranging MPAs to minimize exposure to one </w:t>
      </w:r>
      <w:del w:id="43" w:author="John Bruno" w:date="2017-12-20T17:23:00Z">
        <w:r w:rsidDel="00E92856">
          <w:rPr>
            <w:rFonts w:ascii="Arial" w:hAnsi="Arial" w:cs="Arial"/>
            <w:b/>
            <w:sz w:val="20"/>
            <w:szCs w:val="20"/>
          </w:rPr>
          <w:delText xml:space="preserve">factor </w:delText>
        </w:r>
      </w:del>
      <w:ins w:id="44" w:author="John Bruno" w:date="2017-12-20T17:23:00Z">
        <w:r w:rsidR="00E92856">
          <w:rPr>
            <w:rFonts w:ascii="Arial" w:hAnsi="Arial" w:cs="Arial"/>
            <w:b/>
            <w:sz w:val="20"/>
            <w:szCs w:val="20"/>
          </w:rPr>
          <w:t xml:space="preserve">stressor </w:t>
        </w:r>
      </w:ins>
      <w:r w:rsidR="000A247F">
        <w:rPr>
          <w:rFonts w:ascii="Arial" w:hAnsi="Arial" w:cs="Arial"/>
          <w:b/>
          <w:sz w:val="20"/>
          <w:szCs w:val="20"/>
        </w:rPr>
        <w:t xml:space="preserve">could </w:t>
      </w:r>
      <w:r>
        <w:rPr>
          <w:rFonts w:ascii="Arial" w:hAnsi="Arial" w:cs="Arial"/>
          <w:b/>
          <w:sz w:val="20"/>
          <w:szCs w:val="20"/>
        </w:rPr>
        <w:t xml:space="preserve">well increase exposure to another. Continued BAU emissions, therefore, </w:t>
      </w:r>
      <w:del w:id="45" w:author="John Bruno" w:date="2017-12-22T17:50:00Z">
        <w:r w:rsidDel="00DB58F0">
          <w:rPr>
            <w:rFonts w:ascii="Arial" w:hAnsi="Arial" w:cs="Arial"/>
            <w:b/>
            <w:sz w:val="20"/>
            <w:szCs w:val="20"/>
          </w:rPr>
          <w:delText>will likely</w:delText>
        </w:r>
      </w:del>
      <w:ins w:id="46" w:author="John Bruno" w:date="2017-12-22T17:50:00Z">
        <w:r w:rsidR="00DB58F0">
          <w:rPr>
            <w:rFonts w:ascii="Arial" w:hAnsi="Arial" w:cs="Arial"/>
            <w:b/>
            <w:sz w:val="20"/>
            <w:szCs w:val="20"/>
          </w:rPr>
          <w:t>could</w:t>
        </w:r>
      </w:ins>
      <w:r>
        <w:rPr>
          <w:rFonts w:ascii="Arial" w:hAnsi="Arial" w:cs="Arial"/>
          <w:b/>
          <w:sz w:val="20"/>
          <w:szCs w:val="20"/>
        </w:rPr>
        <w:t xml:space="preserve"> disrupt </w:t>
      </w:r>
      <w:del w:id="47" w:author="John Bruno" w:date="2017-12-22T17:50:00Z">
        <w:r w:rsidDel="00DB58F0">
          <w:rPr>
            <w:rFonts w:ascii="Arial" w:hAnsi="Arial" w:cs="Arial"/>
            <w:b/>
            <w:sz w:val="20"/>
            <w:szCs w:val="20"/>
          </w:rPr>
          <w:delText xml:space="preserve">the </w:delText>
        </w:r>
      </w:del>
      <w:ins w:id="48" w:author="John Bruno" w:date="2017-12-22T17:50:00Z">
        <w:r w:rsidR="00DB58F0">
          <w:rPr>
            <w:rFonts w:ascii="Arial" w:hAnsi="Arial" w:cs="Arial"/>
            <w:b/>
            <w:sz w:val="20"/>
            <w:szCs w:val="20"/>
          </w:rPr>
          <w:t xml:space="preserve">marine </w:t>
        </w:r>
      </w:ins>
      <w:r>
        <w:rPr>
          <w:rFonts w:ascii="Arial" w:hAnsi="Arial" w:cs="Arial"/>
          <w:b/>
          <w:sz w:val="20"/>
          <w:szCs w:val="20"/>
        </w:rPr>
        <w:t xml:space="preserve">species and ecosystems and offset the </w:t>
      </w:r>
      <w:r w:rsidR="000A247F">
        <w:rPr>
          <w:rFonts w:ascii="Arial" w:hAnsi="Arial" w:cs="Arial"/>
          <w:b/>
          <w:sz w:val="20"/>
          <w:szCs w:val="20"/>
        </w:rPr>
        <w:t xml:space="preserve">purported </w:t>
      </w:r>
      <w:r>
        <w:rPr>
          <w:rFonts w:ascii="Arial" w:hAnsi="Arial" w:cs="Arial"/>
          <w:b/>
          <w:sz w:val="20"/>
          <w:szCs w:val="20"/>
        </w:rPr>
        <w:t xml:space="preserve">benefits </w:t>
      </w:r>
      <w:r w:rsidR="000A247F">
        <w:rPr>
          <w:rFonts w:ascii="Arial" w:hAnsi="Arial" w:cs="Arial"/>
          <w:b/>
          <w:sz w:val="20"/>
          <w:szCs w:val="20"/>
        </w:rPr>
        <w:t>of</w:t>
      </w:r>
      <w:r>
        <w:rPr>
          <w:rFonts w:ascii="Arial" w:hAnsi="Arial" w:cs="Arial"/>
          <w:b/>
          <w:sz w:val="20"/>
          <w:szCs w:val="20"/>
        </w:rPr>
        <w:t xml:space="preserve"> MPA</w:t>
      </w:r>
      <w:del w:id="49" w:author="John Bruno" w:date="2017-12-22T17:50:00Z">
        <w:r w:rsidDel="00DB58F0">
          <w:rPr>
            <w:rFonts w:ascii="Arial" w:hAnsi="Arial" w:cs="Arial"/>
            <w:b/>
            <w:sz w:val="20"/>
            <w:szCs w:val="20"/>
          </w:rPr>
          <w:delText xml:space="preserve"> </w:delText>
        </w:r>
      </w:del>
      <w:ins w:id="50" w:author="John Bruno" w:date="2017-12-22T17:50:00Z">
        <w:r w:rsidR="00DB58F0">
          <w:rPr>
            <w:rFonts w:ascii="Arial" w:hAnsi="Arial" w:cs="Arial"/>
            <w:b/>
            <w:sz w:val="20"/>
            <w:szCs w:val="20"/>
          </w:rPr>
          <w:t>s</w:t>
        </w:r>
      </w:ins>
      <w:del w:id="51" w:author="John Bruno" w:date="2017-12-22T17:50:00Z">
        <w:r w:rsidDel="00DB58F0">
          <w:rPr>
            <w:rFonts w:ascii="Arial" w:hAnsi="Arial" w:cs="Arial"/>
            <w:b/>
            <w:sz w:val="20"/>
            <w:szCs w:val="20"/>
          </w:rPr>
          <w:delText>protections</w:delText>
        </w:r>
      </w:del>
      <w:r>
        <w:rPr>
          <w:rFonts w:ascii="Arial" w:hAnsi="Arial" w:cs="Arial"/>
          <w:b/>
          <w:sz w:val="20"/>
          <w:szCs w:val="20"/>
        </w:rPr>
        <w:t xml:space="preserve">.  </w:t>
      </w:r>
    </w:p>
    <w:p w14:paraId="6C700AA4" w14:textId="419F7256" w:rsidR="007736D9" w:rsidRPr="00D057D4" w:rsidRDefault="007736D9" w:rsidP="00D057D4">
      <w:pPr>
        <w:spacing w:line="480" w:lineRule="auto"/>
        <w:ind w:firstLine="720"/>
        <w:rPr>
          <w:rFonts w:ascii="Arial" w:hAnsi="Arial" w:cs="Arial"/>
          <w:b/>
          <w:sz w:val="20"/>
          <w:szCs w:val="20"/>
        </w:rPr>
      </w:pPr>
      <w:r>
        <w:rPr>
          <w:rFonts w:ascii="Arial" w:hAnsi="Arial" w:cs="Arial"/>
          <w:sz w:val="20"/>
          <w:szCs w:val="20"/>
        </w:rPr>
        <w:t>S</w:t>
      </w:r>
      <w:r w:rsidRPr="000F1386">
        <w:rPr>
          <w:rFonts w:ascii="Arial" w:hAnsi="Arial" w:cs="Arial"/>
          <w:sz w:val="20"/>
          <w:szCs w:val="20"/>
        </w:rPr>
        <w:t xml:space="preserve">pecies </w:t>
      </w:r>
      <w:del w:id="52" w:author="John Bruno" w:date="2017-12-20T17:19:00Z">
        <w:r w:rsidRPr="000F1386" w:rsidDel="00990127">
          <w:rPr>
            <w:rFonts w:ascii="Arial" w:hAnsi="Arial" w:cs="Arial"/>
            <w:sz w:val="20"/>
            <w:szCs w:val="20"/>
          </w:rPr>
          <w:delText xml:space="preserve">dependent </w:delText>
        </w:r>
      </w:del>
      <w:ins w:id="53" w:author="John Bruno" w:date="2017-12-20T17:19:00Z">
        <w:r w:rsidR="00990127">
          <w:rPr>
            <w:rFonts w:ascii="Arial" w:hAnsi="Arial" w:cs="Arial"/>
            <w:sz w:val="20"/>
            <w:szCs w:val="20"/>
          </w:rPr>
          <w:t>largely restricted to</w:t>
        </w:r>
        <w:r w:rsidR="00990127" w:rsidRPr="000F1386">
          <w:rPr>
            <w:rFonts w:ascii="Arial" w:hAnsi="Arial" w:cs="Arial"/>
            <w:sz w:val="20"/>
            <w:szCs w:val="20"/>
          </w:rPr>
          <w:t xml:space="preserve"> </w:t>
        </w:r>
      </w:ins>
      <w:del w:id="54" w:author="John Bruno" w:date="2017-12-20T17:19:00Z">
        <w:r w:rsidRPr="000F1386" w:rsidDel="00990127">
          <w:rPr>
            <w:rFonts w:ascii="Arial" w:hAnsi="Arial" w:cs="Arial"/>
            <w:sz w:val="20"/>
            <w:szCs w:val="20"/>
          </w:rPr>
          <w:delText xml:space="preserve">on </w:delText>
        </w:r>
      </w:del>
      <w:r>
        <w:rPr>
          <w:rFonts w:ascii="Arial" w:hAnsi="Arial" w:cs="Arial"/>
          <w:sz w:val="20"/>
          <w:szCs w:val="20"/>
        </w:rPr>
        <w:t xml:space="preserve">marine </w:t>
      </w:r>
      <w:r w:rsidRPr="000F1386">
        <w:rPr>
          <w:rFonts w:ascii="Arial" w:hAnsi="Arial" w:cs="Arial"/>
          <w:sz w:val="20"/>
          <w:szCs w:val="20"/>
        </w:rPr>
        <w:t xml:space="preserve">reserves could be especially sensitive to </w:t>
      </w:r>
      <w:r>
        <w:rPr>
          <w:rFonts w:ascii="Arial" w:hAnsi="Arial" w:cs="Arial"/>
          <w:sz w:val="20"/>
          <w:szCs w:val="20"/>
        </w:rPr>
        <w:t>anthropogenic climate change</w:t>
      </w:r>
      <w:r w:rsidRPr="000F1386">
        <w:rPr>
          <w:rFonts w:ascii="Arial" w:hAnsi="Arial" w:cs="Arial"/>
          <w:sz w:val="20"/>
          <w:szCs w:val="20"/>
        </w:rPr>
        <w:t xml:space="preserve"> </w:t>
      </w:r>
      <w:r>
        <w:rPr>
          <w:rFonts w:ascii="Arial" w:hAnsi="Arial" w:cs="Arial"/>
          <w:sz w:val="20"/>
          <w:szCs w:val="20"/>
        </w:rPr>
        <w:t>because of</w:t>
      </w:r>
      <w:r w:rsidRPr="000F1386">
        <w:rPr>
          <w:rFonts w:ascii="Arial" w:hAnsi="Arial" w:cs="Arial"/>
          <w:sz w:val="20"/>
          <w:szCs w:val="20"/>
        </w:rPr>
        <w:t xml:space="preserve"> their typically small populations</w:t>
      </w:r>
      <w:ins w:id="55" w:author="John Bruno" w:date="2017-12-20T17:20:00Z">
        <w:r w:rsidR="00990127">
          <w:rPr>
            <w:rFonts w:ascii="Arial" w:hAnsi="Arial" w:cs="Arial"/>
            <w:sz w:val="20"/>
            <w:szCs w:val="20"/>
          </w:rPr>
          <w:t xml:space="preserve"> </w:t>
        </w:r>
      </w:ins>
      <w:del w:id="56" w:author="John Bruno" w:date="2017-12-20T17:20:00Z">
        <w:r w:rsidRPr="000F1386" w:rsidDel="00990127">
          <w:rPr>
            <w:rFonts w:ascii="Arial" w:hAnsi="Arial" w:cs="Arial"/>
            <w:sz w:val="20"/>
            <w:szCs w:val="20"/>
          </w:rPr>
          <w:delText>, restricted geographic range</w:delText>
        </w:r>
        <w:r w:rsidDel="00990127">
          <w:rPr>
            <w:rFonts w:ascii="Arial" w:hAnsi="Arial" w:cs="Arial"/>
            <w:sz w:val="20"/>
            <w:szCs w:val="20"/>
          </w:rPr>
          <w:delText>s</w:delText>
        </w:r>
        <w:r w:rsidRPr="000F1386" w:rsidDel="00990127">
          <w:rPr>
            <w:rFonts w:ascii="Arial" w:hAnsi="Arial" w:cs="Arial"/>
            <w:sz w:val="20"/>
            <w:szCs w:val="20"/>
          </w:rPr>
          <w:delText xml:space="preserve">, </w:delText>
        </w:r>
      </w:del>
      <w:r w:rsidRPr="000F1386">
        <w:rPr>
          <w:rFonts w:ascii="Arial" w:hAnsi="Arial" w:cs="Arial"/>
          <w:sz w:val="20"/>
          <w:szCs w:val="20"/>
        </w:rPr>
        <w:t>and low genetic diversit</w:t>
      </w:r>
      <w:r>
        <w:rPr>
          <w:rFonts w:ascii="Arial" w:hAnsi="Arial" w:cs="Arial"/>
          <w:sz w:val="20"/>
          <w:szCs w:val="20"/>
        </w:rPr>
        <w:t>ies</w:t>
      </w:r>
      <w:r w:rsidRPr="000F1386">
        <w:rPr>
          <w:rFonts w:ascii="Arial" w:hAnsi="Arial" w:cs="Arial"/>
          <w:sz w:val="20"/>
          <w:szCs w:val="20"/>
        </w:rPr>
        <w:fldChar w:fldCharType="begin" w:fldLock="1"/>
      </w:r>
      <w:r w:rsidR="008D4AD5">
        <w:rPr>
          <w:rFonts w:ascii="Arial" w:hAnsi="Arial" w:cs="Arial"/>
          <w:sz w:val="20"/>
          <w:szCs w:val="20"/>
        </w:rPr>
        <w:instrText>ADDIN CSL_CITATION { "citationID" : "jMVQmISq", "citationItems" : [ { "id" : "ITEM-1", "itemData" : { "DOI" : "10.2307/1310052", "ISSN" : "00063568, 15253244", "author" : [ { "dropping-particle" : "", "family" : "Peters", "given" : "Robert L.", "non-dropping-particle" : "", "parse-names" : false, "suffix" : "" }, { "dropping-particle" : "", "family" : "Darling", "given" : "Joan D. S.", "non-dropping-particle" : "", "parse-names" : false, "suffix" : "" } ], "container-title" : "BioScience", "id" : "ITEM-1", "issue" : "11", "issued" : { "date-parts" : [ [ "1985" ] ] }, "page" : "707-717", "title" : "The greenhouse effect and nature reserves", "type" : "article-journal", "volume" : "35" }, "uris" : [ "http://www.mendeley.com/documents/?uuid=130a1477-f58a-4360-b6c6-faa05fc89957", "http://zotero.org/users/1013952/items/UAU3TWR7", "http://www.mendeley.com/documents/?uuid=36f56254-0bcc-429e-8354-a3683cadea2e" ] } ], "mendeley" : { "formattedCitation" : "&lt;sup&gt;5&lt;/sup&gt;", "plainTextFormattedCitation" : "5", "previouslyFormattedCitation" : "&lt;sup&gt;5&lt;/sup&gt;" }, "properties" : { "formattedCitation" : "{\\rtf \\super 4\\nosupersub{}}", "noteIndex" : 0, "plainCitation" : "4" }, "schema" : "https://github.com/citation-style-language/schema/raw/master/csl-citation.json" }</w:instrText>
      </w:r>
      <w:r w:rsidRPr="000F1386">
        <w:rPr>
          <w:rFonts w:ascii="Arial" w:hAnsi="Arial" w:cs="Arial"/>
          <w:sz w:val="20"/>
          <w:szCs w:val="20"/>
        </w:rPr>
        <w:fldChar w:fldCharType="separate"/>
      </w:r>
      <w:r w:rsidRPr="00D10C96">
        <w:rPr>
          <w:rFonts w:ascii="Arial" w:hAnsi="Arial" w:cs="Arial"/>
          <w:noProof/>
          <w:sz w:val="20"/>
          <w:vertAlign w:val="superscript"/>
        </w:rPr>
        <w:t>5</w:t>
      </w:r>
      <w:r w:rsidRPr="000F1386">
        <w:rPr>
          <w:rFonts w:ascii="Arial" w:hAnsi="Arial" w:cs="Arial"/>
          <w:sz w:val="20"/>
          <w:szCs w:val="20"/>
        </w:rPr>
        <w:fldChar w:fldCharType="end"/>
      </w:r>
      <w:r w:rsidRPr="000F1386">
        <w:rPr>
          <w:rFonts w:ascii="Arial" w:hAnsi="Arial" w:cs="Arial"/>
          <w:sz w:val="20"/>
          <w:szCs w:val="20"/>
        </w:rPr>
        <w:t xml:space="preserve">. </w:t>
      </w:r>
      <w:r>
        <w:rPr>
          <w:rFonts w:ascii="Arial" w:hAnsi="Arial" w:cs="Arial"/>
          <w:sz w:val="20"/>
          <w:szCs w:val="20"/>
        </w:rPr>
        <w:t>C</w:t>
      </w:r>
      <w:r w:rsidRPr="000F1386">
        <w:rPr>
          <w:rFonts w:ascii="Arial" w:hAnsi="Arial" w:cs="Arial"/>
          <w:sz w:val="20"/>
          <w:szCs w:val="20"/>
        </w:rPr>
        <w:t>ase</w:t>
      </w:r>
      <w:r w:rsidR="00BE4875">
        <w:rPr>
          <w:rFonts w:ascii="Arial" w:hAnsi="Arial" w:cs="Arial"/>
          <w:sz w:val="20"/>
          <w:szCs w:val="20"/>
        </w:rPr>
        <w:t xml:space="preserve"> </w:t>
      </w:r>
      <w:r w:rsidRPr="000F1386">
        <w:rPr>
          <w:rFonts w:ascii="Arial" w:hAnsi="Arial" w:cs="Arial"/>
          <w:sz w:val="20"/>
          <w:szCs w:val="20"/>
        </w:rPr>
        <w:t>studies indicate</w:t>
      </w:r>
      <w:r>
        <w:rPr>
          <w:rFonts w:ascii="Arial" w:hAnsi="Arial" w:cs="Arial"/>
          <w:sz w:val="20"/>
          <w:szCs w:val="20"/>
        </w:rPr>
        <w:t xml:space="preserve"> that</w:t>
      </w:r>
      <w:r w:rsidRPr="000F1386">
        <w:rPr>
          <w:rFonts w:ascii="Arial" w:hAnsi="Arial" w:cs="Arial"/>
          <w:sz w:val="20"/>
          <w:szCs w:val="20"/>
        </w:rPr>
        <w:t xml:space="preserve"> </w:t>
      </w:r>
      <w:r>
        <w:rPr>
          <w:rFonts w:ascii="Arial" w:hAnsi="Arial" w:cs="Arial"/>
          <w:sz w:val="20"/>
          <w:szCs w:val="20"/>
        </w:rPr>
        <w:t>global</w:t>
      </w:r>
      <w:r w:rsidR="00BE4875">
        <w:rPr>
          <w:rFonts w:ascii="Arial" w:hAnsi="Arial" w:cs="Arial"/>
          <w:sz w:val="20"/>
          <w:szCs w:val="20"/>
        </w:rPr>
        <w:t>-</w:t>
      </w:r>
      <w:r>
        <w:rPr>
          <w:rFonts w:ascii="Arial" w:hAnsi="Arial" w:cs="Arial"/>
          <w:sz w:val="20"/>
          <w:szCs w:val="20"/>
        </w:rPr>
        <w:t>warming</w:t>
      </w:r>
      <w:r w:rsidR="00BE4875">
        <w:rPr>
          <w:rFonts w:ascii="Arial" w:hAnsi="Arial" w:cs="Arial"/>
          <w:sz w:val="20"/>
          <w:szCs w:val="20"/>
        </w:rPr>
        <w:t>-</w:t>
      </w:r>
      <w:r>
        <w:rPr>
          <w:rFonts w:ascii="Arial" w:hAnsi="Arial" w:cs="Arial"/>
          <w:sz w:val="20"/>
          <w:szCs w:val="20"/>
        </w:rPr>
        <w:t>induced</w:t>
      </w:r>
      <w:r w:rsidRPr="000F1386">
        <w:rPr>
          <w:rFonts w:ascii="Arial" w:hAnsi="Arial" w:cs="Arial"/>
          <w:sz w:val="20"/>
          <w:szCs w:val="20"/>
        </w:rPr>
        <w:t xml:space="preserve"> </w:t>
      </w:r>
      <w:r>
        <w:rPr>
          <w:rFonts w:ascii="Arial" w:hAnsi="Arial" w:cs="Arial"/>
          <w:sz w:val="20"/>
          <w:szCs w:val="20"/>
        </w:rPr>
        <w:t>climate changes</w:t>
      </w:r>
      <w:r w:rsidRPr="000F1386">
        <w:rPr>
          <w:rFonts w:ascii="Arial" w:hAnsi="Arial" w:cs="Arial"/>
          <w:sz w:val="20"/>
          <w:szCs w:val="20"/>
        </w:rPr>
        <w:t xml:space="preserve"> already </w:t>
      </w:r>
      <w:r>
        <w:rPr>
          <w:rFonts w:ascii="Arial" w:hAnsi="Arial" w:cs="Arial"/>
          <w:sz w:val="20"/>
          <w:szCs w:val="20"/>
        </w:rPr>
        <w:t xml:space="preserve">are </w:t>
      </w:r>
      <w:r w:rsidRPr="000F1386">
        <w:rPr>
          <w:rFonts w:ascii="Arial" w:hAnsi="Arial" w:cs="Arial"/>
          <w:sz w:val="20"/>
          <w:szCs w:val="20"/>
        </w:rPr>
        <w:t>having substantial effects on populations and ecosystems otherwise protected within terrestrial and marine reserves</w:t>
      </w:r>
      <w:r w:rsidRPr="000F1386">
        <w:rPr>
          <w:rFonts w:ascii="Arial" w:hAnsi="Arial" w:cs="Arial"/>
          <w:sz w:val="20"/>
          <w:szCs w:val="20"/>
        </w:rPr>
        <w:fldChar w:fldCharType="begin" w:fldLock="1"/>
      </w:r>
      <w:r w:rsidR="007D6E57">
        <w:rPr>
          <w:rFonts w:ascii="Arial" w:hAnsi="Arial" w:cs="Arial"/>
          <w:sz w:val="20"/>
          <w:szCs w:val="20"/>
        </w:rPr>
        <w:instrText>ADDIN CSL_CITATION { "citationID" : "4aj6onjae", "citationItems" : [ { "id" : "ITEM-1", "itemData" : { "DOI" : "10.1371/journal.pone.0003039", "ISSN" : "1932-6203", "PMID" : "18728776", "abstract" : "Coral reefs have emerged as one of the ecosystems most vulnerable to climate variation and change. While the contribution of a warming climate to the loss of live coral cover has been well documented across large spatial and temporal scales, the associated effects on fish have not. Here, we respond to recent and repeated calls to assess the importance of local management in conserving coral reefs in the context of global climate change. Such information is important, as coral reef fish assemblages are the most species dense vertebrate communities on earth, contributing critical ecosystem functions and providing crucial ecosystem services to human societies in tropical countries. Our assessment of the impacts of the 1998 mass bleaching event on coral cover, reef structural complexity, and reef associated fishes spans 7 countries, 66 sites and 26 degrees of latitude in the Indian Ocean. Using Bayesian meta-analysis we show that changes in the size structure, diversity and trophic composition of the reef fish community have followed coral declines. Although the ocean scale integrity of these coral reef ecosystems has been lost, it is positive to see the effects are spatially variable at multiple scales, with impacts and vulnerability affected by geography but not management regime. Existing no-take marine protected areas still support high biomass of fish, however they had no positive affect on the ecosystem response to large-scale disturbance. This suggests a need for future conservation and management efforts to identify and protect regional refugia, which should be integrated into existing management frameworks and combined with policies to improve system-wide resilience to climate variation and change.", "author" : [ { "dropping-particle" : "", "family" : "Graham", "given" : "Nicholas a J", "non-dropping-particle" : "", "parse-names" : false, "suffix" : "" }, { "dropping-particle" : "", "family" : "McClanahan", "given" : "Tim R", "non-dropping-particle" : "", "parse-names" : false, "suffix" : "" }, { "dropping-particle" : "", "family" : "MacNeil", "given" : "M Aaron", "non-dropping-particle" : "", "parse-names" : false, "suffix" : "" }, { "dropping-particle" : "", "family" : "Wilson", "given" : "Shaun K", "non-dropping-particle" : "", "parse-names" : false, "suffix" : "" }, { "dropping-particle" : "", "family" : "Polunin", "given" : "Nicholas V C", "non-dropping-particle" : "", "parse-names" : false, "suffix" : "" }, { "dropping-particle" : "", "family" : "Jennings", "given" : "Simon", "non-dropping-particle" : "", "parse-names" : false, "suffix" : "" }, { "dropping-particle" : "", "family" : "Chabanet", "given" : "Pascale", "non-dropping-particle" : "", "parse-names" : false, "suffix" : "" }, { "dropping-particle" : "", "family" : "Clark", "given" : "Susan", "non-dropping-particle" : "", "parse-names" : false, "suffix" : "" }, { "dropping-particle" : "", "family" : "Spalding", "given" : "Mark D", "non-dropping-particle" : "", "parse-names" : false, "suffix" : "" }, { "dropping-particle" : "", "family" : "Letourneur", "given" : "Yves", "non-dropping-particle" : "", "parse-names" : false, "suffix" : "" }, { "dropping-particle" : "", "family" : "Bigot", "given" : "Lionel", "non-dropping-particle" : "", "parse-names" : false, "suffix" : "" }, { "dropping-particle" : "", "family" : "Galzin", "given" : "Ren\u00e9", "non-dropping-particle" : "", "parse-names" : false, "suffix" : "" }, { "dropping-particle" : "", "family" : "Ohman", "given" : "Marcus C", "non-dropping-particle" : "", "parse-names" : false, "suffix" : "" }, { "dropping-particle" : "", "family" : "Garpe", "given" : "Kajsa C", "non-dropping-particle" : "", "parse-names" : false, "suffix" : "" }, { "dropping-particle" : "", "family" : "Edwards", "given" : "Alasdair J", "non-dropping-particle" : "", "parse-names" : false, "suffix" : "" }, { "dropping-particle" : "", "family" : "Sheppard", "given" : "Charles R C", "non-dropping-particle" : "", "parse-names" : false, "suffix" : "" } ], "container-title" : "PloS one", "id" : "ITEM-1", "issue" : "8", "issued" : { "date-parts" : [ [ "2008", "1" ] ] }, "page" : "e3039", "title" : "Climate warming, marine protected areas and the ocean-scale integrity of coral reef ecosystems.", "type" : "article-journal", "volume" : "3" }, "uris" : [ "http://www.mendeley.com/documents/?uuid=b7572c2d-a197-43e9-862f-e9e7f63809a3" ] }, { "id" : "ITEM-2", "itemData" : { "author" : [ { "dropping-particle" : "", "family" : "Monahan", "given" : "William B.", "non-dropping-particle" : "", "parse-names" : false, "suffix" : "" }, { "dropping-particle" : "", "family" : "Fisichelli", "given" : "Nicholas A.", "non-dropping-particle" : "", "parse-names" : false, "suffix" : "" } ], "container-title" : "PloS one", "id" : "ITEM-2", "issue" : "7", "issued" : { "date-parts" : [ [ "2014" ] ] }, "page" : "e101302", "title" : "Climate exposure of US national parks in a new era of change", "type" : "article-journal", "volume" : "9" }, "uri" : [ "http://zotero.org/users/1013952/items/8JMBGBHM" ], "uris" : [ "http://zotero.org/users/1013952/items/8JMBGBHM", "http://www.mendeley.com/documents/?uuid=6a36969d-b8a7-4791-911e-dad0e09cd23f", "http://www.mendeley.com/documents/?uuid=b78f7a7e-0bee-4a15-8836-8ed33ba7c3a5" ] } ], "mendeley" : { "formattedCitation" : "&lt;sup&gt;6,7&lt;/sup&gt;", "plainTextFormattedCitation" : "6,7", "previouslyFormattedCitation" : "&lt;sup&gt;6,7&lt;/sup&gt;" }, "properties" : { "formattedCitation" : "{\\rtf \\super 5,6\\nosupersub{}}", "noteIndex" : 0, "plainCitation" : "5,6" }, "schema" : "https://github.com/citation-style-language/schema/raw/master/csl-citation.json" }</w:instrText>
      </w:r>
      <w:r w:rsidRPr="000F1386">
        <w:rPr>
          <w:rFonts w:ascii="Arial" w:hAnsi="Arial" w:cs="Arial"/>
          <w:sz w:val="20"/>
          <w:szCs w:val="20"/>
        </w:rPr>
        <w:fldChar w:fldCharType="separate"/>
      </w:r>
      <w:r w:rsidRPr="00D10C96">
        <w:rPr>
          <w:rFonts w:ascii="Arial" w:hAnsi="Arial" w:cs="Arial"/>
          <w:noProof/>
          <w:sz w:val="20"/>
          <w:vertAlign w:val="superscript"/>
        </w:rPr>
        <w:t>6,7</w:t>
      </w:r>
      <w:r w:rsidRPr="000F1386">
        <w:rPr>
          <w:rFonts w:ascii="Arial" w:hAnsi="Arial" w:cs="Arial"/>
          <w:sz w:val="20"/>
          <w:szCs w:val="20"/>
        </w:rPr>
        <w:fldChar w:fldCharType="end"/>
      </w:r>
      <w:r w:rsidRPr="000F1386">
        <w:rPr>
          <w:rFonts w:ascii="Arial" w:hAnsi="Arial" w:cs="Arial"/>
          <w:sz w:val="20"/>
          <w:szCs w:val="20"/>
        </w:rPr>
        <w:t xml:space="preserve">. </w:t>
      </w:r>
      <w:r>
        <w:rPr>
          <w:rFonts w:ascii="Arial" w:hAnsi="Arial" w:cs="Arial"/>
          <w:sz w:val="20"/>
          <w:szCs w:val="20"/>
        </w:rPr>
        <w:t>Gradual warming over the last several decades and unusually high seawater temperatures in early 2016, for example, caused mass coral mortality across much of the</w:t>
      </w:r>
      <w:r w:rsidRPr="000F1386">
        <w:rPr>
          <w:rFonts w:ascii="Arial" w:hAnsi="Arial" w:cs="Arial"/>
          <w:sz w:val="20"/>
          <w:szCs w:val="20"/>
        </w:rPr>
        <w:t xml:space="preserve"> northern Great Barrier Reef</w:t>
      </w:r>
      <w:r>
        <w:rPr>
          <w:rFonts w:ascii="Arial" w:hAnsi="Arial" w:cs="Arial"/>
          <w:sz w:val="20"/>
          <w:szCs w:val="20"/>
        </w:rPr>
        <w:t xml:space="preserve"> (GBR), </w:t>
      </w:r>
      <w:r w:rsidRPr="000F1386">
        <w:rPr>
          <w:rFonts w:ascii="Arial" w:hAnsi="Arial" w:cs="Arial"/>
          <w:sz w:val="20"/>
          <w:szCs w:val="20"/>
        </w:rPr>
        <w:t xml:space="preserve">a UNESCO World Heritage Site and model </w:t>
      </w:r>
      <w:r>
        <w:rPr>
          <w:rFonts w:ascii="Arial" w:hAnsi="Arial" w:cs="Arial"/>
          <w:sz w:val="20"/>
          <w:szCs w:val="20"/>
        </w:rPr>
        <w:t>MPA</w:t>
      </w:r>
      <w:r w:rsidR="00BE4875">
        <w:rPr>
          <w:rFonts w:ascii="Arial" w:hAnsi="Arial" w:cs="Arial"/>
          <w:sz w:val="20"/>
          <w:szCs w:val="20"/>
        </w:rPr>
        <w:fldChar w:fldCharType="begin" w:fldLock="1"/>
      </w:r>
      <w:r w:rsidR="00BE4875">
        <w:rPr>
          <w:rFonts w:ascii="Arial" w:hAnsi="Arial" w:cs="Arial"/>
          <w:sz w:val="20"/>
          <w:szCs w:val="20"/>
        </w:rPr>
        <w:instrText>ADDIN CSL_CITATION { "citationID" : "1albtcrjbp", "citationItems" : [ { "id" : "ITEM-1", "itemData" : { "DOI" : "10.1038/nature21707", "ISSN" : "0028-0836", "PMID" : "28300113", "author" : [ { "dropping-particle" : "", "family" : "Hughes", "given" : "T.P.", "non-dropping-particle" : "", "parse-names" : false, "suffix" : "" }, { "dropping-particle" : "", "family" : "Kerry", "given" : "James", "non-dropping-particle" : "", "parse-names" : false, "suffix" : "" }, { "dropping-particle" : "", "family" : "\u00c1lvarez-Noriega", "given" : "Mariana", "non-dropping-particle" : "", "parse-names" : false, "suffix" : "" }, { "dropping-particle" : "", "family" : "\u00c1lvarez-Romero", "given" : "Jorge", "non-dropping-particle" : "", "parse-names" : false, "suffix" : "" }, { "dropping-particle" : "", "family" : "Anderson", "given" : "Kristen", "non-dropping-particle" : "", "parse-names" : false, "suffix" : "" }, { "dropping-particle" : "", "family" : "Baird", "given" : "Andrew", "non-dropping-particle" : "", "parse-names" : false, "suffix" : "" }, { "dropping-particle" : "", "family" : "Babcock", "given" : "Russell", "non-dropping-particle" : "", "parse-names" : false, "suffix" : "" }, { "dropping-particle" : "", "family" : "Beger", "given" : "Maria", "non-dropping-particle" : "", "parse-names" : false, "suffix" : "" }, { "dropping-particle" : "", "family" : "Bellwood", "given" : "David", "non-dropping-particle" : "", "parse-names" : false, "suffix" : "" }, { "dropping-particle" : "", "family" : "Berkelmans", "given" : "Ray", "non-dropping-particle" : "", "parse-names" : false, "suffix" : "" }, { "dropping-particle" : "", "family" : "Bridge", "given" : "Thomas", "non-dropping-particle" : "", "parse-names" : false, "suffix" : "" }, { "dropping-particle" : "", "family" : "Butler", "given" : "Ian", "non-dropping-particle" : "", "parse-names" : false, "suffix" : "" }, { "dropping-particle" : "", "family" : "Byrne", "given" : "Maria", "non-dropping-particle" : "", "parse-names" : false, "suffix" : "" }, { "dropping-particle" : "", "family" : "Cantin", "given" : "Neal", "non-dropping-particle" : "", "parse-names" : false, "suffix" : "" }, { "dropping-particle" : "", "family" : "Comeau", "given" : "Steeve", "non-dropping-particle" : "", "parse-names" : false, "suffix" : "" }, { "dropping-particle" : "", "family" : "Connolly", "given" : "Sean", "non-dropping-particle" : "", "parse-names" : false, "suffix" : "" }, { "dropping-particle" : "", "family" : "Cumming", "given" : "Graeme", "non-dropping-particle" : "", "parse-names" : false, "suffix" : "" }, { "dropping-particle" : "", "family" : "Dalton", "given" : "Steve", "non-dropping-particle" : "", "parse-names" : false, "suffix" : "" }, { "dropping-particle" : "", "family" : "Diaz-Pulido", "given" : "Guillermo", "non-dropping-particle" : "", "parse-names" : false, "suffix" : "" }, { "dropping-particle" : "", "family" : "Eakin", "given" : "C. Mark", "non-dropping-particle" : "", "parse-names" : false, "suffix" : "" }, { "dropping-particle" : "", "family" : "Figueira", "given" : "William", "non-dropping-particle" : "", "parse-names" : false, "suffix" : "" }, { "dropping-particle" : "", "family" : "Gilmour", "given" : "James", "non-dropping-particle" : "", "parse-names" : false, "suffix" : "" }, { "dropping-particle" : "", "family" : "Harrison", "given" : "Hugo", "non-dropping-particle" : "", "parse-names" : false, "suffix" : "" }, { "dropping-particle" : "", "family" : "Heron", "given" : "Scott", "non-dropping-particle" : "", "parse-names" : false, "suffix" : "" }, { "dropping-particle" : "", "family" : "Hoey", "given" : "Andrew S.", "non-dropping-particle" : "", "parse-names" : false, "suffix" : "" }, { "dropping-particle" : "", "family" : "Hobbs", "given" : "Jean-Paul", "non-dropping-particle" : "", "parse-names" : false, "suffix" : "" }, { "dropping-particle" : "", "family" : "Hoogenboom", "given" : "Mia", "non-dropping-particle" : "", "parse-names" : false, "suffix" : "" }, { "dropping-particle" : "", "family" : "Kennedy", "given" : "Emma", "non-dropping-particle" : "", "parse-names" : false, "suffix" : "" }, { "dropping-particle" : "", "family" : "Kuo", "given" : "Chao-Yang", "non-dropping-particle" : "", "parse-names" : false, "suffix" : "" }, { "dropping-particle" : "", "family" : "Lough", "given" : "Janice", "non-dropping-particle" : "", "parse-names" : false, "suffix" : "" }, { "dropping-particle" : "", "family" : "Lowe", "given" : "Ryan", "non-dropping-particle" : "", "parse-names" : false, "suffix" : "" }, { "dropping-particle" : "", "family" : "Liu", "given" : "Gang", "non-dropping-particle" : "", "parse-names" : false, "suffix" : "" }, { "dropping-particle" : "", "family" : "Malcolm McCulloch", "given" : "Hamish Malcolm", "non-dropping-particle" : "", "parse-names" : false, "suffix" : "" }, { "dropping-particle" : "", "family" : "McWilliam", "given" : "Mike", "non-dropping-particle" : "", "parse-names" : false, "suffix" : "" }, { "dropping-particle" : "", "family" : "Pandolfi", "given" : "John", "non-dropping-particle" : "", "parse-names" : false, "suffix" : "" }, { "dropping-particle" : "", "family" : "Pears", "given" : "Rachel", "non-dropping-particle" : "", "parse-names" : false, "suffix" : "" }, { "dropping-particle" : "", "family" : "Pratchett", "given" : "Morgan", "non-dropping-particle" : "", "parse-names" : false, "suffix" : "" }, { "dropping-particle" : "", "family" : "Schoepf", "given" : "Verena", "non-dropping-particle" : "", "parse-names" : false, "suffix" : "" }, { "dropping-particle" : "", "family" : "Simpson", "given" : "Tristan", "non-dropping-particle" : "", "parse-names" : false, "suffix" : "" }, { "dropping-particle" : "", "family" : "Skirving", "given" : "William", "non-dropping-particle" : "", "parse-names" : false, "suffix" : "" }, { "dropping-particle" : "", "family" : "Sommer", "given" : "Brigitte", "non-dropping-particle" : "", "parse-names" : false, "suffix" : "" }, { "dropping-particle" : "", "family" : "Torda", "given" : "Gergely", "non-dropping-particle" : "", "parse-names" : false, "suffix" : "" }, { "dropping-particle" : "", "family" : "Wachenfeld", "given" : "David", "non-dropping-particle" : "", "parse-names" : false, "suffix" : "" }, { "dropping-particle" : "", "family" : "Willis", "given" : "Bette", "non-dropping-particle" : "", "parse-names" : false, "suffix" : "" }, { "dropping-particle" : "", "family" : "Wilson", "given" : "Shaun", "non-dropping-particle" : "", "parse-names" : false, "suffix" : "" } ], "container-title" : "Nature", "id" : "ITEM-1", "issued" : { "date-parts" : [ [ "2017" ] ] }, "title" : "Global warming and recurrent mass bleaching of corals", "type" : "article-journal" }, "uris" : [ "http://www.mendeley.com/documents/?uuid=186b88eb-6683-45da-8769-27fbef4b31f8" ] } ], "mendeley" : { "formattedCitation" : "&lt;sup&gt;8&lt;/sup&gt;", "plainTextFormattedCitation" : "8", "previouslyFormattedCitation" : "&lt;sup&gt;8&lt;/sup&gt;" }, "properties" : { "formattedCitation" : "{\\rtf \\super 7\\nosupersub{}}", "noteIndex" : 0, "plainCitation" : "7" }, "schema" : "https://github.com/citation-style-language/schema/raw/master/csl-citation.json" }</w:instrText>
      </w:r>
      <w:r w:rsidR="00BE4875">
        <w:rPr>
          <w:rFonts w:ascii="Arial" w:hAnsi="Arial" w:cs="Arial"/>
          <w:sz w:val="20"/>
          <w:szCs w:val="20"/>
        </w:rPr>
        <w:fldChar w:fldCharType="separate"/>
      </w:r>
      <w:r w:rsidR="00BE4875" w:rsidRPr="00D10C96">
        <w:rPr>
          <w:rFonts w:ascii="Arial" w:eastAsia="Times New Roman" w:hAnsi="Arial" w:cs="Arial"/>
          <w:noProof/>
          <w:sz w:val="20"/>
          <w:vertAlign w:val="superscript"/>
        </w:rPr>
        <w:t>8</w:t>
      </w:r>
      <w:r w:rsidR="00BE4875">
        <w:rPr>
          <w:rFonts w:ascii="Arial" w:hAnsi="Arial" w:cs="Arial"/>
          <w:sz w:val="20"/>
          <w:szCs w:val="20"/>
        </w:rPr>
        <w:fldChar w:fldCharType="end"/>
      </w:r>
      <w:r w:rsidRPr="000F1386">
        <w:rPr>
          <w:rFonts w:ascii="Arial" w:hAnsi="Arial" w:cs="Arial"/>
          <w:color w:val="1A1A1A"/>
          <w:sz w:val="20"/>
          <w:szCs w:val="20"/>
        </w:rPr>
        <w:t xml:space="preserve">. </w:t>
      </w:r>
      <w:r>
        <w:rPr>
          <w:rFonts w:ascii="Arial" w:hAnsi="Arial" w:cs="Arial"/>
          <w:color w:val="1A1A1A"/>
          <w:sz w:val="20"/>
          <w:szCs w:val="20"/>
        </w:rPr>
        <w:t>D</w:t>
      </w:r>
      <w:r w:rsidRPr="000F1386">
        <w:rPr>
          <w:rFonts w:ascii="Arial" w:hAnsi="Arial" w:cs="Arial"/>
          <w:color w:val="1A1A1A"/>
          <w:sz w:val="20"/>
          <w:szCs w:val="20"/>
        </w:rPr>
        <w:t xml:space="preserve">espite </w:t>
      </w:r>
      <w:r>
        <w:rPr>
          <w:rFonts w:ascii="Arial" w:hAnsi="Arial" w:cs="Arial"/>
          <w:color w:val="1A1A1A"/>
          <w:sz w:val="20"/>
          <w:szCs w:val="20"/>
        </w:rPr>
        <w:t xml:space="preserve">its isolation and </w:t>
      </w:r>
      <w:r w:rsidRPr="000F1386">
        <w:rPr>
          <w:rFonts w:ascii="Arial" w:hAnsi="Arial" w:cs="Arial"/>
          <w:color w:val="1A1A1A"/>
          <w:sz w:val="20"/>
          <w:szCs w:val="20"/>
        </w:rPr>
        <w:t xml:space="preserve">effective protection from harvesting, pollution, and other stressors, </w:t>
      </w:r>
      <w:r>
        <w:rPr>
          <w:rFonts w:ascii="Arial" w:hAnsi="Arial" w:cs="Arial"/>
          <w:color w:val="1A1A1A"/>
          <w:sz w:val="20"/>
          <w:szCs w:val="20"/>
        </w:rPr>
        <w:t xml:space="preserve">warming radically altered </w:t>
      </w:r>
      <w:r w:rsidRPr="000F1386">
        <w:rPr>
          <w:rFonts w:ascii="Arial" w:hAnsi="Arial" w:cs="Arial"/>
          <w:color w:val="1A1A1A"/>
          <w:sz w:val="20"/>
          <w:szCs w:val="20"/>
        </w:rPr>
        <w:t xml:space="preserve">the </w:t>
      </w:r>
      <w:r>
        <w:rPr>
          <w:rFonts w:ascii="Arial" w:hAnsi="Arial" w:cs="Arial"/>
          <w:color w:val="1A1A1A"/>
          <w:sz w:val="20"/>
          <w:szCs w:val="20"/>
        </w:rPr>
        <w:t>northern GBR</w:t>
      </w:r>
      <w:r w:rsidRPr="000F1386">
        <w:rPr>
          <w:rFonts w:ascii="Arial" w:hAnsi="Arial" w:cs="Arial"/>
          <w:color w:val="1A1A1A"/>
          <w:sz w:val="20"/>
          <w:szCs w:val="20"/>
        </w:rPr>
        <w:t xml:space="preserve">. </w:t>
      </w:r>
      <w:r>
        <w:rPr>
          <w:rFonts w:ascii="Arial" w:hAnsi="Arial" w:cs="Arial"/>
          <w:color w:val="1A1A1A"/>
          <w:sz w:val="20"/>
          <w:szCs w:val="20"/>
        </w:rPr>
        <w:t>T</w:t>
      </w:r>
      <w:r w:rsidRPr="000F1386">
        <w:rPr>
          <w:rFonts w:ascii="Arial" w:hAnsi="Arial" w:cs="Arial"/>
          <w:color w:val="1A1A1A"/>
          <w:sz w:val="20"/>
          <w:szCs w:val="20"/>
        </w:rPr>
        <w:t>his and similar case studies</w:t>
      </w:r>
      <w:r w:rsidR="00BE4875">
        <w:rPr>
          <w:rFonts w:ascii="Arial" w:hAnsi="Arial" w:cs="Arial"/>
          <w:color w:val="1A1A1A"/>
          <w:sz w:val="20"/>
          <w:szCs w:val="20"/>
        </w:rPr>
        <w:t>,</w:t>
      </w:r>
      <w:r>
        <w:rPr>
          <w:rFonts w:ascii="Arial" w:hAnsi="Arial" w:cs="Arial"/>
          <w:color w:val="1A1A1A"/>
          <w:sz w:val="20"/>
          <w:szCs w:val="20"/>
        </w:rPr>
        <w:t xml:space="preserve"> </w:t>
      </w:r>
      <w:r>
        <w:rPr>
          <w:rFonts w:ascii="Arial" w:hAnsi="Arial" w:cs="Arial"/>
          <w:color w:val="1A1A1A"/>
          <w:sz w:val="20"/>
          <w:szCs w:val="20"/>
        </w:rPr>
        <w:lastRenderedPageBreak/>
        <w:t>as well as synthetic analysis</w:t>
      </w:r>
      <w:r>
        <w:rPr>
          <w:rFonts w:ascii="Arial" w:hAnsi="Arial" w:cs="Arial"/>
          <w:color w:val="1A1A1A"/>
          <w:sz w:val="20"/>
          <w:szCs w:val="20"/>
        </w:rPr>
        <w:fldChar w:fldCharType="begin" w:fldLock="1"/>
      </w:r>
      <w:r w:rsidR="007D6E57">
        <w:rPr>
          <w:rFonts w:ascii="Arial" w:hAnsi="Arial" w:cs="Arial"/>
          <w:color w:val="1A1A1A"/>
          <w:sz w:val="20"/>
          <w:szCs w:val="20"/>
        </w:rPr>
        <w:instrText>ADDIN CSL_CITATION { "citationItems" : [ { "id" : "ITEM-1", "itemData" : { "DOI" : "10.1111/j.1365-2486.2012.02658.x", "ISSN" : "13541013", "author" : [ { "dropping-particle" : "", "family" : "Selig", "given" : "Elizabeth R.", "non-dropping-particle" : "", "parse-names" : false, "suffix" : "" }, { "dropping-particle" : "", "family" : "Casey", "given" : "Kenneth S.", "non-dropping-particle" : "", "parse-names" : false, "suffix" : "" }, { "dropping-particle" : "", "family" : "Bruno", "given" : "John F.", "non-dropping-particle" : "", "parse-names" : false, "suffix" : "" } ], "container-title" : "Global Change Biology", "id" : "ITEM-1", "issued" : { "date-parts" : [ [ "2012", "2", "2" ] ] }, "page" : "n/a-n/a", "title" : "Temperature-driven coral decline: the role of marine protected areas", "type" : "article-journal" }, "uris" : [ "http://www.mendeley.com/documents/?uuid=056f38d8-e619-41f3-9388-6cd008626e13" ] } ], "mendeley" : { "formattedCitation" : "&lt;sup&gt;9&lt;/sup&gt;", "plainTextFormattedCitation" : "9", "previouslyFormattedCitation" : "&lt;sup&gt;9&lt;/sup&gt;" }, "properties" : { "noteIndex" : 0 }, "schema" : "https://github.com/citation-style-language/schema/raw/master/csl-citation.json" }</w:instrText>
      </w:r>
      <w:r>
        <w:rPr>
          <w:rFonts w:ascii="Arial" w:hAnsi="Arial" w:cs="Arial"/>
          <w:color w:val="1A1A1A"/>
          <w:sz w:val="20"/>
          <w:szCs w:val="20"/>
        </w:rPr>
        <w:fldChar w:fldCharType="separate"/>
      </w:r>
      <w:r w:rsidRPr="001A5080">
        <w:rPr>
          <w:rFonts w:ascii="Arial" w:hAnsi="Arial" w:cs="Arial"/>
          <w:noProof/>
          <w:color w:val="1A1A1A"/>
          <w:sz w:val="20"/>
          <w:szCs w:val="20"/>
          <w:vertAlign w:val="superscript"/>
        </w:rPr>
        <w:t>9</w:t>
      </w:r>
      <w:r>
        <w:rPr>
          <w:rFonts w:ascii="Arial" w:hAnsi="Arial" w:cs="Arial"/>
          <w:color w:val="1A1A1A"/>
          <w:sz w:val="20"/>
          <w:szCs w:val="20"/>
        </w:rPr>
        <w:fldChar w:fldCharType="end"/>
      </w:r>
      <w:r w:rsidR="00BE4875">
        <w:rPr>
          <w:rFonts w:ascii="Arial" w:hAnsi="Arial" w:cs="Arial"/>
          <w:color w:val="1A1A1A"/>
          <w:sz w:val="20"/>
          <w:szCs w:val="20"/>
        </w:rPr>
        <w:t>,</w:t>
      </w:r>
      <w:r w:rsidRPr="000F1386">
        <w:rPr>
          <w:rFonts w:ascii="Arial" w:hAnsi="Arial" w:cs="Arial"/>
          <w:color w:val="1A1A1A"/>
          <w:sz w:val="20"/>
          <w:szCs w:val="20"/>
        </w:rPr>
        <w:t xml:space="preserve"> call into question the long-term </w:t>
      </w:r>
      <w:r>
        <w:rPr>
          <w:rFonts w:ascii="Arial" w:hAnsi="Arial" w:cs="Arial"/>
          <w:color w:val="1A1A1A"/>
          <w:sz w:val="20"/>
          <w:szCs w:val="20"/>
        </w:rPr>
        <w:t>effectiveness</w:t>
      </w:r>
      <w:r w:rsidRPr="000F1386">
        <w:rPr>
          <w:rFonts w:ascii="Arial" w:hAnsi="Arial" w:cs="Arial"/>
          <w:color w:val="1A1A1A"/>
          <w:sz w:val="20"/>
          <w:szCs w:val="20"/>
        </w:rPr>
        <w:t xml:space="preserve"> of </w:t>
      </w:r>
      <w:r>
        <w:rPr>
          <w:rFonts w:ascii="Arial" w:hAnsi="Arial" w:cs="Arial"/>
          <w:color w:val="1A1A1A"/>
          <w:sz w:val="20"/>
          <w:szCs w:val="20"/>
        </w:rPr>
        <w:t>MPAs</w:t>
      </w:r>
      <w:r w:rsidRPr="000F1386">
        <w:rPr>
          <w:rFonts w:ascii="Arial" w:hAnsi="Arial" w:cs="Arial"/>
          <w:color w:val="1A1A1A"/>
          <w:sz w:val="20"/>
          <w:szCs w:val="20"/>
        </w:rPr>
        <w:t xml:space="preserve"> in protecting their resident biotas in the face of </w:t>
      </w:r>
      <w:r>
        <w:rPr>
          <w:rFonts w:ascii="Arial" w:hAnsi="Arial" w:cs="Arial"/>
          <w:color w:val="1A1A1A"/>
          <w:sz w:val="20"/>
          <w:szCs w:val="20"/>
        </w:rPr>
        <w:t xml:space="preserve">climate change. </w:t>
      </w:r>
    </w:p>
    <w:p w14:paraId="24ED08B6" w14:textId="7AE2AEE5" w:rsidR="00DA19EC" w:rsidRDefault="00C5751E" w:rsidP="00EB256F">
      <w:pPr>
        <w:widowControl w:val="0"/>
        <w:spacing w:line="480" w:lineRule="auto"/>
        <w:ind w:firstLine="720"/>
        <w:rPr>
          <w:rFonts w:ascii="Arial" w:hAnsi="Arial" w:cs="Arial"/>
          <w:sz w:val="20"/>
          <w:szCs w:val="20"/>
        </w:rPr>
      </w:pPr>
      <w:r>
        <w:rPr>
          <w:rFonts w:ascii="Arial" w:hAnsi="Arial" w:cs="Arial"/>
          <w:sz w:val="20"/>
          <w:szCs w:val="20"/>
        </w:rPr>
        <w:t xml:space="preserve">Anthropogenic </w:t>
      </w:r>
      <w:r w:rsidR="009A7667">
        <w:rPr>
          <w:rFonts w:ascii="Arial" w:hAnsi="Arial" w:cs="Arial"/>
          <w:sz w:val="20"/>
          <w:szCs w:val="20"/>
        </w:rPr>
        <w:t>c</w:t>
      </w:r>
      <w:r w:rsidRPr="00286D05">
        <w:rPr>
          <w:rFonts w:ascii="Arial" w:hAnsi="Arial" w:cs="Arial"/>
          <w:sz w:val="20"/>
          <w:szCs w:val="20"/>
        </w:rPr>
        <w:t xml:space="preserve">arbon emissions </w:t>
      </w:r>
      <w:r>
        <w:rPr>
          <w:rFonts w:ascii="Arial" w:hAnsi="Arial" w:cs="Arial"/>
          <w:sz w:val="20"/>
          <w:szCs w:val="20"/>
        </w:rPr>
        <w:t xml:space="preserve">lead to </w:t>
      </w:r>
      <w:r w:rsidRPr="00286D05">
        <w:rPr>
          <w:rFonts w:ascii="Arial" w:hAnsi="Arial" w:cs="Arial"/>
          <w:sz w:val="20"/>
          <w:szCs w:val="20"/>
        </w:rPr>
        <w:t>acute and chronic perturbations</w:t>
      </w:r>
      <w:ins w:id="57" w:author="John Bruno" w:date="2017-12-20T17:19:00Z">
        <w:r w:rsidR="00990127">
          <w:rPr>
            <w:rFonts w:ascii="Arial" w:hAnsi="Arial" w:cs="Arial"/>
            <w:sz w:val="20"/>
            <w:szCs w:val="20"/>
          </w:rPr>
          <w:t>,</w:t>
        </w:r>
      </w:ins>
      <w:r w:rsidRPr="00286D05">
        <w:rPr>
          <w:rFonts w:ascii="Arial" w:hAnsi="Arial" w:cs="Arial"/>
          <w:sz w:val="20"/>
          <w:szCs w:val="20"/>
        </w:rPr>
        <w:t xml:space="preserve"> including increasing storm intensity, rising sea levels, altered upwelling regimes, ocean acidification, and </w:t>
      </w:r>
      <w:r>
        <w:rPr>
          <w:rFonts w:ascii="Arial" w:hAnsi="Arial" w:cs="Arial"/>
          <w:sz w:val="20"/>
          <w:szCs w:val="20"/>
        </w:rPr>
        <w:t>de</w:t>
      </w:r>
      <w:r w:rsidRPr="00286D05">
        <w:rPr>
          <w:rFonts w:ascii="Arial" w:hAnsi="Arial" w:cs="Arial"/>
          <w:sz w:val="20"/>
          <w:szCs w:val="20"/>
        </w:rPr>
        <w:t>oxygen</w:t>
      </w:r>
      <w:r>
        <w:rPr>
          <w:rFonts w:ascii="Arial" w:hAnsi="Arial" w:cs="Arial"/>
          <w:sz w:val="20"/>
          <w:szCs w:val="20"/>
        </w:rPr>
        <w:t>ation</w:t>
      </w:r>
      <w:r w:rsidRPr="00286D05">
        <w:rPr>
          <w:rFonts w:ascii="Arial" w:hAnsi="Arial" w:cs="Arial"/>
          <w:sz w:val="20"/>
          <w:szCs w:val="20"/>
        </w:rPr>
        <w:fldChar w:fldCharType="begin" w:fldLock="1"/>
      </w:r>
      <w:r w:rsidR="008D4AD5">
        <w:rPr>
          <w:rFonts w:ascii="Arial" w:hAnsi="Arial" w:cs="Arial"/>
          <w:sz w:val="20"/>
          <w:szCs w:val="20"/>
        </w:rPr>
        <w:instrText>ADDIN CSL_CITATION { "citationID" : "PAwU0WS7", "citationItems" : [ { "id" : "ITEM-1",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"ITEM-1",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"http://www.mendeley.com/documents/?uuid=884205fb-e30f-4ff2-ad12-456ebf364cec" ] }, { "id" : "ITEM-2", "itemData" : { "DOI" : "10.1126/science.aac4722", "ISBN" : "10.1126/science.aac4722", "ISSN" : "0036-8075", "PMID" : "26138982", "abstract" : "The ocean moderates anthropogenic climate change at the cost of profound alterations of its physics, chemistry, ecology, and services. Here, we evaluate and compare the risks of impacts on marine and coastal ecosystems\u2014and the goods and services they provide\u2014for growing cumulative carbon emissions under two contrasting emissions scenarios. The current emissions trajectory would rapidly and significantly alter many ecosystems and the associated services on which humans heavily depend. A reduced emissions scenario\u2014 consistent with the Copenhagen Accord\u2019s goal of a global temperature increase of less than 2\u00b0C\u2014is much more favorable to the ocean but still substantially alters important marine ecosystems and associated goods and services. The management options to address ocean impacts narrow as the ocean warms and acidifies. Consequently, any new climate regime that fails to minimize ocean impacts would be incomplete and inadequate.", "author" : [ { "dropping-particle" : "", "family" : "Gattuso", "given" : "J.- P.", "non-dropping-particle" : "", "parse-names" : false, "suffix" : "" }, { "dropping-particle" : "", "family" : "Magnan", "given" : "A.", "non-dropping-particle" : "", "parse-names" : false, "suffix" : "" }, { "dropping-particle" : "", "family" : "Bille", "given" : "R.", "non-dropping-particle" : "", "parse-names" : false, "suffix" : "" }, { "dropping-particle" : "", "family" : "Cheung", "given" : "W. W. L.", "non-dropping-particle" : "", "parse-names" : false, "suffix" : "" }, { "dropping-particle" : "", "family" : "Howes", "given" : "E. L.", "non-dropping-particle" : "", "parse-names" : false, "suffix" : "" }, { "dropping-particle" : "", "family" : "Joos", "given" : "F.", "non-dropping-particle" : "", "parse-names" : false, "suffix" : "" }, { "dropping-particle" : "", "family" : "Allemand", "given" : "D.", "non-dropping-particle" : "", "parse-names" : false, "suffix" : "" }, { "dropping-particle" : "", "family" : "Bopp", "given" : "L.", "non-dropping-particle" : "", "parse-names" : false, "suffix" : "" }, { "dropping-particle" : "", "family" : "Cooley", "given" : "S. R.", "non-dropping-particle" : "", "parse-names" : false, "suffix" : "" }, { "dropping-particle" : "", "family" : "Eakin", "given" : "C. M.", "non-dropping-particle" : "", "parse-names" : false, "suffix" : "" }, { "dropping-particle" : "", "family" : "Hoegh-Guldberg", "given" : "O.", "non-dropping-particle" : "", "parse-names" : false, "suffix" : "" }, { "dropping-particle" : "", "family" : "Kelly", "given" : "R. P.", "non-dropping-particle" : "", "parse-names" : false, "suffix" : "" }, { "dropping-particle" : "", "family" : "Portner", "given" : "H.- O.", "non-dropping-particle" : "", "parse-names" : false, "suffix" : "" }, { "dropping-particle" : "", "family" : "Rogers", "given" : "a. D.", "non-dropping-particle" : "", "parse-names" : false, "suffix" : "" }, { "dropping-particle" : "", "family" : "Baxter", "given" : "J. M.", "non-dropping-particle" : "", "parse-names" : false, "suffix" : "" }, { "dropping-particle" : "", "family" : "Laffoley", "given" : "D.", "non-dropping-particle" : "", "parse-names" : false, "suffix" : "" }, { "dropping-particle" : "", "family" : "Osborn", "given" : "D.", "non-dropping-particle" : "", "parse-names" : false, "suffix" : "" }, { "dropping-particle" : "", "family" : "Rankovic", "given" : "A.", "non-dropping-particle" : "", "parse-names" : false, "suffix" : "" }, { "dropping-particle" : "", "family" : "Rochette", "given" : "J.", "non-dropping-particle" : "", "parse-names" : false, "suffix" : "" }, { "dropping-particle" : "", "family" : "Sumaila", "given" : "U. R.", "non-dropping-particle" : "", "parse-names" : false, "suffix" : "" }, { "dropping-particle" : "", "family" : "Treyer", "given" : "S.", "non-dropping-particle" : "", "parse-names" : false, "suffix" : "" }, { "dropping-particle" : "", "family" : "Turley", "given" : "C.", "non-dropping-particle" : "", "parse-names" : false, "suffix" : "" } ], "container-title" : "Science", "id" : "ITEM-2", "issue" : "6243", "issued" : { "date-parts" : [ [ "2015" ] ] }, "page" : "aac4722-1-aac4722-10", "title" : "Contrasting futures for ocean and society from different anthropogenic CO2 emissions scenarios", "type" : "article-journal", "volume" : "349" }, "uris" : [ "http://www.mendeley.com/documents/?uuid=2914c67b-1c5a-4a5e-80d8-ff350a8623f8" ] } ], "mendeley" : { "formattedCitation" : "&lt;sup&gt;10,11&lt;/sup&gt;", "plainTextFormattedCitation" : "10,11", "previouslyFormattedCitation" : "&lt;sup&gt;10,11&lt;/sup&gt;" }, "properties" : { "formattedCitation" : "{\\rtf \\super 4\\nosupersub{}}", "noteIndex" : 0, "plainCitation" : "4" }, "schema" : "https://github.com/citation-style-language/schema/raw/master/csl-citation.json" }</w:instrText>
      </w:r>
      <w:r w:rsidRPr="00286D05">
        <w:rPr>
          <w:rFonts w:ascii="Arial" w:hAnsi="Arial" w:cs="Arial"/>
          <w:sz w:val="20"/>
          <w:szCs w:val="20"/>
        </w:rPr>
        <w:fldChar w:fldCharType="separate"/>
      </w:r>
      <w:r w:rsidR="007D6E57" w:rsidRPr="007D6E57">
        <w:rPr>
          <w:rFonts w:ascii="Arial" w:hAnsi="Arial" w:cs="Arial"/>
          <w:noProof/>
          <w:sz w:val="20"/>
          <w:szCs w:val="20"/>
          <w:vertAlign w:val="superscript"/>
        </w:rPr>
        <w:t>10,11</w:t>
      </w:r>
      <w:r w:rsidRPr="00286D05">
        <w:rPr>
          <w:rFonts w:ascii="Arial" w:hAnsi="Arial" w:cs="Arial"/>
          <w:sz w:val="20"/>
          <w:szCs w:val="20"/>
        </w:rPr>
        <w:fldChar w:fldCharType="end"/>
      </w:r>
      <w:r w:rsidRPr="00286D05">
        <w:rPr>
          <w:rFonts w:ascii="Arial" w:hAnsi="Arial" w:cs="Arial"/>
          <w:sz w:val="20"/>
          <w:szCs w:val="20"/>
        </w:rPr>
        <w:t xml:space="preserve">. As a result, organisms must simultaneously adjust their physiologies to cope with multiple threats that in some cases could be selecting for opposing traits. </w:t>
      </w:r>
      <w:r>
        <w:rPr>
          <w:rFonts w:ascii="Arial" w:hAnsi="Arial" w:cs="Arial"/>
          <w:sz w:val="20"/>
          <w:szCs w:val="20"/>
        </w:rPr>
        <w:t>We focused on two critical effects influencing MPAs: rising tempe</w:t>
      </w:r>
      <w:r w:rsidR="00550A3A">
        <w:rPr>
          <w:rFonts w:ascii="Arial" w:hAnsi="Arial" w:cs="Arial"/>
          <w:sz w:val="20"/>
          <w:szCs w:val="20"/>
        </w:rPr>
        <w:t>ratures and changing oxygen concentration</w:t>
      </w:r>
      <w:r w:rsidR="00B07B68">
        <w:rPr>
          <w:rFonts w:ascii="Arial" w:hAnsi="Arial" w:cs="Arial"/>
          <w:sz w:val="20"/>
          <w:szCs w:val="20"/>
        </w:rPr>
        <w:t>s</w:t>
      </w:r>
      <w:r w:rsidR="0018583B">
        <w:rPr>
          <w:rFonts w:ascii="Arial" w:hAnsi="Arial" w:cs="Arial"/>
          <w:sz w:val="20"/>
          <w:szCs w:val="20"/>
        </w:rPr>
        <w:t xml:space="preserve">. </w:t>
      </w:r>
      <w:r w:rsidR="00E35D8E">
        <w:rPr>
          <w:rFonts w:ascii="Arial" w:hAnsi="Arial" w:cs="Arial"/>
          <w:sz w:val="20"/>
          <w:szCs w:val="20"/>
        </w:rPr>
        <w:t xml:space="preserve">The oceans are absorbing </w:t>
      </w:r>
      <w:r w:rsidR="00A92E4C">
        <w:rPr>
          <w:rFonts w:ascii="Arial" w:hAnsi="Arial" w:cs="Arial"/>
          <w:sz w:val="20"/>
          <w:szCs w:val="20"/>
        </w:rPr>
        <w:t xml:space="preserve">over 90% of the additional heat being trapped by anthropogenic greenhouse gases, causing increases in ocean </w:t>
      </w:r>
      <w:r w:rsidR="00A92E4C" w:rsidRPr="009237AC">
        <w:rPr>
          <w:rStyle w:val="LineNumber"/>
        </w:rPr>
        <w:t>temperature even in the deep sea</w:t>
      </w:r>
      <w:ins w:id="58" w:author="John Bruno" w:date="2017-12-20T17:04:00Z">
        <w:r w:rsidR="00AC6447">
          <w:rPr>
            <w:rFonts w:ascii="Arial" w:hAnsi="Arial" w:cs="Arial"/>
            <w:sz w:val="20"/>
            <w:szCs w:val="20"/>
          </w:rPr>
          <w:fldChar w:fldCharType="begin" w:fldLock="1"/>
        </w:r>
        <w:r w:rsidR="00AC6447">
          <w:rPr>
            <w:rFonts w:ascii="Arial" w:hAnsi="Arial" w:cs="Arial"/>
            <w:sz w:val="20"/>
            <w:szCs w:val="20"/>
          </w:rPr>
          <w:instrText>ADDIN CSL_CITATION { "citationItems" : [ { "id" : "ITEM-1", "itemData" : { "DOI" : "10.1038/nclimate2915", "ISSN" : "1758-678X", "abstract" : "Formal detection and attribution studies have used observations and climate models to identify an anthropogenic warming signature in the upper (0\u2013700 m) ocean1, 2, 3, 4. Recently, as a result of the so-called surface warming hiatus, there has been considerable interest in global ocean heat content (OHC) changes in the deeper ocean, including natural and anthropogenically forced changes identified in observational5, 6, 7, modelling8, 9 and data re-analysis10, 11 studies. Here, we examine OHC changes in the context of the Earth\u2019s global energy budget since early in the industrial era (circa 1865\u20132015) for a range of depths. We rely on OHC change estimates from a diverse collection of measurement systems including data from the nineteenth-century Challenger expedition12, a multi-decadal record of ship-based in situ mostly upper-ocean measurements, the more recent near-global Argo floats profiling to intermediate (2,000 m) depths13, and full-depth repeated transoceanic sections5. We show that the multi-model mean constructed from the current generation of historically forced climate models is consistent with the OHC changes from this diverse collection of observational systems. Our model-based analysis suggests that nearly half of the industrial-era increases in global OHC have occurred in recent decades, with over a third of the accumulated heat occurring below 700 m and steadily rising.", "author" : [ { "dropping-particle" : "", "family" : "Gleckler", "given" : "Peter J", "non-dropping-particle" : "", "parse-names" : false, "suffix" : "" }, { "dropping-particle" : "", "family" : "Durack", "given" : "Paul J", "non-dropping-particle" : "", "parse-names" : false, "suffix" : "" }, { "dropping-particle" : "", "family" : "Stouffer", "given" : "Ronald J", "non-dropping-particle" : "", "parse-names" : false, "suffix" : "" }, { "dropping-particle" : "", "family" : "Johnson", "given" : "Gregory C", "non-dropping-particle" : "", "parse-names" : false, "suffix" : "" }, { "dropping-particle" : "", "family" : "Forest", "given" : "Chris E", "non-dropping-particle" : "", "parse-names" : false, "suffix" : "" } ], "container-title" : "Nature Clim. Change", "id" : "ITEM-1", "issue" : "4", "issued" : { "date-parts" : [ [ "2016" ] ] }, "page" : "394-398", "title" : "Industrial-era global ocean heat uptake doubles in recent decades", "type" : "article-journal", "volume" : "6" }, "uris" : [ "http://www.mendeley.com/documents/?uuid=92ce566d-a7bb-4340-b728-df3826e13230" ] } ], "mendeley" : { "formattedCitation" : "&lt;sup&gt;12&lt;/sup&gt;", "plainTextFormattedCitation" : "12", "previouslyFormattedCitation" : "&lt;sup&gt;12&lt;/sup&gt;" }, "properties" : { "noteIndex" : 0 }, "schema" : "https://github.com/citation-style-language/schema/raw/master/csl-citation.json" }</w:instrText>
        </w:r>
        <w:r w:rsidR="00AC6447">
          <w:rPr>
            <w:rFonts w:ascii="Arial" w:hAnsi="Arial" w:cs="Arial"/>
            <w:sz w:val="20"/>
            <w:szCs w:val="20"/>
          </w:rPr>
          <w:fldChar w:fldCharType="separate"/>
        </w:r>
        <w:r w:rsidR="00AC6447" w:rsidRPr="00174F18">
          <w:rPr>
            <w:rFonts w:ascii="Arial" w:hAnsi="Arial" w:cs="Arial"/>
            <w:noProof/>
            <w:sz w:val="20"/>
            <w:szCs w:val="20"/>
            <w:vertAlign w:val="superscript"/>
          </w:rPr>
          <w:t>12</w:t>
        </w:r>
        <w:r w:rsidR="00AC6447">
          <w:rPr>
            <w:rFonts w:ascii="Arial" w:hAnsi="Arial" w:cs="Arial"/>
            <w:sz w:val="20"/>
            <w:szCs w:val="20"/>
          </w:rPr>
          <w:fldChar w:fldCharType="end"/>
        </w:r>
      </w:ins>
      <w:del w:id="59" w:author="John Bruno" w:date="2017-12-20T17:04:00Z">
        <w:r w:rsidR="00174F18" w:rsidRPr="009237AC" w:rsidDel="00AC6447">
          <w:rPr>
            <w:rStyle w:val="LineNumber"/>
          </w:rPr>
          <w:fldChar w:fldCharType="begin" w:fldLock="1"/>
        </w:r>
        <w:r w:rsidR="00174F18" w:rsidRPr="009237AC" w:rsidDel="00AC6447">
          <w:rPr>
            <w:rStyle w:val="LineNumber"/>
          </w:rPr>
          <w:delInstrText>ADDIN CSL_CITATION { "citationItems" : [ { "id" : "ITEM-1", "itemData" : { "DOI" : "10.1038/nclimate2915", "ISSN" : "1758-678X", "abstract" : "Formal detection and attribution studies have used observations and climate models to identify an anthropogenic warming signature in the upper (0\u2013700 m) ocean1, 2, 3, 4. Recently, as a result of the so-called surface warming hiatus, there has been considerable interest in global ocean heat content (OHC) changes in the deeper ocean, including natural and anthropogenically forced changes identified in observational5, 6, 7, modelling8, 9 and data re-analysis10, 11 studies. Here, we examine OHC changes in the context of the Earth\u2019s global energy budget since early in the industrial era (circa 1865\u20132015) for a range of depths. We rely on OHC change estimates from a diverse collection of measurement systems including data from the nineteenth-century Challenger expedition12, a multi-decadal record of ship-based in situ mostly upper-ocean measurements, the more recent near-global Argo floats profiling to intermediate (2,000 m) depths13, and full-depth repeated transoceanic sections5. We show that the multi-model mean constructed from the current generation of historically forced climate models is consistent with the OHC changes from this diverse collection of observational systems. Our model-based analysis suggests that nearly half of the industrial-era increases in global OHC have occurred in recent decades, with over a third of the accumulated heat occurring below 700 m and steadily rising.", "author" : [ { "dropping-particle" : "", "family" : "Gleckler", "given" : "Peter J", "non-dropping-particle" : "", "parse-names" : false, "suffix" : "" }, { "dropping-particle" : "", "family" : "Durack", "given" : "Paul J", "non-dropping-particle" : "", "parse-names" : false, "suffix" : "" }, { "dropping-particle" : "", "family" : "Stouffer", "given" : "Ronald J", "non-dropping-particle" : "", "parse-names" : false, "suffix" : "" }, { "dropping-particle" : "", "family" : "Johnson", "given" : "Gregory C", "non-dropping-particle" : "", "parse-names" : false, "suffix" : "" }, { "dropping-particle" : "", "family" : "Forest", "given" : "Chris E", "non-dropping-particle" : "", "parse-names" : false, "suffix" : "" } ], "container-title" : "Nature Clim. Change", "id" : "ITEM-1", "issue" : "4", "issued" : { "date-parts" : [ [ "2016" ] ] }, "page" : "394-398", "title" : "Industrial-era global ocean heat uptake doubles in recent decades", "type" : "article-journal", "volume" : "6" }, "uris" : [ "http://www.mendeley.com/documents/?uuid=92ce566d-a7bb-4340-b728-df3826e13230" ] } ], "mendeley" : { "formattedCitation" : "&lt;sup&gt;12&lt;/sup&gt;", "plainTextFormattedCitation" : "12", "previouslyFormattedCitation" : "&lt;sup&gt;12&lt;/sup&gt;" }, "properties" : { "noteIndex" : 0 }, "schema" : "https://github.com/citation-style-language/schema/raw/master/csl-citation.json" }</w:delInstrText>
        </w:r>
        <w:r w:rsidR="00174F18" w:rsidRPr="009237AC" w:rsidDel="00AC6447">
          <w:rPr>
            <w:rStyle w:val="LineNumber"/>
          </w:rPr>
          <w:fldChar w:fldCharType="separate"/>
        </w:r>
        <w:r w:rsidR="00174F18" w:rsidRPr="009237AC" w:rsidDel="00AC6447">
          <w:rPr>
            <w:rStyle w:val="LineNumber"/>
            <w:noProof/>
          </w:rPr>
          <w:delText>12</w:delText>
        </w:r>
        <w:r w:rsidR="00174F18" w:rsidRPr="009237AC" w:rsidDel="00AC6447">
          <w:rPr>
            <w:rStyle w:val="LineNumber"/>
          </w:rPr>
          <w:fldChar w:fldCharType="end"/>
        </w:r>
      </w:del>
      <w:r w:rsidR="00A92E4C" w:rsidRPr="009237AC">
        <w:rPr>
          <w:rStyle w:val="LineNumber"/>
        </w:rPr>
        <w:t xml:space="preserve">. </w:t>
      </w:r>
      <w:r w:rsidR="008921D5" w:rsidRPr="009237AC">
        <w:rPr>
          <w:rStyle w:val="LineNumber"/>
        </w:rPr>
        <w:t>Deoxygenation, caused by warming and increasing shallow-water</w:t>
      </w:r>
      <w:r w:rsidR="008921D5" w:rsidRPr="00372412">
        <w:rPr>
          <w:rFonts w:ascii="Arial" w:hAnsi="Arial" w:cs="Arial"/>
          <w:sz w:val="20"/>
          <w:szCs w:val="20"/>
        </w:rPr>
        <w:t xml:space="preserve"> stratification, is predicted to affect primary production and a variety of physiological and geochemical processes</w:t>
      </w:r>
      <w:r w:rsidR="008921D5" w:rsidRPr="00372412">
        <w:rPr>
          <w:rFonts w:ascii="Arial" w:hAnsi="Arial" w:cs="Arial"/>
          <w:sz w:val="20"/>
          <w:szCs w:val="20"/>
        </w:rPr>
        <w:fldChar w:fldCharType="begin" w:fldLock="1"/>
      </w:r>
      <w:r w:rsidR="00AC6447">
        <w:rPr>
          <w:rFonts w:ascii="Arial" w:hAnsi="Arial" w:cs="Arial"/>
          <w:sz w:val="20"/>
          <w:szCs w:val="20"/>
        </w:rPr>
        <w:instrText>ADDIN CSL_CITATION { "citationItems" : [ { "id" : "ITEM-1", "itemData" : { "DOI" : "10.1146/annurev.marine.010908.163855", "author" : [ { "dropping-particle" : "", "family" : "Keeling", "given" : "Ralph F", "non-dropping-particle" : "", "parse-names" : false, "suffix" : "" }, { "dropping-particle" : "", "family" : "Arne", "given" : "K", "non-dropping-particle" : "", "parse-names" : false, "suffix" : "" }, { "dropping-particle" : "", "family" : "Gruber", "given" : "Nicolas", "non-dropping-particle" : "", "parse-names" : false, "suffix" : "" } ], "container-title" : "Annu. Rev. Mar. Sci.", "id" : "ITEM-1", "issued" : { "date-parts" : [ [ "2010" ] ] }, "page" : "199-229", "title" : "Ocean deoxygenation in a warming world", "type" : "article-journal", "volume" : "2" }, "uris" : [ "http://www.mendeley.com/documents/?uuid=efc597bb-1a3d-49ca-82c9-772286b91fe0" ] } ], "mendeley" : { "formattedCitation" : "&lt;sup&gt;13&lt;/sup&gt;", "plainTextFormattedCitation" : "13", "previouslyFormattedCitation" : "&lt;sup&gt;19&lt;/sup&gt;" }, "properties" : { "noteIndex" : 0 }, "schema" : "https://github.com/citation-style-language/schema/raw/master/csl-citation.json" }</w:instrText>
      </w:r>
      <w:r w:rsidR="008921D5" w:rsidRPr="00372412">
        <w:rPr>
          <w:rFonts w:ascii="Arial" w:hAnsi="Arial" w:cs="Arial"/>
          <w:sz w:val="20"/>
          <w:szCs w:val="20"/>
        </w:rPr>
        <w:fldChar w:fldCharType="separate"/>
      </w:r>
      <w:r w:rsidR="00AC6447" w:rsidRPr="00AC6447">
        <w:rPr>
          <w:rFonts w:ascii="Arial" w:hAnsi="Arial" w:cs="Arial"/>
          <w:noProof/>
          <w:sz w:val="20"/>
          <w:szCs w:val="20"/>
          <w:vertAlign w:val="superscript"/>
        </w:rPr>
        <w:t>13</w:t>
      </w:r>
      <w:r w:rsidR="008921D5" w:rsidRPr="00372412">
        <w:rPr>
          <w:rFonts w:ascii="Arial" w:hAnsi="Arial" w:cs="Arial"/>
          <w:sz w:val="20"/>
          <w:szCs w:val="20"/>
        </w:rPr>
        <w:fldChar w:fldCharType="end"/>
      </w:r>
      <w:r w:rsidR="008921D5" w:rsidRPr="00372412">
        <w:rPr>
          <w:rFonts w:ascii="Arial" w:hAnsi="Arial" w:cs="Arial"/>
          <w:sz w:val="20"/>
          <w:szCs w:val="20"/>
        </w:rPr>
        <w:t xml:space="preserve">. Moreover, warming and deoxygenation can impact organisms synergistically because warming decreases oxygen concentration </w:t>
      </w:r>
      <w:r w:rsidR="008921D5">
        <w:rPr>
          <w:rFonts w:ascii="Arial" w:hAnsi="Arial" w:cs="Arial"/>
          <w:sz w:val="20"/>
          <w:szCs w:val="20"/>
        </w:rPr>
        <w:t>while increasing</w:t>
      </w:r>
      <w:r w:rsidR="008921D5" w:rsidRPr="00372412">
        <w:rPr>
          <w:rFonts w:ascii="Arial" w:hAnsi="Arial" w:cs="Arial"/>
          <w:sz w:val="20"/>
          <w:szCs w:val="20"/>
        </w:rPr>
        <w:t xml:space="preserve"> the metabolism and oxygen demand of ectotherms</w:t>
      </w:r>
      <w:ins w:id="60" w:author="John Bruno" w:date="2017-12-20T17:03:00Z">
        <w:r w:rsidR="00AC6447">
          <w:rPr>
            <w:rFonts w:ascii="Arial" w:hAnsi="Arial" w:cs="Arial"/>
            <w:sz w:val="20"/>
            <w:szCs w:val="20"/>
          </w:rPr>
          <w:t xml:space="preserve">, </w:t>
        </w:r>
      </w:ins>
      <w:del w:id="61" w:author="John Bruno" w:date="2017-12-20T17:03:00Z">
        <w:r w:rsidR="008921D5" w:rsidDel="00AC6447">
          <w:rPr>
            <w:rFonts w:ascii="Arial" w:hAnsi="Arial" w:cs="Arial"/>
            <w:sz w:val="20"/>
            <w:szCs w:val="20"/>
          </w:rPr>
          <w:delText xml:space="preserve"> (</w:delText>
        </w:r>
      </w:del>
      <w:r w:rsidR="008921D5">
        <w:rPr>
          <w:rFonts w:ascii="Arial" w:hAnsi="Arial" w:cs="Arial"/>
          <w:sz w:val="20"/>
          <w:szCs w:val="20"/>
        </w:rPr>
        <w:t>e.g., fishes and invertebrates</w:t>
      </w:r>
      <w:ins w:id="62" w:author="John Bruno" w:date="2017-12-20T17:04:00Z">
        <w:r w:rsidR="00AC6447">
          <w:rPr>
            <w:rFonts w:ascii="Arial" w:hAnsi="Arial" w:cs="Arial"/>
            <w:sz w:val="20"/>
            <w:szCs w:val="20"/>
          </w:rPr>
          <w:fldChar w:fldCharType="begin" w:fldLock="1"/>
        </w:r>
      </w:ins>
      <w:r w:rsidR="00AC6447">
        <w:rPr>
          <w:rFonts w:ascii="Arial" w:hAnsi="Arial" w:cs="Arial"/>
          <w:sz w:val="20"/>
          <w:szCs w:val="20"/>
        </w:rPr>
        <w:instrText>ADDIN CSL_CITATION { "citationItems" : [ { "id" : "ITEM-1", "itemData" : { "DOI" : "10.1242/jeb.134585", "author" : [ { "dropping-particle" : "", "family" : "Po\u0308rtner", "given" : "Hans-o", "non-dropping-particle" : "", "parse-names" : false, "suffix" : "" }, { "dropping-particle" : "", "family" : "Bock", "given" : "Christian", "non-dropping-particle" : "", "parse-names" : false, "suffix" : "" }, { "dropping-particle" : "", "family" : "Mark", "given" : "Felix C", "non-dropping-particle" : "", "parse-names" : false, "suffix" : "" } ], "container-title" : "Journal of Experimental Biology", "id" : "ITEM-1", "issued" : { "date-parts" : [ [ "2017" ] ] }, "page" : "2685-2696", "title" : "Oxygen- and capacity-limited thermal tolerance: bridging ecology and physiology", "type" : "article-journal", "volume" : "220" }, "uris" : [ "http://www.mendeley.com/documents/?uuid=d36c6ff3-ef3f-4966-a0eb-4b252e164ec3" ] } ], "mendeley" : { "formattedCitation" : "&lt;sup&gt;14&lt;/sup&gt;", "plainTextFormattedCitation" : "14" }, "properties" : { "noteIndex" : 0 }, "schema" : "https://github.com/citation-style-language/schema/raw/master/csl-citation.json" }</w:instrText>
      </w:r>
      <w:r w:rsidR="00AC6447">
        <w:rPr>
          <w:rFonts w:ascii="Arial" w:hAnsi="Arial" w:cs="Arial"/>
          <w:sz w:val="20"/>
          <w:szCs w:val="20"/>
        </w:rPr>
        <w:fldChar w:fldCharType="separate"/>
      </w:r>
      <w:r w:rsidR="00AC6447" w:rsidRPr="00AC6447">
        <w:rPr>
          <w:rFonts w:ascii="Arial" w:hAnsi="Arial" w:cs="Arial"/>
          <w:noProof/>
          <w:sz w:val="20"/>
          <w:szCs w:val="20"/>
          <w:vertAlign w:val="superscript"/>
        </w:rPr>
        <w:t>14</w:t>
      </w:r>
      <w:ins w:id="63" w:author="John Bruno" w:date="2017-12-20T17:04:00Z">
        <w:r w:rsidR="00AC6447">
          <w:rPr>
            <w:rFonts w:ascii="Arial" w:hAnsi="Arial" w:cs="Arial"/>
            <w:sz w:val="20"/>
            <w:szCs w:val="20"/>
          </w:rPr>
          <w:fldChar w:fldCharType="end"/>
        </w:r>
      </w:ins>
      <w:del w:id="64" w:author="John Bruno" w:date="2017-12-20T17:03:00Z">
        <w:r w:rsidR="008921D5" w:rsidDel="00AC6447">
          <w:rPr>
            <w:rFonts w:ascii="Arial" w:hAnsi="Arial" w:cs="Arial"/>
            <w:sz w:val="20"/>
            <w:szCs w:val="20"/>
          </w:rPr>
          <w:delText>)</w:delText>
        </w:r>
      </w:del>
      <w:r w:rsidR="008921D5" w:rsidRPr="00372412">
        <w:rPr>
          <w:rFonts w:ascii="Arial" w:hAnsi="Arial" w:cs="Arial"/>
          <w:sz w:val="20"/>
          <w:szCs w:val="20"/>
        </w:rPr>
        <w:t>.</w:t>
      </w:r>
    </w:p>
    <w:p w14:paraId="0E7C747F" w14:textId="2DBD0537" w:rsidR="008921D5" w:rsidRDefault="00C5751E" w:rsidP="00EB256F">
      <w:pPr>
        <w:widowControl w:val="0"/>
        <w:spacing w:line="480" w:lineRule="auto"/>
        <w:ind w:firstLine="720"/>
        <w:rPr>
          <w:rFonts w:ascii="Arial" w:hAnsi="Arial" w:cs="Arial"/>
          <w:sz w:val="20"/>
          <w:szCs w:val="20"/>
        </w:rPr>
      </w:pPr>
      <w:r w:rsidRPr="000F1386">
        <w:rPr>
          <w:rFonts w:ascii="Arial" w:hAnsi="Arial" w:cs="Arial"/>
          <w:sz w:val="20"/>
          <w:szCs w:val="20"/>
        </w:rPr>
        <w:t xml:space="preserve">We asked how much </w:t>
      </w:r>
      <w:r w:rsidR="00EB256F">
        <w:rPr>
          <w:rFonts w:ascii="Arial" w:hAnsi="Arial" w:cs="Arial"/>
          <w:sz w:val="20"/>
          <w:szCs w:val="20"/>
        </w:rPr>
        <w:t xml:space="preserve">the world’s </w:t>
      </w:r>
      <w:r>
        <w:rPr>
          <w:rFonts w:ascii="Arial" w:hAnsi="Arial" w:cs="Arial"/>
          <w:sz w:val="20"/>
          <w:szCs w:val="20"/>
        </w:rPr>
        <w:t>MPAs</w:t>
      </w:r>
      <w:r w:rsidRPr="000F1386">
        <w:rPr>
          <w:rFonts w:ascii="Arial" w:hAnsi="Arial" w:cs="Arial"/>
          <w:sz w:val="20"/>
          <w:szCs w:val="20"/>
        </w:rPr>
        <w:t xml:space="preserve"> </w:t>
      </w:r>
      <w:r>
        <w:rPr>
          <w:rFonts w:ascii="Arial" w:hAnsi="Arial" w:cs="Arial"/>
          <w:sz w:val="20"/>
          <w:szCs w:val="20"/>
        </w:rPr>
        <w:t>can be expected to</w:t>
      </w:r>
      <w:r w:rsidRPr="000F1386">
        <w:rPr>
          <w:rFonts w:ascii="Arial" w:hAnsi="Arial" w:cs="Arial"/>
          <w:sz w:val="20"/>
          <w:szCs w:val="20"/>
        </w:rPr>
        <w:t xml:space="preserve"> warm </w:t>
      </w:r>
      <w:r w:rsidR="00A97DEB">
        <w:rPr>
          <w:rFonts w:ascii="Arial" w:hAnsi="Arial" w:cs="Arial"/>
          <w:sz w:val="20"/>
          <w:szCs w:val="20"/>
        </w:rPr>
        <w:t xml:space="preserve">and lose oxygen </w:t>
      </w:r>
      <w:r w:rsidRPr="000F1386">
        <w:rPr>
          <w:rFonts w:ascii="Arial" w:hAnsi="Arial" w:cs="Arial"/>
          <w:sz w:val="20"/>
          <w:szCs w:val="20"/>
        </w:rPr>
        <w:t xml:space="preserve">under </w:t>
      </w:r>
      <w:r>
        <w:rPr>
          <w:rFonts w:ascii="Arial" w:hAnsi="Arial" w:cs="Arial"/>
          <w:sz w:val="20"/>
          <w:szCs w:val="20"/>
        </w:rPr>
        <w:t>the business-as-usual emissions trajectory RCP 8.5</w:t>
      </w:r>
      <w:r w:rsidR="00AD7F7D">
        <w:rPr>
          <w:rFonts w:ascii="Arial" w:hAnsi="Arial" w:cs="Arial"/>
          <w:sz w:val="20"/>
          <w:szCs w:val="20"/>
        </w:rPr>
        <w:t xml:space="preserve"> </w:t>
      </w:r>
      <w:r>
        <w:rPr>
          <w:rFonts w:ascii="Arial" w:hAnsi="Arial" w:cs="Arial"/>
          <w:sz w:val="20"/>
          <w:szCs w:val="20"/>
        </w:rPr>
        <w:t xml:space="preserve">and the RCP 4.5 mitigation scenario, </w:t>
      </w:r>
      <w:r w:rsidRPr="009B5D94">
        <w:rPr>
          <w:rFonts w:ascii="Arial" w:hAnsi="Arial" w:cs="Arial"/>
          <w:color w:val="1A1A1A"/>
          <w:sz w:val="20"/>
          <w:szCs w:val="20"/>
        </w:rPr>
        <w:t xml:space="preserve">for which emissions </w:t>
      </w:r>
      <w:r w:rsidRPr="000F1386">
        <w:rPr>
          <w:rFonts w:ascii="Arial" w:hAnsi="Arial" w:cs="Arial"/>
          <w:sz w:val="20"/>
          <w:szCs w:val="20"/>
        </w:rPr>
        <w:t>peak around 2040</w:t>
      </w:r>
      <w:r>
        <w:rPr>
          <w:rFonts w:ascii="Arial" w:hAnsi="Arial" w:cs="Arial"/>
          <w:sz w:val="20"/>
          <w:szCs w:val="20"/>
        </w:rPr>
        <w:t xml:space="preserve"> and CO</w:t>
      </w:r>
      <w:r w:rsidRPr="003F04FF">
        <w:rPr>
          <w:rFonts w:ascii="Arial" w:hAnsi="Arial" w:cs="Arial"/>
          <w:sz w:val="20"/>
          <w:szCs w:val="20"/>
          <w:vertAlign w:val="subscript"/>
        </w:rPr>
        <w:t>2</w:t>
      </w:r>
      <w:r>
        <w:rPr>
          <w:rFonts w:ascii="Arial" w:hAnsi="Arial" w:cs="Arial"/>
          <w:sz w:val="20"/>
          <w:szCs w:val="20"/>
        </w:rPr>
        <w:t xml:space="preserve"> concentration stabilizes at ~525 ppm in 2100</w:t>
      </w:r>
      <w:r>
        <w:rPr>
          <w:rFonts w:ascii="Arial" w:hAnsi="Arial" w:cs="Arial"/>
          <w:sz w:val="20"/>
          <w:szCs w:val="20"/>
          <w:vertAlign w:val="superscript"/>
        </w:rPr>
        <w:t xml:space="preserve"> </w:t>
      </w:r>
      <w:r>
        <w:rPr>
          <w:rFonts w:ascii="Arial" w:hAnsi="Arial" w:cs="Arial"/>
          <w:sz w:val="20"/>
          <w:szCs w:val="20"/>
        </w:rPr>
        <w:t xml:space="preserve">(ref. </w:t>
      </w:r>
      <w:r w:rsidRPr="001A5080">
        <w:rPr>
          <w:rFonts w:ascii="Arial" w:hAnsi="Arial" w:cs="Arial"/>
          <w:sz w:val="20"/>
          <w:szCs w:val="20"/>
        </w:rPr>
        <w:t>2</w:t>
      </w:r>
      <w:r>
        <w:rPr>
          <w:rFonts w:ascii="Arial" w:hAnsi="Arial" w:cs="Arial"/>
          <w:sz w:val="20"/>
          <w:szCs w:val="20"/>
        </w:rPr>
        <w:t>)</w:t>
      </w:r>
      <w:r w:rsidRPr="00FA419F">
        <w:rPr>
          <w:rFonts w:ascii="Arial" w:hAnsi="Arial" w:cs="Arial"/>
          <w:sz w:val="20"/>
          <w:szCs w:val="20"/>
        </w:rPr>
        <w:t>. We used CMIP5 model</w:t>
      </w:r>
      <w:r>
        <w:rPr>
          <w:rFonts w:ascii="Arial" w:hAnsi="Arial" w:cs="Arial"/>
          <w:sz w:val="20"/>
          <w:szCs w:val="20"/>
        </w:rPr>
        <w:t>s</w:t>
      </w:r>
      <w:r w:rsidRPr="00FA419F">
        <w:rPr>
          <w:rFonts w:ascii="Arial" w:hAnsi="Arial" w:cs="Arial"/>
          <w:sz w:val="20"/>
          <w:szCs w:val="20"/>
        </w:rPr>
        <w:t xml:space="preserve"> to predict the </w:t>
      </w:r>
      <w:r>
        <w:rPr>
          <w:rFonts w:ascii="Arial" w:hAnsi="Arial" w:cs="Arial"/>
          <w:sz w:val="20"/>
          <w:szCs w:val="20"/>
        </w:rPr>
        <w:t xml:space="preserve">mean </w:t>
      </w:r>
      <w:r w:rsidRPr="00FA419F">
        <w:rPr>
          <w:rFonts w:ascii="Arial" w:hAnsi="Arial" w:cs="Arial"/>
          <w:sz w:val="20"/>
          <w:szCs w:val="20"/>
        </w:rPr>
        <w:t>21</w:t>
      </w:r>
      <w:r w:rsidRPr="00FA419F">
        <w:rPr>
          <w:rFonts w:ascii="Arial" w:hAnsi="Arial" w:cs="Arial"/>
          <w:sz w:val="20"/>
          <w:szCs w:val="20"/>
          <w:vertAlign w:val="superscript"/>
        </w:rPr>
        <w:t>st</w:t>
      </w:r>
      <w:r w:rsidRPr="00FA419F">
        <w:rPr>
          <w:rFonts w:ascii="Arial" w:hAnsi="Arial" w:cs="Arial"/>
          <w:sz w:val="20"/>
          <w:szCs w:val="20"/>
        </w:rPr>
        <w:t xml:space="preserve"> century rate of </w:t>
      </w:r>
      <w:r w:rsidR="00A97DEB">
        <w:rPr>
          <w:rFonts w:ascii="Arial" w:hAnsi="Arial" w:cs="Arial"/>
          <w:sz w:val="20"/>
          <w:szCs w:val="20"/>
        </w:rPr>
        <w:t xml:space="preserve">change in </w:t>
      </w:r>
      <w:r>
        <w:rPr>
          <w:rFonts w:ascii="Arial" w:hAnsi="Arial" w:cs="Arial"/>
          <w:sz w:val="20"/>
          <w:szCs w:val="20"/>
        </w:rPr>
        <w:t>SST and O</w:t>
      </w:r>
      <w:r w:rsidRPr="00C5751E">
        <w:rPr>
          <w:rFonts w:ascii="Arial" w:hAnsi="Arial" w:cs="Arial"/>
          <w:sz w:val="20"/>
          <w:szCs w:val="20"/>
          <w:vertAlign w:val="subscript"/>
        </w:rPr>
        <w:t>2</w:t>
      </w:r>
      <w:r>
        <w:rPr>
          <w:rFonts w:ascii="Arial" w:hAnsi="Arial" w:cs="Arial"/>
          <w:sz w:val="20"/>
          <w:szCs w:val="20"/>
        </w:rPr>
        <w:t xml:space="preserve"> at</w:t>
      </w:r>
      <w:r w:rsidRPr="00FA419F">
        <w:rPr>
          <w:rFonts w:ascii="Arial" w:hAnsi="Arial" w:cs="Arial"/>
          <w:sz w:val="20"/>
          <w:szCs w:val="20"/>
        </w:rPr>
        <w:t xml:space="preserve"> the geographic centers of 8</w:t>
      </w:r>
      <w:r>
        <w:rPr>
          <w:rFonts w:ascii="Arial" w:hAnsi="Arial" w:cs="Arial"/>
          <w:sz w:val="20"/>
          <w:szCs w:val="20"/>
        </w:rPr>
        <w:t>236</w:t>
      </w:r>
      <w:r w:rsidRPr="00FA419F">
        <w:rPr>
          <w:rFonts w:ascii="Arial" w:hAnsi="Arial" w:cs="Arial"/>
          <w:sz w:val="20"/>
          <w:szCs w:val="20"/>
        </w:rPr>
        <w:t xml:space="preserve"> MPAs around the world (Fig</w:t>
      </w:r>
      <w:r>
        <w:rPr>
          <w:rFonts w:ascii="Arial" w:hAnsi="Arial" w:cs="Arial"/>
          <w:sz w:val="20"/>
          <w:szCs w:val="20"/>
        </w:rPr>
        <w:t>.</w:t>
      </w:r>
      <w:r w:rsidRPr="00FA419F">
        <w:rPr>
          <w:rFonts w:ascii="Arial" w:hAnsi="Arial" w:cs="Arial"/>
          <w:sz w:val="20"/>
          <w:szCs w:val="20"/>
        </w:rPr>
        <w:t xml:space="preserve"> 1A). We also assessed warming </w:t>
      </w:r>
      <w:r w:rsidR="008921D5">
        <w:rPr>
          <w:rFonts w:ascii="Arial" w:hAnsi="Arial" w:cs="Arial"/>
          <w:sz w:val="20"/>
          <w:szCs w:val="20"/>
        </w:rPr>
        <w:t xml:space="preserve">and deoxygenation </w:t>
      </w:r>
      <w:r w:rsidRPr="00FA419F">
        <w:rPr>
          <w:rFonts w:ascii="Arial" w:hAnsi="Arial" w:cs="Arial"/>
          <w:sz w:val="20"/>
          <w:szCs w:val="20"/>
        </w:rPr>
        <w:t>rate</w:t>
      </w:r>
      <w:r>
        <w:rPr>
          <w:rFonts w:ascii="Arial" w:hAnsi="Arial" w:cs="Arial"/>
          <w:sz w:val="20"/>
          <w:szCs w:val="20"/>
        </w:rPr>
        <w:t>s</w:t>
      </w:r>
      <w:r w:rsidRPr="00FA419F">
        <w:rPr>
          <w:rFonts w:ascii="Arial" w:hAnsi="Arial" w:cs="Arial"/>
          <w:sz w:val="20"/>
          <w:szCs w:val="20"/>
        </w:rPr>
        <w:t xml:space="preserve"> in 309 no-take reserves</w:t>
      </w:r>
      <w:ins w:id="65" w:author="John Bruno" w:date="2017-12-20T16:55:00Z">
        <w:r w:rsidR="003A3435">
          <w:rPr>
            <w:rFonts w:ascii="Arial" w:hAnsi="Arial" w:cs="Arial"/>
            <w:sz w:val="20"/>
            <w:szCs w:val="20"/>
          </w:rPr>
          <w:t xml:space="preserve"> (a subset of the </w:t>
        </w:r>
        <w:r w:rsidR="003A3435" w:rsidRPr="00FA419F">
          <w:rPr>
            <w:rFonts w:ascii="Arial" w:hAnsi="Arial" w:cs="Arial"/>
            <w:sz w:val="20"/>
            <w:szCs w:val="20"/>
          </w:rPr>
          <w:t>8</w:t>
        </w:r>
        <w:r w:rsidR="003A3435">
          <w:rPr>
            <w:rFonts w:ascii="Arial" w:hAnsi="Arial" w:cs="Arial"/>
            <w:sz w:val="20"/>
            <w:szCs w:val="20"/>
          </w:rPr>
          <w:t>236</w:t>
        </w:r>
        <w:r w:rsidR="003A3435" w:rsidRPr="00FA419F">
          <w:rPr>
            <w:rFonts w:ascii="Arial" w:hAnsi="Arial" w:cs="Arial"/>
            <w:sz w:val="20"/>
            <w:szCs w:val="20"/>
          </w:rPr>
          <w:t xml:space="preserve"> MPAs</w:t>
        </w:r>
        <w:r w:rsidR="003A3435">
          <w:rPr>
            <w:rFonts w:ascii="Arial" w:hAnsi="Arial" w:cs="Arial"/>
            <w:sz w:val="20"/>
            <w:szCs w:val="20"/>
          </w:rPr>
          <w:t>)</w:t>
        </w:r>
      </w:ins>
      <w:r>
        <w:rPr>
          <w:rFonts w:ascii="Arial" w:hAnsi="Arial" w:cs="Arial"/>
          <w:sz w:val="20"/>
          <w:szCs w:val="20"/>
        </w:rPr>
        <w:t>,</w:t>
      </w:r>
      <w:r w:rsidRPr="00FA419F">
        <w:rPr>
          <w:rFonts w:ascii="Arial" w:hAnsi="Arial" w:cs="Arial"/>
          <w:sz w:val="20"/>
          <w:szCs w:val="20"/>
        </w:rPr>
        <w:t xml:space="preserve"> in which fishing is </w:t>
      </w:r>
      <w:r>
        <w:rPr>
          <w:rFonts w:ascii="Arial" w:hAnsi="Arial" w:cs="Arial"/>
          <w:sz w:val="20"/>
          <w:szCs w:val="20"/>
        </w:rPr>
        <w:t xml:space="preserve">banned. </w:t>
      </w:r>
    </w:p>
    <w:p w14:paraId="2BA2FC4B" w14:textId="2EBF28CE" w:rsidR="00C5751E" w:rsidRDefault="00C5751E" w:rsidP="00EB256F">
      <w:pPr>
        <w:widowControl w:val="0"/>
        <w:spacing w:line="480" w:lineRule="auto"/>
        <w:ind w:firstLine="720"/>
        <w:rPr>
          <w:rFonts w:ascii="Arial" w:hAnsi="Arial" w:cs="Arial"/>
          <w:sz w:val="20"/>
          <w:szCs w:val="20"/>
        </w:rPr>
      </w:pPr>
      <w:r>
        <w:rPr>
          <w:rFonts w:ascii="Arial" w:hAnsi="Arial" w:cs="Arial"/>
          <w:sz w:val="20"/>
          <w:szCs w:val="20"/>
        </w:rPr>
        <w:t>With BAU emissions,</w:t>
      </w:r>
      <w:r>
        <w:rPr>
          <w:rFonts w:ascii="Arial" w:hAnsi="Arial" w:cs="Arial"/>
          <w:color w:val="1A1A1A"/>
          <w:sz w:val="20"/>
          <w:szCs w:val="20"/>
        </w:rPr>
        <w:t xml:space="preserve"> </w:t>
      </w:r>
      <w:r>
        <w:rPr>
          <w:rFonts w:ascii="Arial" w:hAnsi="Arial" w:cs="Arial"/>
          <w:sz w:val="20"/>
          <w:szCs w:val="20"/>
        </w:rPr>
        <w:t xml:space="preserve">mean </w:t>
      </w:r>
      <w:r w:rsidRPr="000F1386">
        <w:rPr>
          <w:rFonts w:ascii="Arial" w:hAnsi="Arial" w:cs="Arial"/>
          <w:sz w:val="20"/>
          <w:szCs w:val="20"/>
        </w:rPr>
        <w:t>SST</w:t>
      </w:r>
      <w:r>
        <w:rPr>
          <w:rFonts w:ascii="Arial" w:hAnsi="Arial" w:cs="Arial"/>
          <w:sz w:val="20"/>
          <w:szCs w:val="20"/>
        </w:rPr>
        <w:t>s are predicted to increase</w:t>
      </w:r>
      <w:r w:rsidRPr="000F1386">
        <w:rPr>
          <w:rFonts w:ascii="Arial" w:hAnsi="Arial" w:cs="Arial"/>
          <w:sz w:val="20"/>
          <w:szCs w:val="20"/>
        </w:rPr>
        <w:t xml:space="preserve"> </w:t>
      </w:r>
      <w:r>
        <w:rPr>
          <w:rFonts w:ascii="Arial" w:hAnsi="Arial" w:cs="Arial"/>
          <w:sz w:val="20"/>
          <w:szCs w:val="20"/>
        </w:rPr>
        <w:t>with</w:t>
      </w:r>
      <w:r w:rsidRPr="000F1386">
        <w:rPr>
          <w:rFonts w:ascii="Arial" w:hAnsi="Arial" w:cs="Arial"/>
          <w:sz w:val="20"/>
          <w:szCs w:val="20"/>
        </w:rPr>
        <w:t xml:space="preserve">in </w:t>
      </w:r>
      <w:r w:rsidRPr="00BF5B0C">
        <w:rPr>
          <w:rFonts w:ascii="Arial" w:hAnsi="Arial" w:cs="Arial"/>
          <w:sz w:val="20"/>
          <w:szCs w:val="20"/>
        </w:rPr>
        <w:t>nearly</w:t>
      </w:r>
      <w:r>
        <w:rPr>
          <w:rFonts w:ascii="Arial" w:hAnsi="Arial" w:cs="Arial"/>
          <w:sz w:val="20"/>
          <w:szCs w:val="20"/>
        </w:rPr>
        <w:t xml:space="preserve"> all</w:t>
      </w:r>
      <w:r w:rsidRPr="000F1386">
        <w:rPr>
          <w:rFonts w:ascii="Arial" w:hAnsi="Arial" w:cs="Arial"/>
          <w:sz w:val="20"/>
          <w:szCs w:val="20"/>
        </w:rPr>
        <w:t xml:space="preserve"> </w:t>
      </w:r>
      <w:r>
        <w:rPr>
          <w:rFonts w:ascii="Arial" w:hAnsi="Arial" w:cs="Arial"/>
          <w:sz w:val="20"/>
          <w:szCs w:val="20"/>
        </w:rPr>
        <w:t xml:space="preserve">MPAs: the </w:t>
      </w:r>
      <w:r w:rsidRPr="00E217AA">
        <w:rPr>
          <w:rFonts w:ascii="Arial" w:hAnsi="Arial" w:cs="Arial"/>
          <w:sz w:val="20"/>
          <w:szCs w:val="20"/>
        </w:rPr>
        <w:t xml:space="preserve">average </w:t>
      </w:r>
      <w:r>
        <w:rPr>
          <w:rFonts w:ascii="Arial" w:hAnsi="Arial" w:cs="Arial"/>
          <w:sz w:val="20"/>
          <w:szCs w:val="20"/>
        </w:rPr>
        <w:t xml:space="preserve">warming rate </w:t>
      </w:r>
      <w:r w:rsidRPr="008160D8">
        <w:rPr>
          <w:rFonts w:ascii="Arial" w:hAnsi="Arial" w:cs="Arial"/>
          <w:sz w:val="20"/>
          <w:szCs w:val="20"/>
        </w:rPr>
        <w:t>is 0.034 °C/year</w:t>
      </w:r>
      <w:r>
        <w:rPr>
          <w:rFonts w:ascii="Arial" w:hAnsi="Arial" w:cs="Arial"/>
          <w:sz w:val="20"/>
          <w:szCs w:val="20"/>
        </w:rPr>
        <w:t xml:space="preserve"> (Table 1)</w:t>
      </w:r>
      <w:r w:rsidRPr="008160D8">
        <w:rPr>
          <w:rFonts w:ascii="Arial" w:hAnsi="Arial" w:cs="Arial"/>
          <w:color w:val="1A1A1A"/>
          <w:sz w:val="20"/>
          <w:szCs w:val="20"/>
        </w:rPr>
        <w:t>,</w:t>
      </w:r>
      <w:r w:rsidRPr="00E217AA">
        <w:rPr>
          <w:rFonts w:ascii="Arial" w:hAnsi="Arial" w:cs="Arial"/>
          <w:color w:val="1A1A1A"/>
          <w:sz w:val="20"/>
          <w:szCs w:val="20"/>
        </w:rPr>
        <w:t xml:space="preserve"> with a maximum increase of</w:t>
      </w:r>
      <w:r w:rsidRPr="00E217AA">
        <w:rPr>
          <w:rFonts w:ascii="Arial" w:hAnsi="Arial" w:cs="Arial"/>
          <w:sz w:val="20"/>
          <w:szCs w:val="20"/>
        </w:rPr>
        <w:t xml:space="preserve"> </w:t>
      </w:r>
      <w:r>
        <w:rPr>
          <w:rFonts w:ascii="Arial" w:hAnsi="Arial" w:cs="Arial"/>
          <w:sz w:val="20"/>
          <w:szCs w:val="20"/>
        </w:rPr>
        <w:t>0.113</w:t>
      </w:r>
      <w:r w:rsidRPr="00E217AA">
        <w:rPr>
          <w:rFonts w:ascii="Arial" w:hAnsi="Arial" w:cs="Arial"/>
          <w:color w:val="1A1A1A"/>
          <w:sz w:val="20"/>
          <w:szCs w:val="20"/>
        </w:rPr>
        <w:t>°C</w:t>
      </w:r>
      <w:r>
        <w:rPr>
          <w:rFonts w:ascii="Arial" w:hAnsi="Arial" w:cs="Arial"/>
          <w:color w:val="1A1A1A"/>
          <w:sz w:val="20"/>
          <w:szCs w:val="20"/>
        </w:rPr>
        <w:t xml:space="preserve">/year in northern Baffin Bay off northwest Greenland. </w:t>
      </w:r>
      <w:r w:rsidRPr="000F1386">
        <w:rPr>
          <w:rFonts w:ascii="Arial" w:hAnsi="Arial" w:cs="Arial"/>
          <w:sz w:val="20"/>
          <w:szCs w:val="20"/>
        </w:rPr>
        <w:t xml:space="preserve">This predicted future warming </w:t>
      </w:r>
      <w:r>
        <w:rPr>
          <w:rFonts w:ascii="Arial" w:hAnsi="Arial" w:cs="Arial"/>
          <w:sz w:val="20"/>
          <w:szCs w:val="20"/>
        </w:rPr>
        <w:t>continues the trend of</w:t>
      </w:r>
      <w:r w:rsidRPr="000F1386">
        <w:rPr>
          <w:rFonts w:ascii="Arial" w:hAnsi="Arial" w:cs="Arial"/>
          <w:sz w:val="20"/>
          <w:szCs w:val="20"/>
        </w:rPr>
        <w:t xml:space="preserve"> recent</w:t>
      </w:r>
      <w:r>
        <w:rPr>
          <w:rFonts w:ascii="Arial" w:hAnsi="Arial" w:cs="Arial"/>
          <w:sz w:val="20"/>
          <w:szCs w:val="20"/>
        </w:rPr>
        <w:t xml:space="preserve"> </w:t>
      </w:r>
      <w:r w:rsidRPr="000F1386">
        <w:rPr>
          <w:rFonts w:ascii="Arial" w:hAnsi="Arial" w:cs="Arial"/>
          <w:sz w:val="20"/>
          <w:szCs w:val="20"/>
        </w:rPr>
        <w:t>anthropogenic</w:t>
      </w:r>
      <w:r>
        <w:rPr>
          <w:rFonts w:ascii="Arial" w:hAnsi="Arial" w:cs="Arial"/>
          <w:sz w:val="20"/>
          <w:szCs w:val="20"/>
        </w:rPr>
        <w:t xml:space="preserve"> </w:t>
      </w:r>
      <w:r w:rsidRPr="000F1386">
        <w:rPr>
          <w:rFonts w:ascii="Arial" w:hAnsi="Arial" w:cs="Arial"/>
          <w:sz w:val="20"/>
          <w:szCs w:val="20"/>
        </w:rPr>
        <w:t xml:space="preserve">warming of </w:t>
      </w:r>
      <w:r w:rsidRPr="00E93EFB">
        <w:rPr>
          <w:rFonts w:ascii="Arial" w:hAnsi="Arial" w:cs="Arial"/>
          <w:sz w:val="20"/>
          <w:szCs w:val="20"/>
        </w:rPr>
        <w:t>0.1</w:t>
      </w:r>
      <w:r>
        <w:rPr>
          <w:rFonts w:ascii="Arial" w:hAnsi="Arial" w:cs="Arial"/>
          <w:sz w:val="20"/>
          <w:szCs w:val="20"/>
        </w:rPr>
        <w:t xml:space="preserve"> </w:t>
      </w:r>
      <w:r w:rsidRPr="000F1386">
        <w:rPr>
          <w:rFonts w:ascii="Arial" w:hAnsi="Arial" w:cs="Arial"/>
          <w:color w:val="1A1A1A"/>
          <w:sz w:val="20"/>
          <w:szCs w:val="20"/>
        </w:rPr>
        <w:t>°</w:t>
      </w:r>
      <w:r w:rsidRPr="000F1386">
        <w:rPr>
          <w:rFonts w:ascii="Arial" w:hAnsi="Arial" w:cs="Arial"/>
          <w:sz w:val="20"/>
          <w:szCs w:val="20"/>
        </w:rPr>
        <w:t>C</w:t>
      </w:r>
      <w:del w:id="66" w:author="John Bruno" w:date="2017-12-20T16:53:00Z">
        <w:r w:rsidRPr="000F1386" w:rsidDel="008E05F8">
          <w:rPr>
            <w:rFonts w:ascii="Arial" w:hAnsi="Arial" w:cs="Arial"/>
            <w:sz w:val="20"/>
            <w:szCs w:val="20"/>
          </w:rPr>
          <w:delText xml:space="preserve"> per </w:delText>
        </w:r>
      </w:del>
      <w:ins w:id="67" w:author="John Bruno" w:date="2017-12-20T16:53:00Z">
        <w:r w:rsidR="008E05F8">
          <w:rPr>
            <w:rFonts w:ascii="Arial" w:hAnsi="Arial" w:cs="Arial"/>
            <w:sz w:val="20"/>
            <w:szCs w:val="20"/>
          </w:rPr>
          <w:t>/</w:t>
        </w:r>
      </w:ins>
      <w:r w:rsidRPr="000F1386">
        <w:rPr>
          <w:rFonts w:ascii="Arial" w:hAnsi="Arial" w:cs="Arial"/>
          <w:sz w:val="20"/>
          <w:szCs w:val="20"/>
        </w:rPr>
        <w:t>decade</w:t>
      </w:r>
      <w:r>
        <w:rPr>
          <w:rFonts w:ascii="Arial" w:hAnsi="Arial" w:cs="Arial"/>
          <w:sz w:val="20"/>
          <w:szCs w:val="20"/>
        </w:rPr>
        <w:t xml:space="preserve"> on average </w:t>
      </w:r>
      <w:r w:rsidRPr="000F1386">
        <w:rPr>
          <w:rFonts w:ascii="Arial" w:hAnsi="Arial" w:cs="Arial"/>
          <w:sz w:val="20"/>
          <w:szCs w:val="20"/>
        </w:rPr>
        <w:t>since 1960</w:t>
      </w:r>
      <w:r w:rsidR="00A97DEB" w:rsidRPr="00E93EFB">
        <w:rPr>
          <w:rFonts w:ascii="Arial" w:hAnsi="Arial" w:cs="Arial"/>
          <w:noProof/>
          <w:sz w:val="20"/>
          <w:szCs w:val="20"/>
          <w:vertAlign w:val="superscript"/>
        </w:rPr>
        <w:t>1</w:t>
      </w:r>
      <w:r w:rsidR="00A97DEB">
        <w:rPr>
          <w:rFonts w:ascii="Arial" w:hAnsi="Arial" w:cs="Arial"/>
          <w:noProof/>
          <w:sz w:val="20"/>
          <w:szCs w:val="20"/>
          <w:vertAlign w:val="superscript"/>
        </w:rPr>
        <w:t>3</w:t>
      </w:r>
      <w:r>
        <w:rPr>
          <w:rFonts w:ascii="Arial" w:hAnsi="Arial" w:cs="Arial"/>
          <w:sz w:val="20"/>
          <w:szCs w:val="20"/>
        </w:rPr>
        <w:t>. Projected warming rates increase slightly with latitudinal zone, from the</w:t>
      </w:r>
      <w:r w:rsidR="008921D5">
        <w:rPr>
          <w:rFonts w:ascii="Arial" w:hAnsi="Arial" w:cs="Arial"/>
          <w:sz w:val="20"/>
          <w:szCs w:val="20"/>
        </w:rPr>
        <w:t xml:space="preserve"> tropics to polar oceans (Table</w:t>
      </w:r>
      <w:r>
        <w:rPr>
          <w:rFonts w:ascii="Arial" w:hAnsi="Arial" w:cs="Arial"/>
          <w:sz w:val="20"/>
          <w:szCs w:val="20"/>
        </w:rPr>
        <w:t xml:space="preserve"> 1). </w:t>
      </w:r>
      <w:r w:rsidRPr="00E217AA">
        <w:rPr>
          <w:rFonts w:ascii="Arial" w:hAnsi="Arial" w:cs="Arial"/>
          <w:color w:val="1A1A1A"/>
          <w:sz w:val="20"/>
          <w:szCs w:val="20"/>
        </w:rPr>
        <w:t xml:space="preserve">Remarkably, </w:t>
      </w:r>
      <w:r>
        <w:rPr>
          <w:rFonts w:ascii="Arial" w:hAnsi="Arial" w:cs="Arial"/>
          <w:color w:val="1A1A1A"/>
          <w:sz w:val="20"/>
          <w:szCs w:val="20"/>
        </w:rPr>
        <w:t>under RCP 8.5, 99</w:t>
      </w:r>
      <w:r w:rsidRPr="00E217AA">
        <w:rPr>
          <w:rFonts w:ascii="Arial" w:hAnsi="Arial" w:cs="Arial"/>
          <w:color w:val="1A1A1A"/>
          <w:sz w:val="20"/>
          <w:szCs w:val="20"/>
        </w:rPr>
        <w:t xml:space="preserve">% of the world’s MPAs are </w:t>
      </w:r>
      <w:r>
        <w:rPr>
          <w:rFonts w:ascii="Arial" w:hAnsi="Arial" w:cs="Arial"/>
          <w:color w:val="1A1A1A"/>
          <w:sz w:val="20"/>
          <w:szCs w:val="20"/>
        </w:rPr>
        <w:t>forecasted</w:t>
      </w:r>
      <w:r w:rsidRPr="00E217AA">
        <w:rPr>
          <w:rFonts w:ascii="Arial" w:hAnsi="Arial" w:cs="Arial"/>
          <w:color w:val="1A1A1A"/>
          <w:sz w:val="20"/>
          <w:szCs w:val="20"/>
        </w:rPr>
        <w:t xml:space="preserve"> to warm ≥2°C </w:t>
      </w:r>
      <w:r>
        <w:rPr>
          <w:rFonts w:ascii="Arial" w:hAnsi="Arial" w:cs="Arial"/>
          <w:color w:val="1A1A1A"/>
          <w:sz w:val="20"/>
          <w:szCs w:val="20"/>
        </w:rPr>
        <w:t xml:space="preserve">by 2100. </w:t>
      </w:r>
      <w:r>
        <w:rPr>
          <w:rFonts w:ascii="Arial" w:hAnsi="Arial" w:cs="Arial"/>
          <w:sz w:val="20"/>
          <w:szCs w:val="20"/>
        </w:rPr>
        <w:t>The RCP 4.5</w:t>
      </w:r>
      <w:r w:rsidRPr="000F1386">
        <w:rPr>
          <w:rFonts w:ascii="Arial" w:hAnsi="Arial" w:cs="Arial"/>
          <w:sz w:val="20"/>
          <w:szCs w:val="20"/>
        </w:rPr>
        <w:t xml:space="preserve"> </w:t>
      </w:r>
      <w:r>
        <w:rPr>
          <w:rFonts w:ascii="Arial" w:hAnsi="Arial" w:cs="Arial"/>
          <w:sz w:val="20"/>
          <w:szCs w:val="20"/>
        </w:rPr>
        <w:t xml:space="preserve">mitigation scenario predicts </w:t>
      </w:r>
      <w:del w:id="68" w:author="John Bruno" w:date="2017-12-22T18:03:00Z">
        <w:r w:rsidDel="00581F11">
          <w:rPr>
            <w:rFonts w:ascii="Arial" w:hAnsi="Arial" w:cs="Arial"/>
            <w:sz w:val="20"/>
            <w:szCs w:val="20"/>
          </w:rPr>
          <w:delText xml:space="preserve">substantially lower </w:delText>
        </w:r>
      </w:del>
      <w:r>
        <w:rPr>
          <w:rFonts w:ascii="Arial" w:hAnsi="Arial" w:cs="Arial"/>
          <w:sz w:val="20"/>
          <w:szCs w:val="20"/>
        </w:rPr>
        <w:t>warming rates</w:t>
      </w:r>
      <w:del w:id="69" w:author="John Bruno" w:date="2017-12-22T18:03:00Z">
        <w:r w:rsidDel="00581F11">
          <w:rPr>
            <w:rFonts w:ascii="Arial" w:hAnsi="Arial" w:cs="Arial"/>
            <w:sz w:val="20"/>
            <w:szCs w:val="20"/>
          </w:rPr>
          <w:delText xml:space="preserve"> </w:delText>
        </w:r>
        <w:r w:rsidRPr="000F1386" w:rsidDel="00581F11">
          <w:rPr>
            <w:rFonts w:ascii="Arial" w:hAnsi="Arial" w:cs="Arial"/>
            <w:sz w:val="20"/>
            <w:szCs w:val="20"/>
          </w:rPr>
          <w:delText>(</w:delText>
        </w:r>
        <w:r w:rsidDel="00581F11">
          <w:rPr>
            <w:rFonts w:ascii="Arial" w:hAnsi="Arial" w:cs="Arial"/>
            <w:sz w:val="20"/>
            <w:szCs w:val="20"/>
          </w:rPr>
          <w:delText>Table 1)</w:delText>
        </w:r>
      </w:del>
      <w:ins w:id="70" w:author="John Bruno" w:date="2017-12-22T18:03:00Z">
        <w:r w:rsidR="00581F11" w:rsidRPr="00581F11">
          <w:rPr>
            <w:rFonts w:ascii="Arial" w:hAnsi="Arial" w:cs="Arial"/>
            <w:color w:val="1A1A1A"/>
            <w:sz w:val="20"/>
            <w:szCs w:val="20"/>
          </w:rPr>
          <w:t xml:space="preserve"> </w:t>
        </w:r>
      </w:ins>
      <w:ins w:id="71" w:author="John Bruno" w:date="2017-12-22T18:02:00Z">
        <w:r w:rsidR="00581F11" w:rsidRPr="00F2456E">
          <w:rPr>
            <w:rFonts w:ascii="Arial" w:hAnsi="Arial" w:cs="Arial"/>
            <w:color w:val="1A1A1A"/>
            <w:sz w:val="20"/>
            <w:szCs w:val="20"/>
            <w:rPrChange w:id="72" w:author="John Bruno" w:date="2017-12-22T18:07:00Z">
              <w:rPr>
                <w:rFonts w:ascii="Arial" w:hAnsi="Arial" w:cs="Arial"/>
                <w:b/>
                <w:color w:val="1A1A1A"/>
                <w:sz w:val="20"/>
                <w:szCs w:val="20"/>
              </w:rPr>
            </w:rPrChange>
          </w:rPr>
          <w:t xml:space="preserve">roughly </w:t>
        </w:r>
      </w:ins>
      <w:ins w:id="73" w:author="John Bruno" w:date="2017-12-22T18:04:00Z">
        <w:r w:rsidR="00581F11" w:rsidRPr="00F2456E">
          <w:rPr>
            <w:rFonts w:ascii="Arial" w:hAnsi="Arial" w:cs="Arial"/>
            <w:color w:val="1A1A1A"/>
            <w:sz w:val="20"/>
            <w:szCs w:val="20"/>
          </w:rPr>
          <w:t>50%</w:t>
        </w:r>
        <w:r w:rsidR="00581F11" w:rsidRPr="000A6EBB">
          <w:rPr>
            <w:rFonts w:ascii="Arial" w:hAnsi="Arial" w:cs="Arial"/>
            <w:color w:val="1A1A1A"/>
            <w:sz w:val="20"/>
            <w:szCs w:val="20"/>
          </w:rPr>
          <w:t xml:space="preserve"> lower than those projected fo</w:t>
        </w:r>
        <w:r w:rsidR="00581F11" w:rsidRPr="00ED4D93">
          <w:rPr>
            <w:rFonts w:ascii="Arial" w:hAnsi="Arial" w:cs="Arial"/>
            <w:color w:val="1A1A1A"/>
            <w:sz w:val="20"/>
            <w:szCs w:val="20"/>
          </w:rPr>
          <w:t>r</w:t>
        </w:r>
        <w:r w:rsidR="00581F11" w:rsidRPr="004E5254">
          <w:rPr>
            <w:rFonts w:ascii="Arial" w:hAnsi="Arial" w:cs="Arial"/>
            <w:color w:val="1A1A1A"/>
            <w:sz w:val="20"/>
            <w:szCs w:val="20"/>
          </w:rPr>
          <w:t xml:space="preserve"> </w:t>
        </w:r>
      </w:ins>
      <w:ins w:id="74" w:author="John Bruno" w:date="2017-12-22T18:02:00Z">
        <w:r w:rsidR="00581F11" w:rsidRPr="00F2456E">
          <w:rPr>
            <w:rFonts w:ascii="Arial" w:hAnsi="Arial" w:cs="Arial"/>
            <w:color w:val="1A1A1A"/>
            <w:sz w:val="20"/>
            <w:szCs w:val="20"/>
            <w:rPrChange w:id="75" w:author="John Bruno" w:date="2017-12-22T18:07:00Z">
              <w:rPr>
                <w:rFonts w:ascii="Arial" w:hAnsi="Arial" w:cs="Arial"/>
                <w:b/>
                <w:color w:val="1A1A1A"/>
                <w:sz w:val="20"/>
                <w:szCs w:val="20"/>
              </w:rPr>
            </w:rPrChange>
          </w:rPr>
          <w:t>the BAU scenario</w:t>
        </w:r>
        <w:r w:rsidR="00581F11" w:rsidRPr="00F2456E">
          <w:rPr>
            <w:rFonts w:ascii="Arial" w:hAnsi="Arial" w:cs="Arial"/>
            <w:sz w:val="20"/>
            <w:szCs w:val="20"/>
            <w:rPrChange w:id="76" w:author="John Bruno" w:date="2017-12-22T18:07:00Z">
              <w:rPr>
                <w:rFonts w:ascii="Arial" w:hAnsi="Arial" w:cs="Arial"/>
                <w:b/>
                <w:color w:val="1A1A1A"/>
                <w:sz w:val="20"/>
                <w:szCs w:val="20"/>
              </w:rPr>
            </w:rPrChange>
          </w:rPr>
          <w:t xml:space="preserve"> </w:t>
        </w:r>
      </w:ins>
      <w:ins w:id="77" w:author="John Bruno" w:date="2017-12-22T18:04:00Z">
        <w:r w:rsidR="00581F11" w:rsidRPr="00F2456E">
          <w:rPr>
            <w:rFonts w:ascii="Arial" w:hAnsi="Arial" w:cs="Arial"/>
            <w:sz w:val="20"/>
            <w:szCs w:val="20"/>
          </w:rPr>
          <w:t>(Table 1)</w:t>
        </w:r>
      </w:ins>
      <w:ins w:id="78" w:author="John Bruno" w:date="2017-12-22T18:01:00Z">
        <w:r w:rsidR="004F15D9" w:rsidRPr="000A6EBB">
          <w:rPr>
            <w:rFonts w:ascii="Arial" w:hAnsi="Arial" w:cs="Arial"/>
            <w:sz w:val="20"/>
            <w:szCs w:val="20"/>
          </w:rPr>
          <w:t>. Under RCP 4.5</w:t>
        </w:r>
      </w:ins>
      <w:ins w:id="79" w:author="John Bruno" w:date="2017-12-22T18:05:00Z">
        <w:r w:rsidR="00346CEA" w:rsidRPr="00ED4D93">
          <w:rPr>
            <w:rFonts w:ascii="Arial" w:hAnsi="Arial" w:cs="Arial"/>
            <w:sz w:val="20"/>
            <w:szCs w:val="20"/>
          </w:rPr>
          <w:t>,</w:t>
        </w:r>
      </w:ins>
      <w:ins w:id="80" w:author="John Bruno" w:date="2017-12-22T18:01:00Z">
        <w:r w:rsidR="004F15D9" w:rsidRPr="004E5254">
          <w:rPr>
            <w:rFonts w:ascii="Arial" w:hAnsi="Arial" w:cs="Arial"/>
            <w:sz w:val="20"/>
            <w:szCs w:val="20"/>
          </w:rPr>
          <w:t xml:space="preserve"> mean warming rates range from </w:t>
        </w:r>
      </w:ins>
      <w:ins w:id="81" w:author="John Bruno" w:date="2017-12-22T18:06:00Z">
        <w:r w:rsidR="00F2456E" w:rsidRPr="00F2456E">
          <w:rPr>
            <w:rFonts w:ascii="Arial" w:hAnsi="Arial" w:cs="Arial"/>
            <w:sz w:val="20"/>
            <w:szCs w:val="20"/>
            <w:rPrChange w:id="82" w:author="John Bruno" w:date="2017-12-22T18:07:00Z">
              <w:rPr>
                <w:rFonts w:ascii="Arial" w:hAnsi="Arial" w:cs="Arial"/>
                <w:sz w:val="18"/>
                <w:szCs w:val="18"/>
              </w:rPr>
            </w:rPrChange>
          </w:rPr>
          <w:t>0.014</w:t>
        </w:r>
        <w:r w:rsidR="00F2456E" w:rsidRPr="00F2456E">
          <w:rPr>
            <w:rFonts w:ascii="Arial" w:hAnsi="Arial" w:cs="Arial"/>
            <w:color w:val="1A1A1A"/>
            <w:sz w:val="20"/>
            <w:szCs w:val="20"/>
            <w:rPrChange w:id="83" w:author="John Bruno" w:date="2017-12-22T18:07:00Z">
              <w:rPr>
                <w:rFonts w:ascii="Arial" w:hAnsi="Arial" w:cs="Arial"/>
                <w:color w:val="1A1A1A"/>
                <w:sz w:val="18"/>
                <w:szCs w:val="18"/>
              </w:rPr>
            </w:rPrChange>
          </w:rPr>
          <w:t xml:space="preserve"> </w:t>
        </w:r>
        <w:r w:rsidR="00F2456E" w:rsidRPr="00F2456E">
          <w:rPr>
            <w:rFonts w:ascii="Arial" w:hAnsi="Arial" w:cs="Arial"/>
            <w:color w:val="1A1A1A"/>
            <w:sz w:val="20"/>
            <w:szCs w:val="20"/>
          </w:rPr>
          <w:t>°</w:t>
        </w:r>
        <w:r w:rsidR="00F2456E" w:rsidRPr="00F2456E">
          <w:rPr>
            <w:rFonts w:ascii="Arial" w:hAnsi="Arial" w:cs="Arial"/>
            <w:sz w:val="20"/>
            <w:szCs w:val="20"/>
          </w:rPr>
          <w:t>C</w:t>
        </w:r>
        <w:r w:rsidR="00F2456E" w:rsidRPr="000A6EBB">
          <w:rPr>
            <w:rFonts w:ascii="Arial" w:hAnsi="Arial" w:cs="Arial"/>
            <w:sz w:val="20"/>
            <w:szCs w:val="20"/>
          </w:rPr>
          <w:t>/</w:t>
        </w:r>
      </w:ins>
      <w:ins w:id="84" w:author="John Bruno" w:date="2018-01-04T20:19:00Z">
        <w:r w:rsidR="002B1F7F">
          <w:rPr>
            <w:rFonts w:ascii="Arial" w:hAnsi="Arial" w:cs="Arial"/>
            <w:sz w:val="20"/>
            <w:szCs w:val="20"/>
          </w:rPr>
          <w:t>year</w:t>
        </w:r>
      </w:ins>
      <w:ins w:id="85" w:author="John Bruno" w:date="2017-12-22T18:06:00Z">
        <w:r w:rsidR="00F2456E" w:rsidRPr="00ED4D93">
          <w:rPr>
            <w:rFonts w:ascii="Arial" w:hAnsi="Arial" w:cs="Arial"/>
            <w:sz w:val="20"/>
            <w:szCs w:val="20"/>
          </w:rPr>
          <w:t xml:space="preserve"> </w:t>
        </w:r>
      </w:ins>
      <w:ins w:id="86" w:author="John Bruno" w:date="2017-12-22T18:01:00Z">
        <w:r w:rsidR="004F15D9" w:rsidRPr="004E5254">
          <w:rPr>
            <w:rFonts w:ascii="Arial" w:hAnsi="Arial" w:cs="Arial"/>
            <w:sz w:val="20"/>
            <w:szCs w:val="20"/>
          </w:rPr>
          <w:t xml:space="preserve">in tropical </w:t>
        </w:r>
      </w:ins>
      <w:ins w:id="87" w:author="John Bruno" w:date="2017-12-22T18:05:00Z">
        <w:r w:rsidR="00346CEA" w:rsidRPr="00457A4A">
          <w:rPr>
            <w:rFonts w:ascii="Arial" w:hAnsi="Arial" w:cs="Arial"/>
            <w:sz w:val="20"/>
            <w:szCs w:val="20"/>
          </w:rPr>
          <w:t>M</w:t>
        </w:r>
        <w:r w:rsidR="00346CEA" w:rsidRPr="00F2456E">
          <w:rPr>
            <w:rFonts w:ascii="Arial" w:hAnsi="Arial" w:cs="Arial"/>
            <w:sz w:val="20"/>
            <w:szCs w:val="20"/>
          </w:rPr>
          <w:t>PA</w:t>
        </w:r>
      </w:ins>
      <w:ins w:id="88" w:author="John Bruno" w:date="2017-12-22T18:07:00Z">
        <w:r w:rsidR="00F2456E">
          <w:rPr>
            <w:rFonts w:ascii="Arial" w:hAnsi="Arial" w:cs="Arial"/>
            <w:sz w:val="20"/>
            <w:szCs w:val="20"/>
          </w:rPr>
          <w:t>s</w:t>
        </w:r>
      </w:ins>
      <w:ins w:id="89" w:author="John Bruno" w:date="2017-12-22T18:01:00Z">
        <w:r w:rsidR="00581F11" w:rsidRPr="00F2456E">
          <w:rPr>
            <w:rFonts w:ascii="Arial" w:hAnsi="Arial" w:cs="Arial"/>
            <w:sz w:val="20"/>
            <w:szCs w:val="20"/>
          </w:rPr>
          <w:t xml:space="preserve"> to </w:t>
        </w:r>
      </w:ins>
      <w:ins w:id="90" w:author="John Bruno" w:date="2017-12-22T18:06:00Z">
        <w:r w:rsidR="00F2456E" w:rsidRPr="00F2456E">
          <w:rPr>
            <w:rFonts w:ascii="Arial" w:hAnsi="Arial" w:cs="Arial"/>
            <w:sz w:val="20"/>
            <w:szCs w:val="20"/>
            <w:rPrChange w:id="91" w:author="John Bruno" w:date="2017-12-22T18:07:00Z">
              <w:rPr>
                <w:rFonts w:ascii="Arial" w:hAnsi="Arial" w:cs="Arial"/>
                <w:sz w:val="18"/>
                <w:szCs w:val="18"/>
              </w:rPr>
            </w:rPrChange>
          </w:rPr>
          <w:t xml:space="preserve">0.019 </w:t>
        </w:r>
      </w:ins>
      <w:ins w:id="92" w:author="John Bruno" w:date="2017-12-22T18:01:00Z">
        <w:r w:rsidR="00581F11" w:rsidRPr="00F2456E">
          <w:rPr>
            <w:rFonts w:ascii="Arial" w:hAnsi="Arial" w:cs="Arial"/>
            <w:sz w:val="20"/>
            <w:szCs w:val="20"/>
          </w:rPr>
          <w:t xml:space="preserve">in polar </w:t>
        </w:r>
      </w:ins>
      <w:ins w:id="93" w:author="John Bruno" w:date="2017-12-22T18:05:00Z">
        <w:r w:rsidR="00346CEA" w:rsidRPr="00F2456E">
          <w:rPr>
            <w:rFonts w:ascii="Arial" w:hAnsi="Arial" w:cs="Arial"/>
            <w:sz w:val="20"/>
            <w:szCs w:val="20"/>
          </w:rPr>
          <w:t>M</w:t>
        </w:r>
        <w:r w:rsidR="00346CEA" w:rsidRPr="000A6EBB">
          <w:rPr>
            <w:rFonts w:ascii="Arial" w:hAnsi="Arial" w:cs="Arial"/>
            <w:sz w:val="20"/>
            <w:szCs w:val="20"/>
          </w:rPr>
          <w:t>PAs</w:t>
        </w:r>
      </w:ins>
      <w:ins w:id="94" w:author="John Bruno" w:date="2017-12-22T18:01:00Z">
        <w:r w:rsidR="00581F11">
          <w:rPr>
            <w:rFonts w:ascii="Arial" w:hAnsi="Arial" w:cs="Arial"/>
            <w:sz w:val="20"/>
            <w:szCs w:val="20"/>
          </w:rPr>
          <w:t xml:space="preserve">. </w:t>
        </w:r>
      </w:ins>
      <w:del w:id="95" w:author="John Bruno" w:date="2017-12-22T18:01:00Z">
        <w:r w:rsidDel="004F15D9">
          <w:rPr>
            <w:rFonts w:ascii="Arial" w:hAnsi="Arial" w:cs="Arial"/>
            <w:sz w:val="20"/>
            <w:szCs w:val="20"/>
          </w:rPr>
          <w:delText xml:space="preserve">, </w:delText>
        </w:r>
      </w:del>
      <w:moveFromRangeStart w:id="96" w:author="John Bruno" w:date="2017-12-22T18:08:00Z" w:name="move501729443"/>
      <w:moveFrom w:id="97" w:author="John Bruno" w:date="2017-12-22T18:08:00Z">
        <w:r w:rsidDel="000A6EBB">
          <w:rPr>
            <w:rFonts w:ascii="Arial" w:hAnsi="Arial" w:cs="Arial"/>
            <w:sz w:val="20"/>
            <w:szCs w:val="20"/>
          </w:rPr>
          <w:t>and thus presumably reduced impacts on marine organisms</w:t>
        </w:r>
        <w:r w:rsidDel="000A6EBB">
          <w:rPr>
            <w:rFonts w:ascii="Arial" w:hAnsi="Arial" w:cs="Arial"/>
            <w:sz w:val="20"/>
            <w:szCs w:val="20"/>
          </w:rPr>
          <w:fldChar w:fldCharType="begin" w:fldLock="1"/>
        </w:r>
        <w:r w:rsidR="007D6E57" w:rsidDel="000A6EBB">
          <w:rPr>
            <w:rFonts w:ascii="Arial" w:hAnsi="Arial" w:cs="Arial"/>
            <w:sz w:val="20"/>
            <w:szCs w:val="20"/>
          </w:rPr>
          <w:instrText>ADDIN CSL_CITATION { "citationItems" : [ { "id" : "ITEM-1", "itemData" : { "DOI" : "10.1126/science.aac4722", "ISBN" : "10.1126/science.aac4722", "ISSN" : "0036-8075", "PMID" : "26138982", "abstract" : "The ocean moderates anthropogenic climate change at the cost of profound alterations of its physics, chemistry, ecology, and services. Here, we evaluate and compare the risks of impacts on marine and coastal ecosystems\u2014and the goods and services they provide\u2014for growing cumulative carbon emissions under two contrasting emissions scenarios. The current emissions trajectory would rapidly and significantly alter many ecosystems and the associated services on which humans heavily depend. A reduced emissions scenario\u2014 consistent with the Copenhagen Accord\u2019s goal of a global temperature increase of less than 2\u00b0C\u2014is much more favorable to the ocean but still substantially alters important marine ecosystems and associated goods and services. The management options to address ocean impacts narrow as the ocean warms and acidifies. Consequently, any new climate regime that fails to minimize ocean impacts would be incomplete and inadequate.", "author" : [ { "dropping-particle" : "", "family" : "Gattuso", "given" : "J.- P.", "non-dropping-particle" : "", "parse-names" : false, "suffix" : "" }, { "dropping-particle" : "", "family" : "Magnan", "given" : "A.", "non-dropping-particle" : "", "parse-names" : false, "suffix" : "" }, { "dropping-particle" : "", "family" : "Bille", "given" : "R.", "non-dropping-particle" : "", "parse-names" : false, "suffix" : "" }, { "dropping-particle" : "", "family" : "Cheung", "given" : "W. W. L.", "non-dropping-particle" : "", "parse-names" : false, "suffix" : "" }, { "dropping-particle" : "", "family" : "Howes", "given" : "E. L.", "non-dropping-particle" : "", "parse-names" : false, "suffix" : "" }, { "dropping-particle" : "", "family" : "Joos", "given" : "F.", "non-dropping-particle" : "", "parse-names" : false, "suffix" : "" }, { "dropping-particle" : "", "family" : "Allemand", "given" : "D.", "non-dropping-particle" : "", "parse-names" : false, "suffix" : "" }, { "dropping-particle" : "", "family" : "Bopp", "given" : "L.", "non-dropping-particle" : "", "parse-names" : false, "suffix" : "" }, { "dropping-particle" : "", "family" : "Cooley", "given" : "S. R.", "non-dropping-particle" : "", "parse-names" : false, "suffix" : "" }, { "dropping-particle" : "", "family" : "Eakin", "given" : "C. M.", "non-dropping-particle" : "", "parse-names" : false, "suffix" : "" }, { "dropping-particle" : "", "family" : "Hoegh-Guldberg", "given" : "O.", "non-dropping-particle" : "", "parse-names" : false, "suffix" : "" }, { "dropping-particle" : "", "family" : "Kelly", "given" : "R. P.", "non-dropping-particle" : "", "parse-names" : false, "suffix" : "" }, { "dropping-particle" : "", "family" : "Portner", "given" : "H.- O.", "non-dropping-particle" : "", "parse-names" : false, "suffix" : "" }, { "dropping-particle" : "", "family" : "Rogers", "given" : "a. D.", "non-dropping-particle" : "", "parse-names" : false, "suffix" : "" }, { "dropping-particle" : "", "family" : "Baxter", "given" : "J. M.", "non-dropping-particle" : "", "parse-names" : false, "suffix" : "" }, { "dropping-particle" : "", "family" : "Laffoley", "given" : "D.", "non-dropping-particle" : "", "parse-names" : false, "suffix" : "" }, { "dropping-particle" : "", "family" : "Osborn", "given" : "D.", "non-dropping-particle" : "", "parse-names" : false, "suffix" : "" }, { "dropping-particle" : "", "family" : "Rankovic", "given" : "A.", "non-dropping-particle" : "", "parse-names" : false, "suffix" : "" }, { "dropping-particle" : "", "family" : "Rochette", "given" : "J.", "non-dropping-particle" : "", "parse-names" : false, "suffix" : "" }, { "dropping-particle" : "", "family" : "Sumaila", "given" : "U. R.", "non-dropping-particle" : "", "parse-names" : false, "suffix" : "" }, { "dropping-particle" : "", "family" : "Treyer", "given" : "S.", "non-dropping-particle" : "", "parse-names" : false, "suffix" : "" }, { "dropping-particle" : "", "family" : "Turley", "given" : "C.", "non-dropping-particle" : "", "parse-names" : false, "suffix" : "" } ], "container-title" : "Science", "id" : "ITEM-1", "issue" : "6243", "issued" : { "date-parts" : [ [ "2015" ] ] }, "page" : "aac4722-1-aac4722-10", "title" : "Contrasting futures for ocean and society from different anthropogenic CO2 emissions scenarios", "type" : "article-journal", "volume" : "349" }, "uris" : [ "http://www.mendeley.com/documents/?uuid=2914c67b-1c5a-4a5e-80d8-ff350a8623f8" ] }, { "id" : "ITEM-2",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"ITEM-2",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"http://www.mendeley.com/documents/?uuid=884205fb-e30f-4ff2-ad12-456ebf364cec" ] } ], "mendeley" : { "formattedCitation" : "&lt;sup&gt;10,11&lt;/sup&gt;", "plainTextFormattedCitation" : "10,11", "previouslyFormattedCitation" : "&lt;sup&gt;10,11&lt;/sup&gt;" }, "properties" : { "noteIndex" : 0 }, "schema" : "https://github.com/citation-style-language/schema/raw/master/csl-citation.json" }</w:instrText>
        </w:r>
        <w:r w:rsidDel="000A6EBB">
          <w:rPr>
            <w:rFonts w:ascii="Arial" w:hAnsi="Arial" w:cs="Arial"/>
            <w:sz w:val="20"/>
            <w:szCs w:val="20"/>
          </w:rPr>
          <w:fldChar w:fldCharType="separate"/>
        </w:r>
        <w:r w:rsidR="00011E93" w:rsidRPr="00011E93" w:rsidDel="000A6EBB">
          <w:rPr>
            <w:rFonts w:ascii="Arial" w:hAnsi="Arial" w:cs="Arial"/>
            <w:noProof/>
            <w:sz w:val="20"/>
            <w:szCs w:val="20"/>
            <w:vertAlign w:val="superscript"/>
          </w:rPr>
          <w:t>10,11</w:t>
        </w:r>
        <w:r w:rsidDel="000A6EBB">
          <w:rPr>
            <w:rFonts w:ascii="Arial" w:hAnsi="Arial" w:cs="Arial"/>
            <w:sz w:val="20"/>
            <w:szCs w:val="20"/>
          </w:rPr>
          <w:fldChar w:fldCharType="end"/>
        </w:r>
        <w:r w:rsidDel="000A6EBB">
          <w:rPr>
            <w:rFonts w:ascii="Arial" w:hAnsi="Arial" w:cs="Arial"/>
            <w:sz w:val="20"/>
            <w:szCs w:val="20"/>
          </w:rPr>
          <w:t>.</w:t>
        </w:r>
      </w:moveFrom>
      <w:moveFromRangeEnd w:id="96"/>
    </w:p>
    <w:p w14:paraId="68EB116C" w14:textId="77777777" w:rsidR="00A81A87" w:rsidRDefault="001C47F3" w:rsidP="00C10F9D">
      <w:pPr>
        <w:widowControl w:val="0"/>
        <w:autoSpaceDE w:val="0"/>
        <w:autoSpaceDN w:val="0"/>
        <w:adjustRightInd w:val="0"/>
        <w:spacing w:line="480" w:lineRule="auto"/>
        <w:ind w:firstLine="720"/>
        <w:rPr>
          <w:ins w:id="98" w:author="John Bruno" w:date="2017-12-22T18:10:00Z"/>
          <w:rFonts w:ascii="Arial" w:hAnsi="Arial" w:cs="Arial"/>
          <w:sz w:val="20"/>
          <w:szCs w:val="20"/>
        </w:rPr>
      </w:pPr>
      <w:r>
        <w:rPr>
          <w:rFonts w:ascii="Arial" w:hAnsi="Arial" w:cs="Arial"/>
          <w:sz w:val="20"/>
          <w:szCs w:val="20"/>
        </w:rPr>
        <w:t>The effects of ocean warming on marine species and ecosystems</w:t>
      </w:r>
      <w:r w:rsidR="00587343">
        <w:rPr>
          <w:rFonts w:ascii="Arial" w:hAnsi="Arial" w:cs="Arial"/>
          <w:sz w:val="20"/>
          <w:szCs w:val="20"/>
        </w:rPr>
        <w:t xml:space="preserve">, which are </w:t>
      </w:r>
      <w:r>
        <w:rPr>
          <w:rFonts w:ascii="Arial" w:hAnsi="Arial" w:cs="Arial"/>
          <w:sz w:val="20"/>
          <w:szCs w:val="20"/>
        </w:rPr>
        <w:t>already well-</w:t>
      </w:r>
      <w:r>
        <w:rPr>
          <w:rFonts w:ascii="Arial" w:hAnsi="Arial" w:cs="Arial"/>
          <w:sz w:val="20"/>
          <w:szCs w:val="20"/>
        </w:rPr>
        <w:lastRenderedPageBreak/>
        <w:t>documented</w:t>
      </w:r>
      <w:r w:rsidR="00C13F31">
        <w:rPr>
          <w:rFonts w:ascii="Arial" w:hAnsi="Arial" w:cs="Arial"/>
          <w:sz w:val="20"/>
          <w:szCs w:val="20"/>
        </w:rPr>
        <w:fldChar w:fldCharType="begin" w:fldLock="1"/>
      </w:r>
      <w:r w:rsidR="00AC6447">
        <w:rPr>
          <w:rFonts w:ascii="Arial" w:hAnsi="Arial" w:cs="Arial"/>
          <w:sz w:val="20"/>
          <w:szCs w:val="20"/>
        </w:rPr>
        <w:instrText>ADDIN CSL_CITATION { "citationItems" : [ { "id" : "ITEM-1", "itemData" : { "DOI" : "10.1038/nclimate1958", "ISBN" : "1758-678X", "ISSN" : "1758-678X", "abstract" : "Past meta-analyses of the response of marine organisms to climate change have examined a limited range of locations1,2, taxonomic groups2\u20134 and/or biological responses5,6. This has precluded a robust overview of the effect of climate change in the global ocean. Here, we synthesized all available studies of the consistency of marine ecological observations with expectations under climate change. This yielded a meta- 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81\u201383% of all observations for distribution, phenology, community composition, abundance, demography and calcification across taxa and ocean basins were consistent with the expected impacts of climate change. Of the species responding to climate change, rates of distribution shiftswere, on average, consistent with those required to track ocean surface temperature changes. Conversely, we did not find a relationship between regional shifts in spring phenology and the seasonality of temperature. Rates of observed shifts in species\u2019 distributions and phenology are comparable to, or greater, than those for terrestrial systems.", "author" : [ { "dropping-particle" : "", "family" : "Poloczanska", "given" : "Elvira S", "non-dropping-particle" : "", "parse-names" : false, "suffix" : "" }, { "dropping-particle" : "", "family" : "Brown", "given" : "Christopher J", "non-dropping-particle" : "", "parse-names" : false, "suffix" : "" }, { "dropping-particle" : "", "family" : "Sydeman", "given" : "William J", "non-dropping-particle" : "", "parse-names" : false, "suffix" : "" }, { "dropping-particle" : "", "family" : "Kiessling", "given" : "Wolfgang", "non-dropping-particle" : "", "parse-names" : false, "suffix" : "" }, { "dropping-particle" : "", "family" : "Schoeman", "given" : "David S", "non-dropping-particle" : "", "parse-names" : false, "suffix" : "" }, { "dropping-particle" : "", "family" : "Moore", "given" : "Pippa J", "non-dropping-particle" : "", "parse-names" : false, "suffix" : "" }, { "dropping-particle" : "", "family" : "Brander", "given" : "Keith", "non-dropping-particle" : "", "parse-names" : false, "suffix" : "" }, { "dropping-particle" : "", "family" : "Bruno", "given" : "John F", "non-dropping-particle" : "", "parse-names" : false, "suffix" : "" }, { "dropping-particle" : "", "family" : "Buckley", "given" : "Lauren B", "non-dropping-particle" : "", "parse-names" : false, "suffix" : "" }, { "dropping-particle" : "", "family" : "Burrows", "given" : "Michael T", "non-dropping-particle" : "", "parse-names" : false, "suffix" : "" }, { "dropping-particle" : "", "family" : "Duarte", "given" : "Carlos M", "non-dropping-particle" : "", "parse-names" : false, "suffix" : "" }, { "dropping-particle" : "", "family" : "Halpern", "given" : "Benjamin S", "non-dropping-particle" : "", "parse-names" : false, "suffix" : "" }, { "dropping-particle" : "", "family" : "Holding", "given" : "Johnna", "non-dropping-particle" : "", "parse-names" : false, "suffix" : "" }, { "dropping-particle" : "V", "family" : "Kappel", "given" : "Carrie", "non-dropping-particle" : "", "parse-names" : false, "suffix" : "" }, { "dropping-particle" : "", "family" : "O\u2019Connor", "given" : "Mary I", "non-dropping-particle" : "", "parse-names" : false, "suffix" : "" }, { "dropping-particle" : "", "family" : "Pandolfi", "given" : "John M", "non-dropping-particle" : "", "parse-names" : false, "suffix" : "" }, { "dropping-particle" : "", "family" : "Parmesan", "given" : "Camille", "non-dropping-particle" : "", "parse-names" : false, "suffix" : "" }, { "dropping-particle" : "", "family" : "Schwing", "given" : "Franklin", "non-dropping-particle" : "", "parse-names" : false, "suffix" : "" }, { "dropping-particle" : "", "family" : "Thompson", "given" : "Sarah Ann", "non-dropping-particle" : "", "parse-names" : false, "suffix" : "" }, { "dropping-particle" : "", "family" : "Richardson", "given" : "Anthony J", "non-dropping-particle" : "", "parse-names" : false, "suffix" : "" } ], "container-title" : "Nature Climate Change", "id" : "ITEM-1", "issue" : "10", "issued" : { "date-parts" : [ [ "2013" ] ] }, "page" : "919-925", "title" : "Global imprint of climate change on marine life", "type" : "article-journal", "volume" : "3" }, "uris" : [ "http://www.mendeley.com/documents/?uuid=2571f9f6-b2b5-4985-9392-40c7678b34ca" ] } ], "mendeley" : { "formattedCitation" : "&lt;sup&gt;15&lt;/sup&gt;", "plainTextFormattedCitation" : "15", "previouslyFormattedCitation" : "&lt;sup&gt;14&lt;/sup&gt;" }, "properties" : { "noteIndex" : 0 }, "schema" : "https://github.com/citation-style-language/schema/raw/master/csl-citation.json" }</w:instrText>
      </w:r>
      <w:r w:rsidR="00C13F31">
        <w:rPr>
          <w:rFonts w:ascii="Arial" w:hAnsi="Arial" w:cs="Arial"/>
          <w:sz w:val="20"/>
          <w:szCs w:val="20"/>
        </w:rPr>
        <w:fldChar w:fldCharType="separate"/>
      </w:r>
      <w:r w:rsidR="00AC6447" w:rsidRPr="00AC6447">
        <w:rPr>
          <w:rFonts w:ascii="Arial" w:hAnsi="Arial" w:cs="Arial"/>
          <w:noProof/>
          <w:sz w:val="20"/>
          <w:szCs w:val="20"/>
          <w:vertAlign w:val="superscript"/>
        </w:rPr>
        <w:t>15</w:t>
      </w:r>
      <w:r w:rsidR="00C13F31">
        <w:rPr>
          <w:rFonts w:ascii="Arial" w:hAnsi="Arial" w:cs="Arial"/>
          <w:sz w:val="20"/>
          <w:szCs w:val="20"/>
        </w:rPr>
        <w:fldChar w:fldCharType="end"/>
      </w:r>
      <w:r w:rsidR="00587343">
        <w:rPr>
          <w:rFonts w:ascii="Arial" w:hAnsi="Arial" w:cs="Arial"/>
          <w:sz w:val="20"/>
          <w:szCs w:val="20"/>
        </w:rPr>
        <w:t xml:space="preserve">, </w:t>
      </w:r>
      <w:r>
        <w:rPr>
          <w:rFonts w:ascii="Arial" w:hAnsi="Arial" w:cs="Arial"/>
          <w:sz w:val="20"/>
          <w:szCs w:val="20"/>
        </w:rPr>
        <w:t xml:space="preserve">would </w:t>
      </w:r>
      <w:r w:rsidR="00022073">
        <w:rPr>
          <w:rFonts w:ascii="Arial" w:hAnsi="Arial" w:cs="Arial"/>
          <w:sz w:val="20"/>
          <w:szCs w:val="20"/>
        </w:rPr>
        <w:t>likely</w:t>
      </w:r>
      <w:r>
        <w:rPr>
          <w:rFonts w:ascii="Arial" w:hAnsi="Arial" w:cs="Arial"/>
          <w:sz w:val="20"/>
          <w:szCs w:val="20"/>
        </w:rPr>
        <w:t xml:space="preserve"> increase if the rates of warming under RCP 8.5 are realized. </w:t>
      </w:r>
      <w:r w:rsidR="00CD10C9" w:rsidRPr="000F1386">
        <w:rPr>
          <w:rFonts w:ascii="Arial" w:hAnsi="Arial" w:cs="Arial"/>
          <w:sz w:val="20"/>
          <w:szCs w:val="20"/>
        </w:rPr>
        <w:t xml:space="preserve">Several recent studies have combined projected warming, species-specific thermal tolerances, and </w:t>
      </w:r>
      <w:r w:rsidR="008830A4">
        <w:rPr>
          <w:rFonts w:ascii="Arial" w:hAnsi="Arial" w:cs="Arial"/>
          <w:sz w:val="20"/>
          <w:szCs w:val="20"/>
        </w:rPr>
        <w:t xml:space="preserve">patterns of </w:t>
      </w:r>
      <w:r w:rsidR="00B136F4" w:rsidRPr="000F1386">
        <w:rPr>
          <w:rFonts w:ascii="Arial" w:hAnsi="Arial" w:cs="Arial"/>
          <w:sz w:val="20"/>
          <w:szCs w:val="20"/>
        </w:rPr>
        <w:t>species</w:t>
      </w:r>
      <w:r w:rsidR="008830A4">
        <w:rPr>
          <w:rFonts w:ascii="Arial" w:hAnsi="Arial" w:cs="Arial"/>
          <w:sz w:val="20"/>
          <w:szCs w:val="20"/>
        </w:rPr>
        <w:t xml:space="preserve"> </w:t>
      </w:r>
      <w:r w:rsidR="00CD10C9" w:rsidRPr="000F1386">
        <w:rPr>
          <w:rFonts w:ascii="Arial" w:hAnsi="Arial" w:cs="Arial"/>
          <w:sz w:val="20"/>
          <w:szCs w:val="20"/>
        </w:rPr>
        <w:t xml:space="preserve">distribution to predict changes in </w:t>
      </w:r>
      <w:r w:rsidR="00F27E3F">
        <w:rPr>
          <w:rFonts w:ascii="Arial" w:hAnsi="Arial" w:cs="Arial"/>
          <w:sz w:val="20"/>
          <w:szCs w:val="20"/>
        </w:rPr>
        <w:t xml:space="preserve">species </w:t>
      </w:r>
      <w:r w:rsidR="00B6202C">
        <w:rPr>
          <w:rFonts w:ascii="Arial" w:hAnsi="Arial" w:cs="Arial"/>
          <w:sz w:val="20"/>
          <w:szCs w:val="20"/>
        </w:rPr>
        <w:t>richness</w:t>
      </w:r>
      <w:r w:rsidR="00F27E3F">
        <w:rPr>
          <w:rFonts w:ascii="Arial" w:hAnsi="Arial" w:cs="Arial"/>
          <w:sz w:val="20"/>
          <w:szCs w:val="20"/>
        </w:rPr>
        <w:t xml:space="preserve"> and </w:t>
      </w:r>
      <w:r w:rsidR="00CD10C9" w:rsidRPr="000F1386">
        <w:rPr>
          <w:rFonts w:ascii="Arial" w:hAnsi="Arial" w:cs="Arial"/>
          <w:sz w:val="20"/>
          <w:szCs w:val="20"/>
        </w:rPr>
        <w:t xml:space="preserve">composition </w:t>
      </w:r>
      <w:r w:rsidR="007755CD">
        <w:rPr>
          <w:rFonts w:ascii="Arial" w:hAnsi="Arial" w:cs="Arial"/>
          <w:sz w:val="20"/>
          <w:szCs w:val="20"/>
        </w:rPr>
        <w:t>in response to ocean warming</w:t>
      </w:r>
      <w:r w:rsidR="00CD10C9" w:rsidRPr="000F1386">
        <w:rPr>
          <w:rFonts w:ascii="Arial" w:hAnsi="Arial" w:cs="Arial"/>
          <w:sz w:val="20"/>
          <w:szCs w:val="20"/>
        </w:rPr>
        <w:t>. For example, Stuart-Smith et al.</w:t>
      </w:r>
      <w:r w:rsidR="00CD10C9" w:rsidRPr="000F1386">
        <w:rPr>
          <w:rFonts w:ascii="Arial" w:hAnsi="Arial" w:cs="Arial"/>
          <w:sz w:val="20"/>
          <w:szCs w:val="20"/>
        </w:rPr>
        <w:fldChar w:fldCharType="begin" w:fldLock="1"/>
      </w:r>
      <w:r w:rsidR="007D6E57">
        <w:rPr>
          <w:rFonts w:ascii="Arial" w:hAnsi="Arial" w:cs="Arial"/>
          <w:sz w:val="20"/>
          <w:szCs w:val="20"/>
        </w:rPr>
        <w:instrText>ADDIN CSL_CITATION { "citationID" : "16lCiIth",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00CD10C9" w:rsidRPr="000F1386">
        <w:rPr>
          <w:rFonts w:ascii="Arial" w:hAnsi="Arial" w:cs="Arial"/>
          <w:sz w:val="20"/>
          <w:szCs w:val="20"/>
        </w:rPr>
        <w:fldChar w:fldCharType="separate"/>
      </w:r>
      <w:r w:rsidR="00011E93" w:rsidRPr="00011E93">
        <w:rPr>
          <w:rFonts w:ascii="Arial" w:hAnsi="Arial" w:cs="Arial"/>
          <w:noProof/>
          <w:sz w:val="20"/>
          <w:vertAlign w:val="superscript"/>
        </w:rPr>
        <w:t>3</w:t>
      </w:r>
      <w:r w:rsidR="00CD10C9" w:rsidRPr="000F1386">
        <w:rPr>
          <w:rFonts w:ascii="Arial" w:hAnsi="Arial" w:cs="Arial"/>
          <w:sz w:val="20"/>
          <w:szCs w:val="20"/>
        </w:rPr>
        <w:fldChar w:fldCharType="end"/>
      </w:r>
      <w:r w:rsidR="00CD10C9" w:rsidRPr="000F1386">
        <w:rPr>
          <w:rFonts w:ascii="Arial" w:hAnsi="Arial" w:cs="Arial"/>
          <w:sz w:val="20"/>
          <w:szCs w:val="20"/>
        </w:rPr>
        <w:t xml:space="preserve"> </w:t>
      </w:r>
      <w:r w:rsidR="00FD6A58">
        <w:rPr>
          <w:rFonts w:ascii="Arial" w:hAnsi="Arial" w:cs="Arial"/>
          <w:sz w:val="20"/>
          <w:szCs w:val="20"/>
        </w:rPr>
        <w:t>predicted</w:t>
      </w:r>
      <w:r w:rsidR="00FD6A58" w:rsidRPr="000F1386">
        <w:rPr>
          <w:rFonts w:ascii="Arial" w:hAnsi="Arial" w:cs="Arial"/>
          <w:sz w:val="20"/>
          <w:szCs w:val="20"/>
        </w:rPr>
        <w:t xml:space="preserve"> </w:t>
      </w:r>
      <w:r w:rsidR="00CD10C9" w:rsidRPr="000F1386">
        <w:rPr>
          <w:rFonts w:ascii="Arial" w:hAnsi="Arial" w:cs="Arial"/>
          <w:sz w:val="20"/>
          <w:szCs w:val="20"/>
        </w:rPr>
        <w:t xml:space="preserve">that </w:t>
      </w:r>
      <w:r w:rsidR="00147153">
        <w:rPr>
          <w:rFonts w:ascii="Arial" w:hAnsi="Arial" w:cs="Arial"/>
          <w:sz w:val="20"/>
          <w:szCs w:val="20"/>
        </w:rPr>
        <w:t>nearly 100% of extant</w:t>
      </w:r>
      <w:r w:rsidR="00CD10C9" w:rsidRPr="000F1386">
        <w:rPr>
          <w:rFonts w:ascii="Arial" w:hAnsi="Arial" w:cs="Arial"/>
          <w:sz w:val="20"/>
          <w:szCs w:val="20"/>
        </w:rPr>
        <w:t xml:space="preserve"> species </w:t>
      </w:r>
      <w:r w:rsidR="00FD6A58">
        <w:rPr>
          <w:rFonts w:ascii="Arial" w:hAnsi="Arial" w:cs="Arial"/>
          <w:sz w:val="20"/>
          <w:szCs w:val="20"/>
        </w:rPr>
        <w:t>will</w:t>
      </w:r>
      <w:r w:rsidR="00CD10C9" w:rsidRPr="000F1386">
        <w:rPr>
          <w:rFonts w:ascii="Arial" w:hAnsi="Arial" w:cs="Arial"/>
          <w:sz w:val="20"/>
          <w:szCs w:val="20"/>
        </w:rPr>
        <w:t xml:space="preserve"> be excluded from </w:t>
      </w:r>
      <w:r w:rsidR="0036691A">
        <w:rPr>
          <w:rFonts w:ascii="Arial" w:hAnsi="Arial" w:cs="Arial"/>
          <w:sz w:val="20"/>
          <w:szCs w:val="20"/>
        </w:rPr>
        <w:t xml:space="preserve">many </w:t>
      </w:r>
      <w:r w:rsidR="00CD10C9" w:rsidRPr="000F1386">
        <w:rPr>
          <w:rFonts w:ascii="Arial" w:hAnsi="Arial" w:cs="Arial"/>
          <w:sz w:val="20"/>
          <w:szCs w:val="20"/>
        </w:rPr>
        <w:t xml:space="preserve">tropical </w:t>
      </w:r>
      <w:r w:rsidR="00FD6A58">
        <w:rPr>
          <w:rFonts w:ascii="Arial" w:hAnsi="Arial" w:cs="Arial"/>
          <w:sz w:val="20"/>
          <w:szCs w:val="20"/>
        </w:rPr>
        <w:t>reef</w:t>
      </w:r>
      <w:r w:rsidR="00C7703B">
        <w:rPr>
          <w:rFonts w:ascii="Arial" w:hAnsi="Arial" w:cs="Arial"/>
          <w:sz w:val="20"/>
          <w:szCs w:val="20"/>
        </w:rPr>
        <w:t xml:space="preserve"> communities</w:t>
      </w:r>
      <w:r w:rsidR="00CD10C9" w:rsidRPr="000F1386">
        <w:rPr>
          <w:rFonts w:ascii="Arial" w:hAnsi="Arial" w:cs="Arial"/>
          <w:sz w:val="20"/>
          <w:szCs w:val="20"/>
        </w:rPr>
        <w:t xml:space="preserve"> by 2</w:t>
      </w:r>
      <w:r w:rsidR="00BD7328">
        <w:rPr>
          <w:rFonts w:ascii="Arial" w:hAnsi="Arial" w:cs="Arial"/>
          <w:sz w:val="20"/>
          <w:szCs w:val="20"/>
        </w:rPr>
        <w:t>1</w:t>
      </w:r>
      <w:r w:rsidR="002A21A4">
        <w:rPr>
          <w:rFonts w:ascii="Arial" w:hAnsi="Arial" w:cs="Arial"/>
          <w:sz w:val="20"/>
          <w:szCs w:val="20"/>
        </w:rPr>
        <w:t xml:space="preserve">15 under </w:t>
      </w:r>
      <w:r w:rsidR="00CD10C9" w:rsidRPr="000F1386">
        <w:rPr>
          <w:rFonts w:ascii="Arial" w:hAnsi="Arial" w:cs="Arial"/>
          <w:sz w:val="20"/>
          <w:szCs w:val="20"/>
        </w:rPr>
        <w:t>RCP 8.5</w:t>
      </w:r>
      <w:r w:rsidR="00CD10C9">
        <w:rPr>
          <w:rFonts w:ascii="Arial" w:hAnsi="Arial" w:cs="Arial"/>
          <w:sz w:val="20"/>
          <w:szCs w:val="20"/>
        </w:rPr>
        <w:t xml:space="preserve">. </w:t>
      </w:r>
      <w:r w:rsidR="00964186">
        <w:rPr>
          <w:rFonts w:ascii="Arial" w:hAnsi="Arial" w:cs="Arial"/>
          <w:sz w:val="20"/>
          <w:szCs w:val="20"/>
        </w:rPr>
        <w:t>Likew</w:t>
      </w:r>
      <w:r w:rsidR="00CD10C9" w:rsidRPr="000F1386">
        <w:rPr>
          <w:rFonts w:ascii="Arial" w:hAnsi="Arial" w:cs="Arial"/>
          <w:sz w:val="20"/>
          <w:szCs w:val="20"/>
        </w:rPr>
        <w:t xml:space="preserve">ise, </w:t>
      </w:r>
      <w:proofErr w:type="spellStart"/>
      <w:r w:rsidR="00CD10C9" w:rsidRPr="000F1386">
        <w:rPr>
          <w:rFonts w:ascii="Arial" w:hAnsi="Arial" w:cs="Arial"/>
          <w:sz w:val="20"/>
          <w:szCs w:val="20"/>
        </w:rPr>
        <w:t>Molinos</w:t>
      </w:r>
      <w:proofErr w:type="spellEnd"/>
      <w:r w:rsidR="00CD10C9" w:rsidRPr="000F1386">
        <w:rPr>
          <w:rFonts w:ascii="Arial" w:hAnsi="Arial" w:cs="Arial"/>
          <w:sz w:val="20"/>
          <w:szCs w:val="20"/>
        </w:rPr>
        <w:t xml:space="preserve"> et al.</w:t>
      </w:r>
      <w:r w:rsidR="00CD10C9" w:rsidRPr="000F1386">
        <w:rPr>
          <w:rFonts w:ascii="Arial" w:hAnsi="Arial" w:cs="Arial"/>
          <w:sz w:val="20"/>
          <w:szCs w:val="20"/>
        </w:rPr>
        <w:fldChar w:fldCharType="begin" w:fldLock="1"/>
      </w:r>
      <w:r w:rsidR="007D6E57">
        <w:rPr>
          <w:rFonts w:ascii="Arial" w:hAnsi="Arial" w:cs="Arial"/>
          <w:sz w:val="20"/>
          <w:szCs w:val="20"/>
        </w:rPr>
        <w:instrText>ADDIN CSL_CITATION { "citationID" : "7YX5AFON", "citationItems" : [ { "id" : "ITEM-1", "itemData" : { "DOI" : "10.1038/nclimate2769", "ISSN" : "1758-678X, 1758-6798", "author" : [ { "dropping-particle" : "", "family" : "Garc\u00eda\u00a0Molinos", "given" : "Jorge", "non-dropping-particle" : "", "parse-names" : false, "suffix" : "" }, { "dropping-particle" : "", "family" : "Halpern", "given" : "Benjamin\u00a0S.", "non-dropping-particle" : "", "parse-names" : false, "suffix" : "" }, { "dropping-particle" : "", "family" : "Schoeman", "given" : "David\u00a0S.", "non-dropping-particle" : "", "parse-names" : false, "suffix" : "" }, { "dropping-particle" : "", "family" : "Brown", "given" : "Christopher\u00a0J.", "non-dropping-particle" : "", "parse-names" : false, "suffix" : "" }, { "dropping-particle" : "", "family" : "Kiessling", "given" : "Wolfgang", "non-dropping-particle" : "", "parse-names" : false, "suffix" : "" }, { "dropping-particle" : "", "family" : "Moore", "given" : "Pippa\u00a0J.", "non-dropping-particle" : "", "parse-names" : false, "suffix" : "" }, { "dropping-particle" : "", "family" : "Pandolfi", "given" : "John\u00a0M.", "non-dropping-particle" : "", "parse-names" : false, "suffix" : "" }, { "dropping-particle" : "", "family" : "Poloczanska", "given" : "Elvira\u00a0S.", "non-dropping-particle" : "", "parse-names" : false, "suffix" : "" }, { "dropping-particle" : "", "family" : "Richardson", "given" : "Anthony\u00a0J.", "non-dropping-particle" : "", "parse-names" : false, "suffix" : "" }, { "dropping-particle" : "", "family" : "Burrows", "given" : "Michael\u00a0T.", "non-dropping-particle" : "", "parse-names" : false, "suffix" : "" } ], "container-title" : "Nature Climate Change", "id" : "ITEM-1", "issue" : "1", "issued" : { "date-parts" : [ [ "2015", "8" ] ] }, "page" : "83-88", "title" : "Climate velocity and the future global redistribution of marine biodiversity", "type" : "article-journal", "volume" : "6" }, "uris" : [ "http://www.mendeley.com/documents/?uuid=1c2376c1-bd5f-4162-8c61-3263891e0be9", "http://www.mendeley.com/documents/?uuid=b621b9a6-cb96-45c5-a25e-ad022e5d3e23", "http://zotero.org/users/1013952/items/RVBCJ5C3" ] } ], "mendeley" : { "formattedCitation" : "&lt;sup&gt;4&lt;/sup&gt;", "plainTextFormattedCitation" : "4", "previouslyFormattedCitation" : "&lt;sup&gt;4&lt;/sup&gt;" }, "properties" : { "formattedCitation" : "{\\rtf \\super 3\\nosupersub{}}", "noteIndex" : 0, "plainCitation" : "3" }, "schema" : "https://github.com/citation-style-language/schema/raw/master/csl-citation.json" }</w:instrText>
      </w:r>
      <w:r w:rsidR="00CD10C9" w:rsidRPr="000F1386">
        <w:rPr>
          <w:rFonts w:ascii="Arial" w:hAnsi="Arial" w:cs="Arial"/>
          <w:sz w:val="20"/>
          <w:szCs w:val="20"/>
        </w:rPr>
        <w:fldChar w:fldCharType="separate"/>
      </w:r>
      <w:r w:rsidR="00011E93" w:rsidRPr="00011E93">
        <w:rPr>
          <w:rFonts w:ascii="Arial" w:hAnsi="Arial" w:cs="Arial"/>
          <w:noProof/>
          <w:sz w:val="20"/>
          <w:vertAlign w:val="superscript"/>
        </w:rPr>
        <w:t>4</w:t>
      </w:r>
      <w:r w:rsidR="00CD10C9" w:rsidRPr="000F1386">
        <w:rPr>
          <w:rFonts w:ascii="Arial" w:hAnsi="Arial" w:cs="Arial"/>
          <w:sz w:val="20"/>
          <w:szCs w:val="20"/>
        </w:rPr>
        <w:fldChar w:fldCharType="end"/>
      </w:r>
      <w:r w:rsidR="00CD10C9" w:rsidRPr="000F1386">
        <w:rPr>
          <w:rFonts w:ascii="Arial" w:hAnsi="Arial" w:cs="Arial"/>
          <w:sz w:val="20"/>
          <w:szCs w:val="20"/>
        </w:rPr>
        <w:t xml:space="preserve"> predicted </w:t>
      </w:r>
      <w:r w:rsidR="00CD10C9">
        <w:rPr>
          <w:rFonts w:ascii="Arial" w:hAnsi="Arial" w:cs="Arial"/>
          <w:sz w:val="20"/>
          <w:szCs w:val="20"/>
        </w:rPr>
        <w:t>drastic</w:t>
      </w:r>
      <w:r w:rsidR="00CD10C9" w:rsidRPr="000F1386">
        <w:rPr>
          <w:rFonts w:ascii="Arial" w:hAnsi="Arial" w:cs="Arial"/>
          <w:sz w:val="20"/>
          <w:szCs w:val="20"/>
        </w:rPr>
        <w:t xml:space="preserve"> declines in the </w:t>
      </w:r>
      <w:r w:rsidR="00C7703B">
        <w:rPr>
          <w:rFonts w:ascii="Arial" w:hAnsi="Arial" w:cs="Arial"/>
          <w:sz w:val="20"/>
          <w:szCs w:val="20"/>
        </w:rPr>
        <w:t>regional species pools</w:t>
      </w:r>
      <w:r w:rsidR="00C7703B" w:rsidRPr="000F1386">
        <w:rPr>
          <w:rFonts w:ascii="Arial" w:hAnsi="Arial" w:cs="Arial"/>
          <w:sz w:val="20"/>
          <w:szCs w:val="20"/>
        </w:rPr>
        <w:t xml:space="preserve"> </w:t>
      </w:r>
      <w:r w:rsidR="00CD10C9" w:rsidRPr="000F1386">
        <w:rPr>
          <w:rFonts w:ascii="Arial" w:hAnsi="Arial" w:cs="Arial"/>
          <w:sz w:val="20"/>
          <w:szCs w:val="20"/>
        </w:rPr>
        <w:t>of tropical marine communities and substantial increase</w:t>
      </w:r>
      <w:r w:rsidR="00CD10C9">
        <w:rPr>
          <w:rFonts w:ascii="Arial" w:hAnsi="Arial" w:cs="Arial"/>
          <w:sz w:val="20"/>
          <w:szCs w:val="20"/>
        </w:rPr>
        <w:t>s</w:t>
      </w:r>
      <w:r w:rsidR="00CD10C9" w:rsidRPr="000F1386">
        <w:rPr>
          <w:rFonts w:ascii="Arial" w:hAnsi="Arial" w:cs="Arial"/>
          <w:sz w:val="20"/>
          <w:szCs w:val="20"/>
        </w:rPr>
        <w:t xml:space="preserve"> in temperate </w:t>
      </w:r>
      <w:r w:rsidR="00B136F4">
        <w:rPr>
          <w:rFonts w:ascii="Arial" w:hAnsi="Arial" w:cs="Arial"/>
          <w:sz w:val="20"/>
          <w:szCs w:val="20"/>
        </w:rPr>
        <w:t>communities</w:t>
      </w:r>
      <w:r w:rsidR="00CD10C9">
        <w:rPr>
          <w:rFonts w:ascii="Arial" w:hAnsi="Arial" w:cs="Arial"/>
          <w:sz w:val="20"/>
          <w:szCs w:val="20"/>
        </w:rPr>
        <w:t>,</w:t>
      </w:r>
      <w:r w:rsidR="00CD10C9" w:rsidRPr="000F1386">
        <w:rPr>
          <w:rFonts w:ascii="Arial" w:hAnsi="Arial" w:cs="Arial"/>
          <w:sz w:val="20"/>
          <w:szCs w:val="20"/>
        </w:rPr>
        <w:t xml:space="preserve"> accompan</w:t>
      </w:r>
      <w:r w:rsidR="00FD6A58">
        <w:rPr>
          <w:rFonts w:ascii="Arial" w:hAnsi="Arial" w:cs="Arial"/>
          <w:sz w:val="20"/>
          <w:szCs w:val="20"/>
        </w:rPr>
        <w:t>ied</w:t>
      </w:r>
      <w:r w:rsidR="00CD10C9" w:rsidRPr="000F1386">
        <w:rPr>
          <w:rFonts w:ascii="Arial" w:hAnsi="Arial" w:cs="Arial"/>
          <w:sz w:val="20"/>
          <w:szCs w:val="20"/>
        </w:rPr>
        <w:t xml:space="preserve"> </w:t>
      </w:r>
      <w:r w:rsidR="00B136F4">
        <w:rPr>
          <w:rFonts w:ascii="Arial" w:hAnsi="Arial" w:cs="Arial"/>
          <w:sz w:val="20"/>
          <w:szCs w:val="20"/>
        </w:rPr>
        <w:t xml:space="preserve">by </w:t>
      </w:r>
      <w:r w:rsidR="00CD10C9" w:rsidRPr="000F1386">
        <w:rPr>
          <w:rFonts w:ascii="Arial" w:hAnsi="Arial" w:cs="Arial"/>
          <w:sz w:val="20"/>
          <w:szCs w:val="20"/>
        </w:rPr>
        <w:t xml:space="preserve">changes in </w:t>
      </w:r>
      <w:r w:rsidR="00B136F4">
        <w:rPr>
          <w:rFonts w:ascii="Arial" w:hAnsi="Arial" w:cs="Arial"/>
          <w:sz w:val="20"/>
          <w:szCs w:val="20"/>
        </w:rPr>
        <w:t xml:space="preserve">species </w:t>
      </w:r>
      <w:r w:rsidR="00CD10C9" w:rsidRPr="000F1386">
        <w:rPr>
          <w:rFonts w:ascii="Arial" w:hAnsi="Arial" w:cs="Arial"/>
          <w:sz w:val="20"/>
          <w:szCs w:val="20"/>
        </w:rPr>
        <w:t xml:space="preserve">composition. </w:t>
      </w:r>
      <w:r w:rsidR="00BA7B77">
        <w:rPr>
          <w:rFonts w:ascii="Arial" w:hAnsi="Arial" w:cs="Arial"/>
          <w:sz w:val="20"/>
          <w:szCs w:val="20"/>
        </w:rPr>
        <w:t xml:space="preserve">These </w:t>
      </w:r>
      <w:ins w:id="99" w:author="John Bruno" w:date="2017-12-20T16:42:00Z">
        <w:r w:rsidR="00ED5EA2">
          <w:rPr>
            <w:rFonts w:ascii="Arial" w:hAnsi="Arial" w:cs="Arial"/>
            <w:sz w:val="20"/>
            <w:szCs w:val="20"/>
          </w:rPr>
          <w:t xml:space="preserve">projected </w:t>
        </w:r>
      </w:ins>
      <w:r w:rsidR="00BA7B77">
        <w:rPr>
          <w:rFonts w:ascii="Arial" w:hAnsi="Arial" w:cs="Arial"/>
          <w:sz w:val="20"/>
          <w:szCs w:val="20"/>
        </w:rPr>
        <w:t xml:space="preserve">responses are driven by </w:t>
      </w:r>
      <w:r w:rsidR="00997F8D">
        <w:rPr>
          <w:rFonts w:ascii="Arial" w:hAnsi="Arial" w:cs="Arial"/>
          <w:sz w:val="20"/>
          <w:szCs w:val="20"/>
        </w:rPr>
        <w:t>populations</w:t>
      </w:r>
      <w:r w:rsidR="00CB65CF" w:rsidRPr="000F1386">
        <w:rPr>
          <w:rFonts w:ascii="Arial" w:hAnsi="Arial" w:cs="Arial"/>
          <w:sz w:val="20"/>
          <w:szCs w:val="20"/>
        </w:rPr>
        <w:t xml:space="preserve"> track</w:t>
      </w:r>
      <w:r w:rsidR="00997F8D">
        <w:rPr>
          <w:rFonts w:ascii="Arial" w:hAnsi="Arial" w:cs="Arial"/>
          <w:sz w:val="20"/>
          <w:szCs w:val="20"/>
        </w:rPr>
        <w:t>ing</w:t>
      </w:r>
      <w:r w:rsidR="00CB65CF" w:rsidRPr="000F1386">
        <w:rPr>
          <w:rFonts w:ascii="Arial" w:hAnsi="Arial" w:cs="Arial"/>
          <w:sz w:val="20"/>
          <w:szCs w:val="20"/>
        </w:rPr>
        <w:t xml:space="preserve"> the geographic movement of their thermal niche</w:t>
      </w:r>
      <w:r w:rsidR="00CB65CF">
        <w:rPr>
          <w:rFonts w:ascii="Arial" w:hAnsi="Arial" w:cs="Arial"/>
          <w:sz w:val="20"/>
          <w:szCs w:val="20"/>
        </w:rPr>
        <w:t>s</w:t>
      </w:r>
      <w:r w:rsidR="00CB65CF" w:rsidRPr="000F1386">
        <w:rPr>
          <w:rFonts w:ascii="Arial" w:hAnsi="Arial" w:cs="Arial"/>
          <w:sz w:val="20"/>
          <w:szCs w:val="20"/>
        </w:rPr>
        <w:t xml:space="preserve"> </w:t>
      </w:r>
      <w:r w:rsidR="008830A4">
        <w:rPr>
          <w:rFonts w:ascii="Arial" w:hAnsi="Arial" w:cs="Arial"/>
          <w:sz w:val="20"/>
          <w:szCs w:val="20"/>
        </w:rPr>
        <w:t xml:space="preserve">and </w:t>
      </w:r>
      <w:r w:rsidR="00CB65CF" w:rsidRPr="000F1386">
        <w:rPr>
          <w:rFonts w:ascii="Arial" w:hAnsi="Arial" w:cs="Arial"/>
          <w:sz w:val="20"/>
          <w:szCs w:val="20"/>
        </w:rPr>
        <w:t>shifting their ranges</w:t>
      </w:r>
      <w:r w:rsidR="00CB65CF">
        <w:rPr>
          <w:rFonts w:ascii="Arial" w:hAnsi="Arial" w:cs="Arial"/>
          <w:sz w:val="20"/>
          <w:szCs w:val="20"/>
        </w:rPr>
        <w:t xml:space="preserve">, generally to higher </w:t>
      </w:r>
      <w:r w:rsidR="00587343">
        <w:rPr>
          <w:rFonts w:ascii="Arial" w:hAnsi="Arial" w:cs="Arial"/>
          <w:sz w:val="20"/>
          <w:szCs w:val="20"/>
        </w:rPr>
        <w:t>latitudes</w:t>
      </w:r>
      <w:ins w:id="100" w:author="John Bruno" w:date="2017-12-20T16:47:00Z">
        <w:r w:rsidR="009624D7">
          <w:rPr>
            <w:rFonts w:ascii="Arial" w:hAnsi="Arial" w:cs="Arial"/>
            <w:sz w:val="20"/>
            <w:szCs w:val="20"/>
          </w:rPr>
          <w:fldChar w:fldCharType="begin" w:fldLock="1"/>
        </w:r>
      </w:ins>
      <w:r w:rsidR="00AC6447">
        <w:rPr>
          <w:rFonts w:ascii="Arial" w:hAnsi="Arial" w:cs="Arial"/>
          <w:sz w:val="20"/>
          <w:szCs w:val="20"/>
        </w:rPr>
        <w:instrText>ADDIN CSL_CITATION { "citationItems" : [ { "id" : "ITEM-1", "itemData" : { "DOI" : "10.1038/nclimate1958", "ISBN" : "1758-678X", "ISSN" : "1758-678X", "abstract" : "Past meta-analyses of the response of marine organisms to climate change have examined a limited range of locations1,2, taxonomic groups2\u20134 and/or biological responses5,6. This has precluded a robust overview of the effect of climate change in the global ocean. Here, we synthesized all available studies of the consistency of marine ecological observations with expectations under climate change. This yielded a meta- 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81\u201383% of all observations for distribution, phenology, community composition, abundance, demography and calcification across taxa and ocean basins were consistent with the expected impacts of climate change. Of the species responding to climate change, rates of distribution shiftswere, on average, consistent with those required to track ocean surface temperature changes. Conversely, we did not find a relationship between regional shifts in spring phenology and the seasonality of temperature. Rates of observed shifts in species\u2019 distributions and phenology are comparable to, or greater, than those for terrestrial systems.", "author" : [ { "dropping-particle" : "", "family" : "Poloczanska", "given" : "Elvira S", "non-dropping-particle" : "", "parse-names" : false, "suffix" : "" }, { "dropping-particle" : "", "family" : "Brown", "given" : "Christopher J", "non-dropping-particle" : "", "parse-names" : false, "suffix" : "" }, { "dropping-particle" : "", "family" : "Sydeman", "given" : "William J", "non-dropping-particle" : "", "parse-names" : false, "suffix" : "" }, { "dropping-particle" : "", "family" : "Kiessling", "given" : "Wolfgang", "non-dropping-particle" : "", "parse-names" : false, "suffix" : "" }, { "dropping-particle" : "", "family" : "Schoeman", "given" : "David S", "non-dropping-particle" : "", "parse-names" : false, "suffix" : "" }, { "dropping-particle" : "", "family" : "Moore", "given" : "Pippa J", "non-dropping-particle" : "", "parse-names" : false, "suffix" : "" }, { "dropping-particle" : "", "family" : "Brander", "given" : "Keith", "non-dropping-particle" : "", "parse-names" : false, "suffix" : "" }, { "dropping-particle" : "", "family" : "Bruno", "given" : "John F", "non-dropping-particle" : "", "parse-names" : false, "suffix" : "" }, { "dropping-particle" : "", "family" : "Buckley", "given" : "Lauren B", "non-dropping-particle" : "", "parse-names" : false, "suffix" : "" }, { "dropping-particle" : "", "family" : "Burrows", "given" : "Michael T", "non-dropping-particle" : "", "parse-names" : false, "suffix" : "" }, { "dropping-particle" : "", "family" : "Duarte", "given" : "Carlos M", "non-dropping-particle" : "", "parse-names" : false, "suffix" : "" }, { "dropping-particle" : "", "family" : "Halpern", "given" : "Benjamin S", "non-dropping-particle" : "", "parse-names" : false, "suffix" : "" }, { "dropping-particle" : "", "family" : "Holding", "given" : "Johnna", "non-dropping-particle" : "", "parse-names" : false, "suffix" : "" }, { "dropping-particle" : "V", "family" : "Kappel", "given" : "Carrie", "non-dropping-particle" : "", "parse-names" : false, "suffix" : "" }, { "dropping-particle" : "", "family" : "O\u2019Connor", "given" : "Mary I", "non-dropping-particle" : "", "parse-names" : false, "suffix" : "" }, { "dropping-particle" : "", "family" : "Pandolfi", "given" : "John M", "non-dropping-particle" : "", "parse-names" : false, "suffix" : "" }, { "dropping-particle" : "", "family" : "Parmesan", "given" : "Camille", "non-dropping-particle" : "", "parse-names" : false, "suffix" : "" }, { "dropping-particle" : "", "family" : "Schwing", "given" : "Franklin", "non-dropping-particle" : "", "parse-names" : false, "suffix" : "" }, { "dropping-particle" : "", "family" : "Thompson", "given" : "Sarah Ann", "non-dropping-particle" : "", "parse-names" : false, "suffix" : "" }, { "dropping-particle" : "", "family" : "Richardson", "given" : "Anthony J", "non-dropping-particle" : "", "parse-names" : false, "suffix" : "" } ], "container-title" : "Nature Climate Change", "id" : "ITEM-1", "issue" : "10", "issued" : { "date-parts" : [ [ "2013" ] ] }, "page" : "919-925", "title" : "Global imprint of climate change on marine life", "type" : "article-journal", "volume" : "3" }, "uris" : [ "http://www.mendeley.com/documents/?uuid=2571f9f6-b2b5-4985-9392-40c7678b34ca" ] } ], "mendeley" : { "formattedCitation" : "&lt;sup&gt;15&lt;/sup&gt;", "plainTextFormattedCitation" : "15", "previouslyFormattedCitation" : "&lt;sup&gt;14&lt;/sup&gt;" }, "properties" : { "noteIndex" : 0 }, "schema" : "https://github.com/citation-style-language/schema/raw/master/csl-citation.json" }</w:instrText>
      </w:r>
      <w:ins w:id="101" w:author="John Bruno" w:date="2017-12-20T16:47:00Z">
        <w:r w:rsidR="009624D7">
          <w:rPr>
            <w:rFonts w:ascii="Arial" w:hAnsi="Arial" w:cs="Arial"/>
            <w:sz w:val="20"/>
            <w:szCs w:val="20"/>
          </w:rPr>
          <w:fldChar w:fldCharType="separate"/>
        </w:r>
      </w:ins>
      <w:r w:rsidR="00AC6447" w:rsidRPr="00AC6447">
        <w:rPr>
          <w:rFonts w:ascii="Arial" w:hAnsi="Arial" w:cs="Arial"/>
          <w:noProof/>
          <w:sz w:val="20"/>
          <w:szCs w:val="20"/>
          <w:vertAlign w:val="superscript"/>
        </w:rPr>
        <w:t>15</w:t>
      </w:r>
      <w:ins w:id="102" w:author="John Bruno" w:date="2017-12-20T16:47:00Z">
        <w:r w:rsidR="009624D7">
          <w:rPr>
            <w:rFonts w:ascii="Arial" w:hAnsi="Arial" w:cs="Arial"/>
            <w:sz w:val="20"/>
            <w:szCs w:val="20"/>
          </w:rPr>
          <w:fldChar w:fldCharType="end"/>
        </w:r>
      </w:ins>
      <w:r w:rsidR="00CB65CF" w:rsidRPr="000F1386">
        <w:rPr>
          <w:rFonts w:ascii="Arial" w:hAnsi="Arial" w:cs="Arial"/>
          <w:sz w:val="20"/>
          <w:szCs w:val="20"/>
        </w:rPr>
        <w:t xml:space="preserve">. </w:t>
      </w:r>
      <w:r w:rsidR="00BA7B77">
        <w:rPr>
          <w:rFonts w:ascii="Arial" w:hAnsi="Arial" w:cs="Arial"/>
          <w:sz w:val="20"/>
          <w:szCs w:val="20"/>
        </w:rPr>
        <w:t>In</w:t>
      </w:r>
      <w:r w:rsidR="00C2058F">
        <w:rPr>
          <w:rFonts w:ascii="Arial" w:hAnsi="Arial" w:cs="Arial"/>
          <w:sz w:val="20"/>
          <w:szCs w:val="20"/>
        </w:rPr>
        <w:t xml:space="preserve"> mid</w:t>
      </w:r>
      <w:r w:rsidR="00587343">
        <w:rPr>
          <w:rFonts w:ascii="Arial" w:hAnsi="Arial" w:cs="Arial"/>
          <w:sz w:val="20"/>
          <w:szCs w:val="20"/>
        </w:rPr>
        <w:t>-</w:t>
      </w:r>
      <w:r w:rsidR="00C2058F">
        <w:rPr>
          <w:rFonts w:ascii="Arial" w:hAnsi="Arial" w:cs="Arial"/>
          <w:sz w:val="20"/>
          <w:szCs w:val="20"/>
        </w:rPr>
        <w:t xml:space="preserve"> to high</w:t>
      </w:r>
      <w:r w:rsidR="00587343">
        <w:rPr>
          <w:rFonts w:ascii="Arial" w:hAnsi="Arial" w:cs="Arial"/>
          <w:sz w:val="20"/>
          <w:szCs w:val="20"/>
        </w:rPr>
        <w:t>-</w:t>
      </w:r>
      <w:r w:rsidR="00C2058F">
        <w:rPr>
          <w:rFonts w:ascii="Arial" w:hAnsi="Arial" w:cs="Arial"/>
          <w:sz w:val="20"/>
          <w:szCs w:val="20"/>
        </w:rPr>
        <w:t xml:space="preserve">latitude ecosystems, shifts in species composition will </w:t>
      </w:r>
      <w:r w:rsidR="00022073">
        <w:rPr>
          <w:rFonts w:ascii="Arial" w:hAnsi="Arial" w:cs="Arial"/>
          <w:sz w:val="20"/>
          <w:szCs w:val="20"/>
        </w:rPr>
        <w:t>likely</w:t>
      </w:r>
      <w:r w:rsidR="00C2058F">
        <w:rPr>
          <w:rFonts w:ascii="Arial" w:hAnsi="Arial" w:cs="Arial"/>
          <w:sz w:val="20"/>
          <w:szCs w:val="20"/>
        </w:rPr>
        <w:t xml:space="preserve"> lead to changes in </w:t>
      </w:r>
      <w:r w:rsidR="00EF048E">
        <w:rPr>
          <w:rFonts w:ascii="Arial" w:hAnsi="Arial" w:cs="Arial"/>
          <w:sz w:val="20"/>
          <w:szCs w:val="20"/>
        </w:rPr>
        <w:t>species</w:t>
      </w:r>
      <w:r w:rsidR="00C2058F">
        <w:rPr>
          <w:rFonts w:ascii="Arial" w:hAnsi="Arial" w:cs="Arial"/>
          <w:sz w:val="20"/>
          <w:szCs w:val="20"/>
        </w:rPr>
        <w:t xml:space="preserve"> interactions</w:t>
      </w:r>
      <w:r w:rsidR="00EF048E">
        <w:rPr>
          <w:rFonts w:ascii="Arial" w:hAnsi="Arial" w:cs="Arial"/>
          <w:sz w:val="20"/>
          <w:szCs w:val="20"/>
        </w:rPr>
        <w:t xml:space="preserve"> and food-web dynamics, </w:t>
      </w:r>
      <w:r w:rsidR="00C2058F" w:rsidRPr="000F1386">
        <w:rPr>
          <w:rFonts w:ascii="Arial" w:hAnsi="Arial" w:cs="Arial"/>
          <w:sz w:val="20"/>
          <w:szCs w:val="20"/>
        </w:rPr>
        <w:t>loss</w:t>
      </w:r>
      <w:r w:rsidR="00C2058F">
        <w:rPr>
          <w:rFonts w:ascii="Arial" w:hAnsi="Arial" w:cs="Arial"/>
          <w:sz w:val="20"/>
          <w:szCs w:val="20"/>
        </w:rPr>
        <w:t>es</w:t>
      </w:r>
      <w:r w:rsidR="00C2058F" w:rsidRPr="000F1386">
        <w:rPr>
          <w:rFonts w:ascii="Arial" w:hAnsi="Arial" w:cs="Arial"/>
          <w:sz w:val="20"/>
          <w:szCs w:val="20"/>
        </w:rPr>
        <w:t xml:space="preserve"> of foundation species </w:t>
      </w:r>
      <w:r w:rsidR="00BF5B0C">
        <w:rPr>
          <w:rFonts w:ascii="Arial" w:hAnsi="Arial" w:cs="Arial"/>
          <w:sz w:val="20"/>
          <w:szCs w:val="20"/>
        </w:rPr>
        <w:t>such as</w:t>
      </w:r>
      <w:r w:rsidR="009B71DA">
        <w:rPr>
          <w:rFonts w:ascii="Arial" w:hAnsi="Arial" w:cs="Arial"/>
          <w:sz w:val="20"/>
          <w:szCs w:val="20"/>
        </w:rPr>
        <w:t xml:space="preserve"> kelps</w:t>
      </w:r>
      <w:r w:rsidR="00C2058F" w:rsidRPr="000F1386">
        <w:rPr>
          <w:rFonts w:ascii="Arial" w:hAnsi="Arial" w:cs="Arial"/>
          <w:sz w:val="20"/>
          <w:szCs w:val="20"/>
        </w:rPr>
        <w:t xml:space="preserve">, </w:t>
      </w:r>
      <w:r w:rsidR="00EF048E">
        <w:rPr>
          <w:rFonts w:ascii="Arial" w:hAnsi="Arial" w:cs="Arial"/>
          <w:sz w:val="20"/>
          <w:szCs w:val="20"/>
        </w:rPr>
        <w:t>and</w:t>
      </w:r>
      <w:r w:rsidR="00C2058F" w:rsidRPr="000F1386">
        <w:rPr>
          <w:rFonts w:ascii="Arial" w:hAnsi="Arial" w:cs="Arial"/>
          <w:sz w:val="20"/>
          <w:szCs w:val="20"/>
        </w:rPr>
        <w:t xml:space="preserve"> invasion</w:t>
      </w:r>
      <w:r w:rsidR="00C2058F">
        <w:rPr>
          <w:rFonts w:ascii="Arial" w:hAnsi="Arial" w:cs="Arial"/>
          <w:sz w:val="20"/>
          <w:szCs w:val="20"/>
        </w:rPr>
        <w:t>s</w:t>
      </w:r>
      <w:r w:rsidR="00C2058F" w:rsidRPr="000F1386">
        <w:rPr>
          <w:rFonts w:ascii="Arial" w:hAnsi="Arial" w:cs="Arial"/>
          <w:sz w:val="20"/>
          <w:szCs w:val="20"/>
        </w:rPr>
        <w:t xml:space="preserve"> of new predators, competitors, and parasites</w:t>
      </w:r>
      <w:r w:rsidR="00C2058F" w:rsidRPr="000F1386">
        <w:rPr>
          <w:rFonts w:ascii="Arial" w:hAnsi="Arial" w:cs="Arial"/>
          <w:sz w:val="20"/>
          <w:szCs w:val="20"/>
        </w:rPr>
        <w:fldChar w:fldCharType="begin" w:fldLock="1"/>
      </w:r>
      <w:r w:rsidR="00AC6447">
        <w:rPr>
          <w:rFonts w:ascii="Arial" w:hAnsi="Arial" w:cs="Arial"/>
          <w:sz w:val="20"/>
          <w:szCs w:val="20"/>
        </w:rPr>
        <w:instrText>ADDIN CSL_CITATION { "citationID" : "1fa5seu1l7", "citationItems" : [ { "id" : "ITEM-1", "itemData" : { "DOI" : "10.1146/annurev.ecolsys.38.091206.095525", "ISSN" : "1543-592X", "author" : [ { "dropping-particle" : "", "family" : "Aronson", "given" : "Richard B.", "non-dropping-particle" : "", "parse-names" : false, "suffix" : "" }, { "dropping-particle" : "", "family" : "Thatje", "given" : "Sven", "non-dropping-particle" : "", "parse-names" : false, "suffix" : "" }, { "dropping-particle" : "", "family" : "Clarke", "given" : "Andrew", "non-dropping-particle" : "", "parse-names" : false, "suffix" : "" }, { "dropping-particle" : "", "family" : "Peck", "given" : "Lloyd S.", "non-dropping-particle" : "", "parse-names" : false, "suffix" : "" }, { "dropping-particle" : "", "family" : "Blake", "given" : "Daniel B.", "non-dropping-particle" : "", "parse-names" : false, "suffix" : "" }, { "dropping-particle" : "", "family" : "Wilga", "given" : "Cheryl D.", "non-dropping-particle" : "", "parse-names" : false, "suffix" : "" }, { "dropping-particle" : "", "family" : "Seibel", "given" : "Brad a.", "non-dropping-particle" : "", "parse-names" : false, "suffix" : "" } ], "container-title" : "Annual Review of Ecology, Evolution, and Systematics", "id" : "ITEM-1", "issue" : "1", "issued" : { "date-parts" : [ [ "2007", "12" ] ] }, "page" : "129-154", "title" : "Climate Change and Invasibility of the Antarctic Benthos", "type" : "article-journal", "volume" : "38" }, "uris" : [ "http://www.mendeley.com/documents/?uuid=8a368647-ca26-4547-8d4a-b1bcabb41a33" ] }, { "id" : "ITEM-2", "itemData" : { "DOI" : "10.1038/nclimate1958", "ISBN" : "1758-678X", "ISSN" : "1758-678X", "abstract" : "Past meta-analyses of the response of marine organisms to climate change have examined a limited range of locations1,2, taxonomic groups2\u20134 and/or biological responses5,6. This has precluded a robust overview of the effect of climate change in the global ocean. Here, we synthesized all available studies of the consistency of marine ecological observations with expectations under climate change. This yielded a meta- 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81\u201383% of all observations for distribution, phenology, community composition, abundance, demography and calcification across taxa and ocean basins were consistent with the expected impacts of climate change. Of the species responding to climate change, rates of distribution shiftswere, on average, consistent with those required to track ocean surface temperature changes. Conversely, we did not find a relationship between regional shifts in spring phenology and the seasonality of temperature. Rates of observed shifts in species\u2019 distributions and phenology are comparable to, or greater, than those for terrestrial systems.", "author" : [ { "dropping-particle" : "", "family" : "Poloczanska", "given" : "Elvira S", "non-dropping-particle" : "", "parse-names" : false, "suffix" : "" }, { "dropping-particle" : "", "family" : "Brown", "given" : "Christopher J", "non-dropping-particle" : "", "parse-names" : false, "suffix" : "" }, { "dropping-particle" : "", "family" : "Sydeman", "given" : "William J", "non-dropping-particle" : "", "parse-names" : false, "suffix" : "" }, { "dropping-particle" : "", "family" : "Kiessling", "given" : "Wolfgang", "non-dropping-particle" : "", "parse-names" : false, "suffix" : "" }, { "dropping-particle" : "", "family" : "Schoeman", "given" : "David S", "non-dropping-particle" : "", "parse-names" : false, "suffix" : "" }, { "dropping-particle" : "", "family" : "Moore", "given" : "Pippa J", "non-dropping-particle" : "", "parse-names" : false, "suffix" : "" }, { "dropping-particle" : "", "family" : "Brander", "given" : "Keith", "non-dropping-particle" : "", "parse-names" : false, "suffix" : "" }, { "dropping-particle" : "", "family" : "Bruno", "given" : "John F", "non-dropping-particle" : "", "parse-names" : false, "suffix" : "" }, { "dropping-particle" : "", "family" : "Buckley", "given" : "Lauren B", "non-dropping-particle" : "", "parse-names" : false, "suffix" : "" }, { "dropping-particle" : "", "family" : "Burrows", "given" : "Michael T", "non-dropping-particle" : "", "parse-names" : false, "suffix" : "" }, { "dropping-particle" : "", "family" : "Duarte", "given" : "Carlos M", "non-dropping-particle" : "", "parse-names" : false, "suffix" : "" }, { "dropping-particle" : "", "family" : "Halpern", "given" : "Benjamin S", "non-dropping-particle" : "", "parse-names" : false, "suffix" : "" }, { "dropping-particle" : "", "family" : "Holding", "given" : "Johnna", "non-dropping-particle" : "", "parse-names" : false, "suffix" : "" }, { "dropping-particle" : "V", "family" : "Kappel", "given" : "Carrie", "non-dropping-particle" : "", "parse-names" : false, "suffix" : "" }, { "dropping-particle" : "", "family" : "O\u2019Connor", "given" : "Mary I", "non-dropping-particle" : "", "parse-names" : false, "suffix" : "" }, { "dropping-particle" : "", "family" : "Pandolfi", "given" : "John M", "non-dropping-particle" : "", "parse-names" : false, "suffix" : "" }, { "dropping-particle" : "", "family" : "Parmesan", "given" : "Camille", "non-dropping-particle" : "", "parse-names" : false, "suffix" : "" }, { "dropping-particle" : "", "family" : "Schwing", "given" : "Franklin", "non-dropping-particle" : "", "parse-names" : false, "suffix" : "" }, { "dropping-particle" : "", "family" : "Thompson", "given" : "Sarah Ann", "non-dropping-particle" : "", "parse-names" : false, "suffix" : "" }, { "dropping-particle" : "", "family" : "Richardson", "given" : "Anthony J", "non-dropping-particle" : "", "parse-names" : false, "suffix" : "" } ], "container-title" : "Nature Climate Change", "id" : "ITEM-2", "issue" : "10", "issued" : { "date-parts" : [ [ "2013" ] ] }, "page" : "919-925", "title" : "Global imprint of climate change on marine life", "type" : "article-journal", "volume" : "3" }, "uris" : [ "http://www.mendeley.com/documents/?uuid=2571f9f6-b2b5-4985-9392-40c7678b34ca" ] } ], "mendeley" : { "formattedCitation" : "&lt;sup&gt;15,16&lt;/sup&gt;", "plainTextFormattedCitation" : "15,16", "previouslyFormattedCitation" : "&lt;sup&gt;14,15&lt;/sup&gt;" }, "properties" : { "formattedCitation" : "{\\rtf \\super 17\\uc0\\u8211{}19\\nosupersub{}}", "noteIndex" : 0, "plainCitation" : "17\u201319" }, "schema" : "https://github.com/citation-style-language/schema/raw/master/csl-citation.json" }</w:instrText>
      </w:r>
      <w:r w:rsidR="00C2058F" w:rsidRPr="000F1386">
        <w:rPr>
          <w:rFonts w:ascii="Arial" w:hAnsi="Arial" w:cs="Arial"/>
          <w:sz w:val="20"/>
          <w:szCs w:val="20"/>
        </w:rPr>
        <w:fldChar w:fldCharType="separate"/>
      </w:r>
      <w:r w:rsidR="00AC6447" w:rsidRPr="00AC6447">
        <w:rPr>
          <w:rFonts w:ascii="Arial" w:eastAsia="Times New Roman" w:hAnsi="Arial" w:cs="Arial"/>
          <w:noProof/>
          <w:sz w:val="20"/>
          <w:vertAlign w:val="superscript"/>
        </w:rPr>
        <w:t>15,16</w:t>
      </w:r>
      <w:r w:rsidR="00C2058F" w:rsidRPr="000F1386">
        <w:rPr>
          <w:rFonts w:ascii="Arial" w:hAnsi="Arial" w:cs="Arial"/>
          <w:sz w:val="20"/>
          <w:szCs w:val="20"/>
        </w:rPr>
        <w:fldChar w:fldCharType="end"/>
      </w:r>
      <w:r w:rsidR="00C2058F" w:rsidRPr="000F1386">
        <w:rPr>
          <w:rFonts w:ascii="Arial" w:hAnsi="Arial" w:cs="Arial"/>
          <w:sz w:val="20"/>
          <w:szCs w:val="20"/>
        </w:rPr>
        <w:t xml:space="preserve">. </w:t>
      </w:r>
      <w:r w:rsidR="00CB65CF">
        <w:rPr>
          <w:rFonts w:ascii="Arial" w:hAnsi="Arial" w:cs="Arial"/>
          <w:sz w:val="20"/>
          <w:szCs w:val="20"/>
        </w:rPr>
        <w:t xml:space="preserve">In contrast, as tropical communities cross their thermal thresholds, the primary outcome </w:t>
      </w:r>
      <w:r w:rsidR="00EF048E">
        <w:rPr>
          <w:rFonts w:ascii="Arial" w:hAnsi="Arial" w:cs="Arial"/>
          <w:sz w:val="20"/>
          <w:szCs w:val="20"/>
        </w:rPr>
        <w:t>is expected to</w:t>
      </w:r>
      <w:r w:rsidR="00CB65CF">
        <w:rPr>
          <w:rFonts w:ascii="Arial" w:hAnsi="Arial" w:cs="Arial"/>
          <w:sz w:val="20"/>
          <w:szCs w:val="20"/>
        </w:rPr>
        <w:t xml:space="preserve"> be biodiversity loss, as there are no climate</w:t>
      </w:r>
      <w:r w:rsidR="00BA7B77">
        <w:rPr>
          <w:rFonts w:ascii="Arial" w:hAnsi="Arial" w:cs="Arial"/>
          <w:sz w:val="20"/>
          <w:szCs w:val="20"/>
        </w:rPr>
        <w:t xml:space="preserve"> change induced</w:t>
      </w:r>
      <w:r w:rsidR="00CB65CF">
        <w:rPr>
          <w:rFonts w:ascii="Arial" w:hAnsi="Arial" w:cs="Arial"/>
          <w:sz w:val="20"/>
          <w:szCs w:val="20"/>
        </w:rPr>
        <w:t xml:space="preserve">-migrants to colonize from warmer regions. </w:t>
      </w:r>
      <w:r w:rsidR="00C2058F">
        <w:rPr>
          <w:rFonts w:ascii="Arial" w:hAnsi="Arial" w:cs="Arial"/>
          <w:color w:val="1A1A1A"/>
          <w:sz w:val="20"/>
          <w:szCs w:val="20"/>
        </w:rPr>
        <w:t xml:space="preserve">Thus, </w:t>
      </w:r>
      <w:r w:rsidR="00CB65CF" w:rsidRPr="00EE364E">
        <w:rPr>
          <w:rFonts w:ascii="Arial" w:hAnsi="Arial" w:cs="Arial"/>
          <w:color w:val="1A1A1A"/>
          <w:sz w:val="20"/>
          <w:szCs w:val="20"/>
        </w:rPr>
        <w:t xml:space="preserve">ocean warming </w:t>
      </w:r>
      <w:del w:id="103" w:author="John Bruno" w:date="2017-12-20T16:39:00Z">
        <w:r w:rsidR="00CB65CF" w:rsidRPr="00EE364E" w:rsidDel="00873B79">
          <w:rPr>
            <w:rFonts w:ascii="Arial" w:hAnsi="Arial" w:cs="Arial"/>
            <w:color w:val="1A1A1A"/>
            <w:sz w:val="20"/>
            <w:szCs w:val="20"/>
          </w:rPr>
          <w:delText xml:space="preserve">will </w:delText>
        </w:r>
      </w:del>
      <w:ins w:id="104" w:author="John Bruno" w:date="2017-12-20T16:39:00Z">
        <w:r w:rsidR="00873B79">
          <w:rPr>
            <w:rFonts w:ascii="Arial" w:hAnsi="Arial" w:cs="Arial"/>
            <w:color w:val="1A1A1A"/>
            <w:sz w:val="20"/>
            <w:szCs w:val="20"/>
          </w:rPr>
          <w:t>could</w:t>
        </w:r>
        <w:r w:rsidR="00873B79" w:rsidRPr="00EE364E">
          <w:rPr>
            <w:rFonts w:ascii="Arial" w:hAnsi="Arial" w:cs="Arial"/>
            <w:color w:val="1A1A1A"/>
            <w:sz w:val="20"/>
            <w:szCs w:val="20"/>
          </w:rPr>
          <w:t xml:space="preserve"> </w:t>
        </w:r>
      </w:ins>
      <w:r w:rsidR="00CB65CF" w:rsidRPr="00EE364E">
        <w:rPr>
          <w:rFonts w:ascii="Arial" w:hAnsi="Arial" w:cs="Arial"/>
          <w:color w:val="1A1A1A"/>
          <w:sz w:val="20"/>
          <w:szCs w:val="20"/>
        </w:rPr>
        <w:t xml:space="preserve">have fundamentally different impacts on the biota currently protected in tropical and temperate </w:t>
      </w:r>
      <w:r w:rsidR="00CB65CF">
        <w:rPr>
          <w:rFonts w:ascii="Arial" w:hAnsi="Arial" w:cs="Arial"/>
          <w:color w:val="1A1A1A"/>
          <w:sz w:val="20"/>
          <w:szCs w:val="20"/>
        </w:rPr>
        <w:t>MPAs.</w:t>
      </w:r>
      <w:r w:rsidR="00997F8D">
        <w:rPr>
          <w:rFonts w:ascii="Arial" w:hAnsi="Arial" w:cs="Arial"/>
          <w:sz w:val="20"/>
          <w:szCs w:val="20"/>
        </w:rPr>
        <w:t xml:space="preserve"> </w:t>
      </w:r>
      <w:r w:rsidR="00CD10C9" w:rsidRPr="000F1386">
        <w:rPr>
          <w:rFonts w:ascii="Arial" w:hAnsi="Arial" w:cs="Arial"/>
          <w:sz w:val="20"/>
          <w:szCs w:val="20"/>
        </w:rPr>
        <w:t>Finally, due to temperature-dependent metabolism of fishes and invertebrates</w:t>
      </w:r>
      <w:r w:rsidR="00B136F4">
        <w:rPr>
          <w:rFonts w:ascii="Arial" w:hAnsi="Arial" w:cs="Arial"/>
          <w:sz w:val="20"/>
          <w:szCs w:val="20"/>
        </w:rPr>
        <w:t xml:space="preserve">, which are </w:t>
      </w:r>
      <w:r w:rsidR="00120B90">
        <w:rPr>
          <w:rFonts w:ascii="Arial" w:hAnsi="Arial" w:cs="Arial"/>
          <w:sz w:val="20"/>
          <w:szCs w:val="20"/>
        </w:rPr>
        <w:t>ectotherms</w:t>
      </w:r>
      <w:r w:rsidR="00CD10C9">
        <w:rPr>
          <w:rFonts w:ascii="Arial" w:hAnsi="Arial" w:cs="Arial"/>
          <w:sz w:val="20"/>
          <w:szCs w:val="20"/>
        </w:rPr>
        <w:t xml:space="preserve">, </w:t>
      </w:r>
      <w:r w:rsidR="00CD10C9" w:rsidRPr="000F1386">
        <w:rPr>
          <w:rFonts w:ascii="Arial" w:hAnsi="Arial" w:cs="Arial"/>
          <w:sz w:val="20"/>
          <w:szCs w:val="20"/>
        </w:rPr>
        <w:t>warming will have strong, non-lethal effects on a wide array of population</w:t>
      </w:r>
      <w:r w:rsidR="006743F3">
        <w:rPr>
          <w:rFonts w:ascii="Arial" w:hAnsi="Arial" w:cs="Arial"/>
          <w:sz w:val="20"/>
          <w:szCs w:val="20"/>
        </w:rPr>
        <w:t>-</w:t>
      </w:r>
      <w:r w:rsidR="00CD10C9" w:rsidRPr="000F1386">
        <w:rPr>
          <w:rFonts w:ascii="Arial" w:hAnsi="Arial" w:cs="Arial"/>
          <w:sz w:val="20"/>
          <w:szCs w:val="20"/>
        </w:rPr>
        <w:t>, community</w:t>
      </w:r>
      <w:r w:rsidR="006743F3">
        <w:rPr>
          <w:rFonts w:ascii="Arial" w:hAnsi="Arial" w:cs="Arial"/>
          <w:sz w:val="20"/>
          <w:szCs w:val="20"/>
        </w:rPr>
        <w:t>-</w:t>
      </w:r>
      <w:r w:rsidR="00CD10C9" w:rsidRPr="000F1386">
        <w:rPr>
          <w:rFonts w:ascii="Arial" w:hAnsi="Arial" w:cs="Arial"/>
          <w:sz w:val="20"/>
          <w:szCs w:val="20"/>
        </w:rPr>
        <w:t xml:space="preserve">, and ecosystem-level </w:t>
      </w:r>
      <w:r w:rsidR="002A21A4">
        <w:rPr>
          <w:rFonts w:ascii="Arial" w:hAnsi="Arial" w:cs="Arial"/>
          <w:sz w:val="20"/>
          <w:szCs w:val="20"/>
        </w:rPr>
        <w:t>processes</w:t>
      </w:r>
      <w:ins w:id="105" w:author="John Bruno" w:date="2017-12-20T16:38:00Z">
        <w:r w:rsidR="00873B79">
          <w:rPr>
            <w:rFonts w:ascii="Arial" w:hAnsi="Arial" w:cs="Arial"/>
            <w:sz w:val="20"/>
            <w:szCs w:val="20"/>
          </w:rPr>
          <w:t>,</w:t>
        </w:r>
      </w:ins>
      <w:r w:rsidR="00BF5B0C">
        <w:rPr>
          <w:rFonts w:ascii="Arial" w:hAnsi="Arial" w:cs="Arial"/>
          <w:sz w:val="20"/>
          <w:szCs w:val="20"/>
        </w:rPr>
        <w:t xml:space="preserve"> including</w:t>
      </w:r>
      <w:r w:rsidR="00CD10C9" w:rsidRPr="000F1386">
        <w:rPr>
          <w:rFonts w:ascii="Arial" w:hAnsi="Arial" w:cs="Arial"/>
          <w:sz w:val="20"/>
          <w:szCs w:val="20"/>
        </w:rPr>
        <w:t xml:space="preserve"> developmental and dispersal rates, species interactions, and the standing biomass of plants and animals</w:t>
      </w:r>
      <w:r w:rsidR="00CD10C9" w:rsidRPr="000F1386">
        <w:rPr>
          <w:rFonts w:ascii="Arial" w:hAnsi="Arial" w:cs="Arial"/>
          <w:sz w:val="20"/>
          <w:szCs w:val="20"/>
        </w:rPr>
        <w:fldChar w:fldCharType="begin" w:fldLock="1"/>
      </w:r>
      <w:r w:rsidR="00AC6447">
        <w:rPr>
          <w:rFonts w:ascii="Arial" w:hAnsi="Arial" w:cs="Arial"/>
          <w:sz w:val="20"/>
          <w:szCs w:val="20"/>
        </w:rPr>
        <w:instrText>ADDIN CSL_CITATION { "citationID" : "lZ4TSgUh", "citationItems" : [ { "id" : "ITEM-1", "itemData" : { "DOI" : "10.1890/14-1954.1", "ISBN" : "0012-9658", "ISSN" : "00129658", "abstract" : "Temperature imposes a constraint on the rates and outcomes of ecological processes that determine community and ecosystem-level patterns. The application of metabolic scaling theory has advanced our understanding of the influence of temperature on pattern and process in marine communities. Metabolic scaling theory uses the fundamental and ubiquitous patterns of temperature-dependent metabolism to predict how environmental temperature influences patterns and processes at higher levels of biological organization. Here, we outline some of these predictions to review recent advances and illustrate how scaling theory might be applied to new challenges. For example, warming can alter species interactions and food web structure and can also reduce total animal biomass supportable by a given amount of primary production by increasing animal metabolism and energetic demand. Additionally, within a species, larval development is faster in warmer water, potentially influencing dispersal and other demographic processe...", "author" : [ { "dropping-particle" : "", "family" : "Bruno", "given" : "John F.", "non-dropping-particle" : "", "parse-names" : false, "suffix" : "" }, { "dropping-particle" : "", "family" : "Carr", "given" : "Lindsey A.", "non-dropping-particle" : "", "parse-names" : false, "suffix" : "" }, { "dropping-particle" : "", "family" : "O'Connor", "given" : "Mary I.", "non-dropping-particle" : "", "parse-names" : false, "suffix" : "" } ], "container-title" : "Ecology", "id" : "ITEM-1", "issue" : "12", "issued" : { "date-parts" : [ [ "2015" ] ] }, "page" : "3126-3140", "title" : "Exploring the role of temperature in the ocean through metabolic scaling", "type" : "article-journal", "volume" : "96" }, "uris" : [ "http://www.mendeley.com/documents/?uuid=03a699c8-1fed-45c8-9845-e6967a1d6e38" ] }, { "id" : "ITEM-2", "itemData" : { "author" : [ { "dropping-particle" : "", "family" : "Svensson", "given" : "Filip", "non-dropping-particle" : "", "parse-names" : false, "suffix" : "" }, { "dropping-particle" : "", "family" : "Karlsson", "given" : "Erik", "non-dropping-particle" : "", "parse-names" : false, "suffix" : "" }, { "dropping-particle" : "", "family" : "G\\a ardmark", "given" : "Anna", "non-dropping-particle" : "", "parse-names" : false, "suffix" : "" }, { "dropping-particle" : "", "family" : "Olsson", "given" : "Jens", "non-dropping-particle" : "", "parse-names" : false, "suffix" : "" }, { "dropping-particle" : "", "family" : "Adill", "given" : "Anders", "non-dropping-particle" : "", "parse-names" : false, "suffix" : "" }, { "dropping-particle" : "", "family" : "Zie", "given" : "Jenny", "non-dropping-particle" : "", "parse-names" : false, "suffix" : "" }, { "dropping-particle" : "", "family" : "Snoeijs", "given" : "Pauline", "non-dropping-particle" : "", "parse-names" : false, "suffix" : "" }, { "dropping-particle" : "", "family" : "Ekl\u00f6f", "given" : "Johan S.", "non-dropping-particle" : "", "parse-names" : false, "suffix" : "" } ], "container-title" : "Oikos", "id" : "ITEM-2", "issued" : { "date-parts" : [ [ "2017" ] ] }, "page" : "In press", "title" : "In situ warming strengthens trophic cascades in a coastal food web", "type" : "article-journal" }, "uri" : [ "http://zotero.org/users/1013952/items/CQ873MTK" ], "uris" : [ "http://zotero.org/users/1013952/items/CQ873MTK", "http://www.mendeley.com/documents/?uuid=188d8adb-afe2-4c82-8a8d-8dcd157288e5", "http://www.mendeley.com/documents/?uuid=9e5226a8-131c-4771-8f52-812a7e96296f" ] } ], "mendeley" : { "formattedCitation" : "&lt;sup&gt;17,18&lt;/sup&gt;", "plainTextFormattedCitation" : "17,18", "previouslyFormattedCitation" : "&lt;sup&gt;16,17&lt;/sup&gt;" }, "properties" : { "formattedCitation" : "{\\rtf \\super 20,21\\nosupersub{}}", "noteIndex" : 0, "plainCitation" : "20,21" }, "schema" : "https://github.com/citation-style-language/schema/raw/master/csl-citation.json" }</w:instrText>
      </w:r>
      <w:r w:rsidR="00CD10C9" w:rsidRPr="000F1386">
        <w:rPr>
          <w:rFonts w:ascii="Arial" w:hAnsi="Arial" w:cs="Arial"/>
          <w:sz w:val="20"/>
          <w:szCs w:val="20"/>
        </w:rPr>
        <w:fldChar w:fldCharType="separate"/>
      </w:r>
      <w:r w:rsidR="00AC6447" w:rsidRPr="00AC6447">
        <w:rPr>
          <w:rFonts w:ascii="Arial" w:eastAsia="Times New Roman" w:hAnsi="Arial" w:cs="Arial"/>
          <w:noProof/>
          <w:sz w:val="20"/>
          <w:vertAlign w:val="superscript"/>
        </w:rPr>
        <w:t>17,18</w:t>
      </w:r>
      <w:r w:rsidR="00CD10C9" w:rsidRPr="000F1386">
        <w:rPr>
          <w:rFonts w:ascii="Arial" w:hAnsi="Arial" w:cs="Arial"/>
          <w:sz w:val="20"/>
          <w:szCs w:val="20"/>
        </w:rPr>
        <w:fldChar w:fldCharType="end"/>
      </w:r>
      <w:r w:rsidR="00CD10C9" w:rsidRPr="000F1386">
        <w:rPr>
          <w:rFonts w:ascii="Arial" w:hAnsi="Arial" w:cs="Arial"/>
          <w:sz w:val="20"/>
          <w:szCs w:val="20"/>
        </w:rPr>
        <w:t xml:space="preserve">. </w:t>
      </w:r>
    </w:p>
    <w:p w14:paraId="06224AC5" w14:textId="3A34A19D" w:rsidR="000A6EBB" w:rsidRDefault="008B29C6">
      <w:pPr>
        <w:widowControl w:val="0"/>
        <w:autoSpaceDE w:val="0"/>
        <w:autoSpaceDN w:val="0"/>
        <w:adjustRightInd w:val="0"/>
        <w:spacing w:line="480" w:lineRule="auto"/>
        <w:ind w:firstLine="720"/>
        <w:rPr>
          <w:rFonts w:ascii="Arial" w:hAnsi="Arial" w:cs="Arial"/>
          <w:sz w:val="20"/>
          <w:szCs w:val="20"/>
        </w:rPr>
        <w:pPrChange w:id="106" w:author="John Bruno" w:date="2018-01-04T10:54:00Z">
          <w:pPr>
            <w:widowControl w:val="0"/>
            <w:spacing w:line="480" w:lineRule="auto"/>
            <w:ind w:firstLine="720"/>
          </w:pPr>
        </w:pPrChange>
      </w:pPr>
      <w:r w:rsidRPr="00286D05">
        <w:rPr>
          <w:rFonts w:ascii="Arial" w:hAnsi="Arial" w:cs="Arial"/>
          <w:sz w:val="20"/>
          <w:szCs w:val="20"/>
        </w:rPr>
        <w:t xml:space="preserve">Not all of these effects will be realized in every </w:t>
      </w:r>
      <w:del w:id="107" w:author="John Bruno" w:date="2017-12-22T18:10:00Z">
        <w:r w:rsidRPr="00286D05" w:rsidDel="00A81A87">
          <w:rPr>
            <w:rFonts w:ascii="Arial" w:hAnsi="Arial" w:cs="Arial"/>
            <w:sz w:val="20"/>
            <w:szCs w:val="20"/>
          </w:rPr>
          <w:delText>reserve</w:delText>
        </w:r>
      </w:del>
      <w:ins w:id="108" w:author="John Bruno" w:date="2017-12-22T18:10:00Z">
        <w:r w:rsidR="00A81A87">
          <w:rPr>
            <w:rFonts w:ascii="Arial" w:hAnsi="Arial" w:cs="Arial"/>
            <w:sz w:val="20"/>
            <w:szCs w:val="20"/>
          </w:rPr>
          <w:t>MPA</w:t>
        </w:r>
      </w:ins>
      <w:r w:rsidRPr="00286D05">
        <w:rPr>
          <w:rFonts w:ascii="Arial" w:hAnsi="Arial" w:cs="Arial"/>
          <w:sz w:val="20"/>
          <w:szCs w:val="20"/>
        </w:rPr>
        <w:t xml:space="preserve">. For example, individuals can acclimatize </w:t>
      </w:r>
      <w:del w:id="109" w:author="John Bruno" w:date="2017-12-20T16:38:00Z">
        <w:r w:rsidRPr="00286D05" w:rsidDel="00873B79">
          <w:rPr>
            <w:rFonts w:ascii="Arial" w:hAnsi="Arial" w:cs="Arial"/>
            <w:sz w:val="20"/>
            <w:szCs w:val="20"/>
          </w:rPr>
          <w:delText xml:space="preserve">to a degree, </w:delText>
        </w:r>
      </w:del>
      <w:r w:rsidRPr="00286D05">
        <w:rPr>
          <w:rFonts w:ascii="Arial" w:hAnsi="Arial" w:cs="Arial"/>
          <w:sz w:val="20"/>
          <w:szCs w:val="20"/>
        </w:rPr>
        <w:t xml:space="preserve">and populations can adapt to warming. </w:t>
      </w:r>
      <w:r w:rsidR="00B40B27" w:rsidRPr="00286D05">
        <w:rPr>
          <w:rFonts w:ascii="Arial" w:hAnsi="Arial" w:cs="Arial"/>
          <w:sz w:val="20"/>
          <w:szCs w:val="20"/>
        </w:rPr>
        <w:t>However, t</w:t>
      </w:r>
      <w:r w:rsidRPr="00286D05">
        <w:rPr>
          <w:rFonts w:ascii="Arial" w:hAnsi="Arial" w:cs="Arial"/>
          <w:sz w:val="20"/>
          <w:szCs w:val="20"/>
        </w:rPr>
        <w:t xml:space="preserve">here are limits to the scope and rate of both acclimatization and </w:t>
      </w:r>
      <w:r w:rsidRPr="00A64A65">
        <w:rPr>
          <w:rFonts w:ascii="Arial" w:hAnsi="Arial" w:cs="Arial"/>
          <w:sz w:val="20"/>
          <w:szCs w:val="20"/>
        </w:rPr>
        <w:t xml:space="preserve">adaptation </w:t>
      </w:r>
      <w:r w:rsidR="00747A74" w:rsidRPr="00FD606E">
        <w:rPr>
          <w:rFonts w:ascii="Arial" w:hAnsi="Arial" w:cs="Arial"/>
          <w:sz w:val="20"/>
          <w:szCs w:val="20"/>
        </w:rPr>
        <w:t>that</w:t>
      </w:r>
      <w:r w:rsidRPr="00FD606E">
        <w:rPr>
          <w:rFonts w:ascii="Arial" w:hAnsi="Arial" w:cs="Arial"/>
          <w:sz w:val="20"/>
          <w:szCs w:val="20"/>
        </w:rPr>
        <w:t xml:space="preserve"> vary with phylogenetic history, life history, and other biological attributes. Moreover, anthropogenic warming is occurring </w:t>
      </w:r>
      <w:r w:rsidR="00BA62FC" w:rsidRPr="00FD606E">
        <w:rPr>
          <w:rFonts w:ascii="Arial" w:hAnsi="Arial" w:cs="Arial"/>
          <w:sz w:val="20"/>
          <w:szCs w:val="20"/>
        </w:rPr>
        <w:t>far</w:t>
      </w:r>
      <w:r w:rsidRPr="00FD606E">
        <w:rPr>
          <w:rFonts w:ascii="Arial" w:hAnsi="Arial" w:cs="Arial"/>
          <w:sz w:val="20"/>
          <w:szCs w:val="20"/>
        </w:rPr>
        <w:t xml:space="preserve"> more rapidly than</w:t>
      </w:r>
      <w:r w:rsidR="00C57418" w:rsidRPr="00FD606E">
        <w:rPr>
          <w:rFonts w:ascii="Arial" w:hAnsi="Arial" w:cs="Arial"/>
          <w:sz w:val="20"/>
          <w:szCs w:val="20"/>
        </w:rPr>
        <w:t xml:space="preserve"> </w:t>
      </w:r>
      <w:r w:rsidR="00BA62FC" w:rsidRPr="00FD606E">
        <w:rPr>
          <w:rFonts w:ascii="Arial" w:hAnsi="Arial" w:cs="Arial"/>
          <w:sz w:val="20"/>
          <w:szCs w:val="20"/>
        </w:rPr>
        <w:t xml:space="preserve">natural warming </w:t>
      </w:r>
      <w:r w:rsidR="00DF643E" w:rsidRPr="00FD606E">
        <w:rPr>
          <w:rFonts w:ascii="Arial" w:hAnsi="Arial" w:cs="Arial"/>
          <w:sz w:val="20"/>
          <w:szCs w:val="20"/>
        </w:rPr>
        <w:t xml:space="preserve">has </w:t>
      </w:r>
      <w:r w:rsidR="00C57418" w:rsidRPr="00FD606E">
        <w:rPr>
          <w:rFonts w:ascii="Arial" w:hAnsi="Arial" w:cs="Arial"/>
          <w:sz w:val="20"/>
          <w:szCs w:val="20"/>
        </w:rPr>
        <w:t>over the last 65 million years</w:t>
      </w:r>
      <w:r w:rsidR="00824A3F" w:rsidRPr="00FD606E">
        <w:rPr>
          <w:rFonts w:ascii="Arial" w:hAnsi="Arial" w:cs="Arial"/>
          <w:sz w:val="20"/>
          <w:szCs w:val="20"/>
        </w:rPr>
        <w:fldChar w:fldCharType="begin" w:fldLock="1"/>
      </w:r>
      <w:r w:rsidR="00AC6447" w:rsidRPr="00A64A65">
        <w:rPr>
          <w:rFonts w:ascii="Arial" w:hAnsi="Arial" w:cs="Arial"/>
          <w:sz w:val="20"/>
          <w:szCs w:val="20"/>
        </w:rPr>
        <w:instrText>ADDIN CSL_CITATION { "citationID" : "1svccbg6fr", "citationItems" : [ { "id" : "ITEM-1", "itemData" : { "DOI" : "10.1126/science.1237123", "ISBN" : "1354-1013", "ISSN" : "0036-8075", "PMID" : "23908225", "abstract" : "Terrestrial ecosystems have encountered substantial warming over the past century, with temperatures increasing about twice as rapidly over land as over the oceans. Here, we review the likelihood of continued changes in terrestrial climate, including analyses of the Coupled Model Intercomparison Project global climate model ensemble. Inertia toward continued emissions creates potential 21st-century global warming that is comparable in magnitude to that of the largest global changes in the past 65 million years but is orders of magnitude more rapid. The rate of warming implies a velocity of climate change and required range shifts of up to several kilometers per year, raising the prospect of daunting challenges for ecosystems, especially in the context of extensive land use and degradation, changes in frequency and severity of extreme events, and interactions with other stresses.", "author" : [ { "dropping-particle" : "", "family" : "Diffenbaugh", "given" : "Noah S", "non-dropping-particle" : "", "parse-names" : false, "suffix" : "" }, { "dropping-particle" : "", "family" : "Field", "given" : "Christopher B", "non-dropping-particle" : "", "parse-names" : false, "suffix" : "" } ], "container-title" : "Science", "id" : "ITEM-1", "issue" : "6145", "issued" : { "date-parts" : [ [ "2013" ] ] }, "page" : "486-492", "title" : "Changes in Ecologically Critical Terrestrial Climate Conditions", "type" : "article-journal", "volume" : "341" }, "uris" : [ "http://www.mendeley.com/documents/?uuid=6e543656-a8cc-4fa2-8904-1ac9e31ad662" ] } ], "mendeley" : { "formattedCitation" : "&lt;sup&gt;19&lt;/sup&gt;", "plainTextFormattedCitation" : "19", "previouslyFormattedCitation" : "&lt;sup&gt;18&lt;/sup&gt;" }, "properties" : { "formattedCitation" : "{\\rtf \\super 22\\nosupersub{}}", "noteIndex" : 0, "plainCitation" : "22" }, "schema" : "https://github.com/citation-style-language/schema/raw/master/csl-citation.json" }</w:instrText>
      </w:r>
      <w:r w:rsidR="00824A3F" w:rsidRPr="00FD606E">
        <w:rPr>
          <w:rFonts w:ascii="Arial" w:hAnsi="Arial" w:cs="Arial"/>
          <w:sz w:val="20"/>
          <w:szCs w:val="20"/>
          <w:rPrChange w:id="110" w:author="John Bruno" w:date="2018-01-04T10:54:00Z">
            <w:rPr>
              <w:rFonts w:ascii="Arial" w:hAnsi="Arial" w:cs="Arial"/>
              <w:sz w:val="20"/>
              <w:szCs w:val="20"/>
            </w:rPr>
          </w:rPrChange>
        </w:rPr>
        <w:fldChar w:fldCharType="separate"/>
      </w:r>
      <w:r w:rsidR="00AC6447" w:rsidRPr="00FD606E">
        <w:rPr>
          <w:rFonts w:ascii="Arial" w:eastAsia="Times New Roman" w:hAnsi="Arial" w:cs="Arial"/>
          <w:noProof/>
          <w:sz w:val="20"/>
          <w:szCs w:val="20"/>
          <w:vertAlign w:val="superscript"/>
        </w:rPr>
        <w:t>19</w:t>
      </w:r>
      <w:r w:rsidR="00824A3F" w:rsidRPr="00FD606E">
        <w:rPr>
          <w:rFonts w:ascii="Arial" w:hAnsi="Arial" w:cs="Arial"/>
          <w:sz w:val="20"/>
          <w:szCs w:val="20"/>
        </w:rPr>
        <w:fldChar w:fldCharType="end"/>
      </w:r>
      <w:r w:rsidR="00C57418" w:rsidRPr="00A64A65">
        <w:rPr>
          <w:rFonts w:ascii="Arial" w:hAnsi="Arial" w:cs="Arial"/>
          <w:sz w:val="20"/>
          <w:szCs w:val="20"/>
        </w:rPr>
        <w:t>.</w:t>
      </w:r>
      <w:ins w:id="111" w:author="John Bruno" w:date="2018-01-04T11:00:00Z">
        <w:r w:rsidR="00A41C25">
          <w:rPr>
            <w:rFonts w:ascii="Arial" w:hAnsi="Arial" w:cs="Arial"/>
            <w:sz w:val="20"/>
            <w:szCs w:val="20"/>
          </w:rPr>
          <w:t xml:space="preserve"> I</w:t>
        </w:r>
      </w:ins>
      <w:del w:id="112" w:author="John Bruno" w:date="2018-01-04T11:00:00Z">
        <w:r w:rsidR="00C57418" w:rsidRPr="00A64A65" w:rsidDel="00A41C25">
          <w:rPr>
            <w:rFonts w:ascii="Arial" w:hAnsi="Arial" w:cs="Arial"/>
            <w:sz w:val="20"/>
            <w:szCs w:val="20"/>
          </w:rPr>
          <w:delText xml:space="preserve"> </w:delText>
        </w:r>
      </w:del>
      <w:ins w:id="113" w:author="John Bruno" w:date="2018-01-04T11:00:00Z">
        <w:r w:rsidR="00A41C25">
          <w:rPr>
            <w:rFonts w:ascii="Arial" w:hAnsi="Arial" w:cs="Arial"/>
            <w:sz w:val="20"/>
            <w:szCs w:val="20"/>
          </w:rPr>
          <w:t xml:space="preserve">f emissions quickly peak and stabilize </w:t>
        </w:r>
        <w:r w:rsidR="002B012F">
          <w:rPr>
            <w:rFonts w:ascii="Arial" w:hAnsi="Arial" w:cs="Arial"/>
            <w:sz w:val="20"/>
            <w:szCs w:val="20"/>
          </w:rPr>
          <w:t>in the next few de</w:t>
        </w:r>
        <w:r w:rsidR="00A41C25">
          <w:rPr>
            <w:rFonts w:ascii="Arial" w:hAnsi="Arial" w:cs="Arial"/>
            <w:sz w:val="20"/>
            <w:szCs w:val="20"/>
          </w:rPr>
          <w:t>c</w:t>
        </w:r>
      </w:ins>
      <w:ins w:id="114" w:author="John Bruno" w:date="2018-01-04T11:05:00Z">
        <w:r w:rsidR="002B012F">
          <w:rPr>
            <w:rFonts w:ascii="Arial" w:hAnsi="Arial" w:cs="Arial"/>
            <w:sz w:val="20"/>
            <w:szCs w:val="20"/>
          </w:rPr>
          <w:t>a</w:t>
        </w:r>
      </w:ins>
      <w:ins w:id="115" w:author="John Bruno" w:date="2018-01-04T11:00:00Z">
        <w:r w:rsidR="00A41C25">
          <w:rPr>
            <w:rFonts w:ascii="Arial" w:hAnsi="Arial" w:cs="Arial"/>
            <w:sz w:val="20"/>
            <w:szCs w:val="20"/>
          </w:rPr>
          <w:t xml:space="preserve">des (RCP 4.5) forecasted </w:t>
        </w:r>
        <w:r w:rsidR="00A41C25" w:rsidRPr="00244952">
          <w:rPr>
            <w:rFonts w:ascii="Arial" w:hAnsi="Arial" w:cs="Arial"/>
            <w:sz w:val="20"/>
            <w:szCs w:val="20"/>
          </w:rPr>
          <w:t>impacts on marine organisms and ecosystems</w:t>
        </w:r>
        <w:r w:rsidR="00A41C25" w:rsidRPr="00244952">
          <w:rPr>
            <w:rFonts w:ascii="Arial" w:hAnsi="Arial" w:cs="Arial"/>
            <w:sz w:val="20"/>
            <w:szCs w:val="20"/>
          </w:rPr>
          <w:fldChar w:fldCharType="begin" w:fldLock="1"/>
        </w:r>
        <w:r w:rsidR="00A41C25" w:rsidRPr="00244952">
          <w:rPr>
            <w:rFonts w:ascii="Arial" w:hAnsi="Arial" w:cs="Arial"/>
            <w:sz w:val="20"/>
            <w:szCs w:val="20"/>
          </w:rPr>
          <w:instrText>ADDIN CSL_CITATION { "citationItems" : [ { "id" : "ITEM-1", "itemData" : { "DOI" : "10.1126/science.aac4722", "ISBN" : "10.1126/science.aac4722", "ISSN" : "0036-8075", "PMID" : "26138982", "abstract" : "The ocean moderates anthropogenic climate change at the cost of profound alterations of its physics, chemistry, ecology, and services. Here, we evaluate and compare the risks of impacts on marine and coastal ecosystems\u2014and the goods and services they provide\u2014for growing cumulative carbon emissions under two contrasting emissions scenarios. The current emissions trajectory would rapidly and significantly alter many ecosystems and the associated services on which humans heavily depend. A reduced emissions scenario\u2014 consistent with the Copenhagen Accord\u2019s goal of a global temperature increase of less than 2\u00b0C\u2014is much more favorable to the ocean but still substantially alters important marine ecosystems and associated goods and services. The management options to address ocean impacts narrow as the ocean warms and acidifies. Consequently, any new climate regime that fails to minimize ocean impacts would be incomplete and inadequate.", "author" : [ { "dropping-particle" : "", "family" : "Gattuso", "given" : "J.- P.", "non-dropping-particle" : "", "parse-names" : false, "suffix" : "" }, { "dropping-particle" : "", "family" : "Magnan", "given" : "A.", "non-dropping-particle" : "", "parse-names" : false, "suffix" : "" }, { "dropping-particle" : "", "family" : "Bille", "given" : "R.", "non-dropping-particle" : "", "parse-names" : false, "suffix" : "" }, { "dropping-particle" : "", "family" : "Cheung", "given" : "W. W. L.", "non-dropping-particle" : "", "parse-names" : false, "suffix" : "" }, { "dropping-particle" : "", "family" : "Howes", "given" : "E. L.", "non-dropping-particle" : "", "parse-names" : false, "suffix" : "" }, { "dropping-particle" : "", "family" : "Joos", "given" : "F.", "non-dropping-particle" : "", "parse-names" : false, "suffix" : "" }, { "dropping-particle" : "", "family" : "Allemand", "given" : "D.", "non-dropping-particle" : "", "parse-names" : false, "suffix" : "" }, { "dropping-particle" : "", "family" : "Bopp", "given" : "L.", "non-dropping-particle" : "", "parse-names" : false, "suffix" : "" }, { "dropping-particle" : "", "family" : "Cooley", "given" : "S. R.", "non-dropping-particle" : "", "parse-names" : false, "suffix" : "" }, { "dropping-particle" : "", "family" : "Eakin", "given" : "C. M.", "non-dropping-particle" : "", "parse-names" : false, "suffix" : "" }, { "dropping-particle" : "", "family" : "Hoegh-Guldberg", "given" : "O.", "non-dropping-particle" : "", "parse-names" : false, "suffix" : "" }, { "dropping-particle" : "", "family" : "Kelly", "given" : "R. P.", "non-dropping-particle" : "", "parse-names" : false, "suffix" : "" }, { "dropping-particle" : "", "family" : "Portner", "given" : "H.- O.", "non-dropping-particle" : "", "parse-names" : false, "suffix" : "" }, { "dropping-particle" : "", "family" : "Rogers", "given" : "a. D.", "non-dropping-particle" : "", "parse-names" : false, "suffix" : "" }, { "dropping-particle" : "", "family" : "Baxter", "given" : "J. M.", "non-dropping-particle" : "", "parse-names" : false, "suffix" : "" }, { "dropping-particle" : "", "family" : "Laffoley", "given" : "D.", "non-dropping-particle" : "", "parse-names" : false, "suffix" : "" }, { "dropping-particle" : "", "family" : "Osborn", "given" : "D.", "non-dropping-particle" : "", "parse-names" : false, "suffix" : "" }, { "dropping-particle" : "", "family" : "Rankovic", "given" : "A.", "non-dropping-particle" : "", "parse-names" : false, "suffix" : "" }, { "dropping-particle" : "", "family" : "Rochette", "given" : "J.", "non-dropping-particle" : "", "parse-names" : false, "suffix" : "" }, { "dropping-particle" : "", "family" : "Sumaila", "given" : "U. R.", "non-dropping-particle" : "", "parse-names" : false, "suffix" : "" }, { "dropping-particle" : "", "family" : "Treyer", "given" : "S.", "non-dropping-particle" : "", "parse-names" : false, "suffix" : "" }, { "dropping-particle" : "", "family" : "Turley", "given" : "C.", "non-dropping-particle" : "", "parse-names" : false, "suffix" : "" } ], "container-title" : "Science", "id" : "ITEM-1", "issue" : "6243", "issued" : { "date-parts" : [ [ "2015" ] ] }, "page" : "aac4722-1-aac4722-10", "title" : "Contrasting futures for ocean and society from different anthropogenic CO2 emissions scenarios", "type" : "article-journal", "volume" : "349" }, "uris" : [ "http://www.mendeley.com/documents/?uuid=2914c67b-1c5a-4a5e-80d8-ff350a8623f8" ] }, { "id" : "ITEM-2",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"ITEM-2",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"http://www.mendeley.com/documents/?uuid=884205fb-e30f-4ff2-ad12-456ebf364cec" ] } ], "mendeley" : { "formattedCitation" : "&lt;sup&gt;10,11&lt;/sup&gt;", "plainTextFormattedCitation" : "10,11", "previouslyFormattedCitation" : "&lt;sup&gt;10,11&lt;/sup&gt;" }, "properties" : { "noteIndex" : 0 }, "schema" : "https://github.com/citation-style-language/schema/raw/master/csl-citation.json" }</w:instrText>
        </w:r>
        <w:r w:rsidR="00A41C25" w:rsidRPr="00244952">
          <w:rPr>
            <w:rFonts w:ascii="Arial" w:hAnsi="Arial" w:cs="Arial"/>
            <w:sz w:val="20"/>
            <w:szCs w:val="20"/>
          </w:rPr>
          <w:fldChar w:fldCharType="separate"/>
        </w:r>
        <w:r w:rsidR="00A41C25" w:rsidRPr="00244952">
          <w:rPr>
            <w:rFonts w:ascii="Arial" w:hAnsi="Arial" w:cs="Arial"/>
            <w:noProof/>
            <w:sz w:val="20"/>
            <w:szCs w:val="20"/>
            <w:vertAlign w:val="superscript"/>
          </w:rPr>
          <w:t>10,11</w:t>
        </w:r>
        <w:r w:rsidR="00A41C25" w:rsidRPr="00244952">
          <w:rPr>
            <w:rFonts w:ascii="Arial" w:hAnsi="Arial" w:cs="Arial"/>
            <w:sz w:val="20"/>
            <w:szCs w:val="20"/>
          </w:rPr>
          <w:fldChar w:fldCharType="end"/>
        </w:r>
        <w:r w:rsidR="00A41C25">
          <w:rPr>
            <w:rFonts w:ascii="Arial" w:hAnsi="Arial" w:cs="Arial"/>
            <w:sz w:val="20"/>
            <w:szCs w:val="20"/>
          </w:rPr>
          <w:t xml:space="preserve"> would presumably be reduced, although by how much is unclear</w:t>
        </w:r>
      </w:ins>
      <w:ins w:id="116" w:author="John Bruno" w:date="2018-01-04T11:01:00Z">
        <w:r w:rsidR="00580E7E">
          <w:rPr>
            <w:rFonts w:ascii="Arial" w:hAnsi="Arial" w:cs="Arial"/>
            <w:sz w:val="20"/>
            <w:szCs w:val="20"/>
          </w:rPr>
          <w:t xml:space="preserve">. </w:t>
        </w:r>
      </w:ins>
      <w:moveToRangeStart w:id="117" w:author="John Bruno" w:date="2017-12-22T18:08:00Z" w:name="move501729443"/>
      <w:moveTo w:id="118" w:author="John Bruno" w:date="2017-12-22T18:08:00Z">
        <w:del w:id="119" w:author="John Bruno" w:date="2018-01-04T10:53:00Z">
          <w:r w:rsidR="000A6EBB" w:rsidRPr="00A64A65" w:rsidDel="00A64A65">
            <w:rPr>
              <w:rFonts w:ascii="Arial" w:hAnsi="Arial" w:cs="Arial"/>
              <w:sz w:val="20"/>
              <w:szCs w:val="20"/>
            </w:rPr>
            <w:delText>and thus</w:delText>
          </w:r>
        </w:del>
        <w:del w:id="120" w:author="John Bruno" w:date="2018-01-04T10:54:00Z">
          <w:r w:rsidR="000A6EBB" w:rsidRPr="00FD606E" w:rsidDel="00A64A65">
            <w:rPr>
              <w:rFonts w:ascii="Arial" w:hAnsi="Arial" w:cs="Arial"/>
              <w:sz w:val="20"/>
              <w:szCs w:val="20"/>
            </w:rPr>
            <w:delText xml:space="preserve"> </w:delText>
          </w:r>
        </w:del>
        <w:del w:id="121" w:author="John Bruno" w:date="2018-01-04T10:56:00Z">
          <w:r w:rsidR="000A6EBB" w:rsidRPr="00FD606E" w:rsidDel="00FD606E">
            <w:rPr>
              <w:rFonts w:ascii="Arial" w:hAnsi="Arial" w:cs="Arial"/>
              <w:sz w:val="20"/>
              <w:szCs w:val="20"/>
            </w:rPr>
            <w:delText>presumably reduce</w:delText>
          </w:r>
        </w:del>
        <w:del w:id="122" w:author="John Bruno" w:date="2018-01-04T10:54:00Z">
          <w:r w:rsidR="000A6EBB" w:rsidRPr="00FD606E" w:rsidDel="00A64A65">
            <w:rPr>
              <w:rFonts w:ascii="Arial" w:hAnsi="Arial" w:cs="Arial"/>
              <w:sz w:val="20"/>
              <w:szCs w:val="20"/>
            </w:rPr>
            <w:delText>d</w:delText>
          </w:r>
        </w:del>
        <w:del w:id="123" w:author="John Bruno" w:date="2018-01-04T10:56:00Z">
          <w:r w:rsidR="000A6EBB" w:rsidRPr="00FD606E" w:rsidDel="00FD606E">
            <w:rPr>
              <w:rFonts w:ascii="Arial" w:hAnsi="Arial" w:cs="Arial"/>
              <w:sz w:val="20"/>
              <w:szCs w:val="20"/>
            </w:rPr>
            <w:delText xml:space="preserve"> impacts on marine organisms</w:delText>
          </w:r>
          <w:r w:rsidR="000A6EBB" w:rsidRPr="00FD606E" w:rsidDel="00FD606E">
            <w:rPr>
              <w:rFonts w:ascii="Arial" w:hAnsi="Arial" w:cs="Arial"/>
              <w:sz w:val="20"/>
              <w:szCs w:val="20"/>
            </w:rPr>
            <w:fldChar w:fldCharType="begin" w:fldLock="1"/>
          </w:r>
          <w:r w:rsidR="000A6EBB" w:rsidRPr="00FD606E" w:rsidDel="00FD606E">
            <w:rPr>
              <w:rFonts w:ascii="Arial" w:hAnsi="Arial" w:cs="Arial"/>
              <w:sz w:val="20"/>
              <w:szCs w:val="20"/>
            </w:rPr>
            <w:delInstrText>ADDIN CSL_CITATION { "citationItems" : [ { "id" : "ITEM-1", "itemData" : { "DOI" : "10.1126/science.aac4722", "ISBN" : "10.1126/science.aac4722", "ISSN" : "0036-8075", "PMID" : "26138982", "abstract" : "The ocean moderates anthropogenic climate change at the cost of profound alterations of its physics, chemistry, ecology, and services. Here, we evaluate and compare the risks of impacts on marine and coastal ecosystems\u2014and the goods and services they provide\u2014for growing cumulative carbon emissions under two contrasting emissions scenarios. The current emissions trajectory would rapidly and significantly alter many ecosystems and the associated services on which humans heavily depend. A reduced emissions scenario\u2014 consistent with the Copenhagen Accord\u2019s goal of a global temperature increase of less than 2\u00b0C\u2014is much more favorable to the ocean but still substantially alters important marine ecosystems and associated goods and services. The management options to address ocean impacts narrow as the ocean warms and acidifies. Consequently, any new climate regime that fails to minimize ocean impacts would be incomplete and inadequate.", "author" : [ { "dropping-particle" : "", "family" : "Gattuso", "given" : "J.- P.", "non-dropping-particle" : "", "parse-names" : false, "suffix" : "" }, { "dropping-particle" : "", "family" : "Magnan", "given" : "A.", "non-dropping-particle" : "", "parse-names" : false, "suffix" : "" }, { "dropping-particle" : "", "family" : "Bille", "given" : "R.", "non-dropping-particle" : "", "parse-names" : false, "suffix" : "" }, { "dropping-particle" : "", "family" : "Cheung", "given" : "W. W. L.", "non-dropping-particle" : "", "parse-names" : false, "suffix" : "" }, { "dropping-particle" : "", "family" : "Howes", "given" : "E. L.", "non-dropping-particle" : "", "parse-names" : false, "suffix" : "" }, { "dropping-particle" : "", "family" : "Joos", "given" : "F.", "non-dropping-particle" : "", "parse-names" : false, "suffix" : "" }, { "dropping-particle" : "", "family" : "Allemand", "given" : "D.", "non-dropping-particle" : "", "parse-names" : false, "suffix" : "" }, { "dropping-particle" : "", "family" : "Bopp", "given" : "L.", "non-dropping-particle" : "", "parse-names" : false, "suffix" : "" }, { "dropping-particle" : "", "family" : "Cooley", "given" : "S. R.", "non-dropping-particle" : "", "parse-names" : false, "suffix" : "" }, { "dropping-particle" : "", "family" : "Eakin", "given" : "C. M.", "non-dropping-particle" : "", "parse-names" : false, "suffix" : "" }, { "dropping-particle" : "", "family" : "Hoegh-Guldberg", "given" : "O.", "non-dropping-particle" : "", "parse-names" : false, "suffix" : "" }, { "dropping-particle" : "", "family" : "Kelly", "given" : "R. P.", "non-dropping-particle" : "", "parse-names" : false, "suffix" : "" }, { "dropping-particle" : "", "family" : "Portner", "given" : "H.- O.", "non-dropping-particle" : "", "parse-names" : false, "suffix" : "" }, { "dropping-particle" : "", "family" : "Rogers", "given" : "a. D.", "non-dropping-particle" : "", "parse-names" : false, "suffix" : "" }, { "dropping-particle" : "", "family" : "Baxter", "given" : "J. M.", "non-dropping-particle" : "", "parse-names" : false, "suffix" : "" }, { "dropping-particle" : "", "family" : "Laffoley", "given" : "D.", "non-dropping-particle" : "", "parse-names" : false, "suffix" : "" }, { "dropping-particle" : "", "family" : "Osborn", "given" : "D.", "non-dropping-particle" : "", "parse-names" : false, "suffix" : "" }, { "dropping-particle" : "", "family" : "Rankovic", "given" : "A.", "non-dropping-particle" : "", "parse-names" : false, "suffix" : "" }, { "dropping-particle" : "", "family" : "Rochette", "given" : "J.", "non-dropping-particle" : "", "parse-names" : false, "suffix" : "" }, { "dropping-particle" : "", "family" : "Sumaila", "given" : "U. R.", "non-dropping-particle" : "", "parse-names" : false, "suffix" : "" }, { "dropping-particle" : "", "family" : "Treyer", "given" : "S.", "non-dropping-particle" : "", "parse-names" : false, "suffix" : "" }, { "dropping-particle" : "", "family" : "Turley", "given" : "C.", "non-dropping-particle" : "", "parse-names" : false, "suffix" : "" } ], "container-title" : "Science", "id" : "ITEM-1", "issue" : "6243", "issued" : { "date-parts" : [ [ "2015" ] ] }, "page" : "aac4722-1-aac4722-10", "title" : "Contrasting futures for ocean and society from different anthropogenic CO2 emissions scenarios", "type" : "article-journal", "volume" : "349" }, "uris" : [ "http://www.mendeley.com/documents/?uuid=2914c67b-1c5a-4a5e-80d8-ff350a8623f8" ] }, { "id" : "ITEM-2",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"ITEM-2",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"http://www.mendeley.com/documents/?uuid=884205fb-e30f-4ff2-ad12-456ebf364cec" ] } ], "mendeley" : { "formattedCitation" : "&lt;sup&gt;10,11&lt;/sup&gt;", "plainTextFormattedCitation" : "10,11", "previouslyFormattedCitation" : "&lt;sup&gt;10,11&lt;/sup&gt;" }, "properties" : { "noteIndex" : 0 }, "schema" : "https://github.com/citation-style-language/schema/raw/master/csl-citation.json" }</w:delInstrText>
          </w:r>
          <w:r w:rsidR="000A6EBB" w:rsidRPr="00FD606E" w:rsidDel="00FD606E">
            <w:rPr>
              <w:rFonts w:ascii="Arial" w:hAnsi="Arial" w:cs="Arial"/>
              <w:sz w:val="20"/>
              <w:szCs w:val="20"/>
            </w:rPr>
            <w:fldChar w:fldCharType="separate"/>
          </w:r>
          <w:r w:rsidR="000A6EBB" w:rsidRPr="00FD606E" w:rsidDel="00FD606E">
            <w:rPr>
              <w:rFonts w:ascii="Arial" w:hAnsi="Arial" w:cs="Arial"/>
              <w:noProof/>
              <w:sz w:val="20"/>
              <w:szCs w:val="20"/>
              <w:vertAlign w:val="superscript"/>
            </w:rPr>
            <w:delText>10,11</w:delText>
          </w:r>
          <w:r w:rsidR="000A6EBB" w:rsidRPr="00FD606E" w:rsidDel="00FD606E">
            <w:rPr>
              <w:rFonts w:ascii="Arial" w:hAnsi="Arial" w:cs="Arial"/>
              <w:sz w:val="20"/>
              <w:szCs w:val="20"/>
            </w:rPr>
            <w:fldChar w:fldCharType="end"/>
          </w:r>
          <w:r w:rsidR="000A6EBB" w:rsidRPr="00A64A65" w:rsidDel="00FD606E">
            <w:rPr>
              <w:rFonts w:ascii="Arial" w:hAnsi="Arial" w:cs="Arial"/>
              <w:sz w:val="20"/>
              <w:szCs w:val="20"/>
            </w:rPr>
            <w:delText>.</w:delText>
          </w:r>
        </w:del>
      </w:moveTo>
    </w:p>
    <w:moveToRangeEnd w:id="117"/>
    <w:p w14:paraId="31710C08" w14:textId="1B1EBE23" w:rsidR="000A6EBB" w:rsidRPr="00ED4D93" w:rsidDel="00A64A65" w:rsidRDefault="000A6EBB" w:rsidP="00C10F9D">
      <w:pPr>
        <w:widowControl w:val="0"/>
        <w:autoSpaceDE w:val="0"/>
        <w:autoSpaceDN w:val="0"/>
        <w:adjustRightInd w:val="0"/>
        <w:spacing w:line="480" w:lineRule="auto"/>
        <w:ind w:firstLine="720"/>
        <w:rPr>
          <w:del w:id="124" w:author="John Bruno" w:date="2018-01-04T10:54:00Z"/>
          <w:rFonts w:ascii="Arial" w:hAnsi="Arial" w:cs="Arial"/>
          <w:i/>
          <w:sz w:val="20"/>
          <w:szCs w:val="20"/>
          <w:rPrChange w:id="125" w:author="John Bruno" w:date="2017-12-23T10:30:00Z">
            <w:rPr>
              <w:del w:id="126" w:author="John Bruno" w:date="2018-01-04T10:54:00Z"/>
              <w:rFonts w:ascii="Arial" w:hAnsi="Arial" w:cs="Arial"/>
              <w:sz w:val="20"/>
              <w:szCs w:val="20"/>
            </w:rPr>
          </w:rPrChange>
        </w:rPr>
      </w:pPr>
    </w:p>
    <w:p w14:paraId="0DA416D6" w14:textId="56209CE2" w:rsidR="007F1C61" w:rsidRDefault="00BF6120" w:rsidP="0010220F">
      <w:pPr>
        <w:widowControl w:val="0"/>
        <w:autoSpaceDE w:val="0"/>
        <w:autoSpaceDN w:val="0"/>
        <w:adjustRightInd w:val="0"/>
        <w:spacing w:line="480" w:lineRule="auto"/>
        <w:ind w:firstLine="720"/>
        <w:rPr>
          <w:ins w:id="127" w:author="John Bruno" w:date="2018-01-04T11:10:00Z"/>
          <w:rFonts w:ascii="Arial" w:hAnsi="Arial" w:cs="Arial"/>
          <w:sz w:val="20"/>
          <w:szCs w:val="20"/>
        </w:rPr>
      </w:pPr>
      <w:r w:rsidRPr="00286D05">
        <w:rPr>
          <w:rFonts w:ascii="Arial" w:hAnsi="Arial" w:cs="Arial"/>
          <w:sz w:val="20"/>
          <w:szCs w:val="20"/>
        </w:rPr>
        <w:t xml:space="preserve">Under RCP 8.5, by 2050 trends in warming and </w:t>
      </w:r>
      <w:r w:rsidR="007213EF" w:rsidRPr="00286D05">
        <w:rPr>
          <w:rFonts w:ascii="Arial" w:hAnsi="Arial" w:cs="Arial"/>
          <w:sz w:val="20"/>
          <w:szCs w:val="20"/>
        </w:rPr>
        <w:t>deoxygenation</w:t>
      </w:r>
      <w:r w:rsidR="00F318C3">
        <w:rPr>
          <w:rFonts w:ascii="Arial" w:hAnsi="Arial" w:cs="Arial"/>
          <w:sz w:val="20"/>
          <w:szCs w:val="20"/>
        </w:rPr>
        <w:t>, as well as declining pH,</w:t>
      </w:r>
      <w:r w:rsidRPr="00286D05">
        <w:rPr>
          <w:rFonts w:ascii="Arial" w:hAnsi="Arial" w:cs="Arial"/>
          <w:sz w:val="20"/>
          <w:szCs w:val="20"/>
        </w:rPr>
        <w:t xml:space="preserve"> </w:t>
      </w:r>
      <w:ins w:id="128" w:author="John Bruno" w:date="2017-12-20T16:37:00Z">
        <w:r w:rsidR="00873B79">
          <w:rPr>
            <w:rFonts w:ascii="Arial" w:hAnsi="Arial" w:cs="Arial"/>
            <w:sz w:val="20"/>
            <w:szCs w:val="20"/>
          </w:rPr>
          <w:t xml:space="preserve">all </w:t>
        </w:r>
      </w:ins>
      <w:r w:rsidR="00F90C39" w:rsidRPr="00286D05">
        <w:rPr>
          <w:rFonts w:ascii="Arial" w:hAnsi="Arial" w:cs="Arial"/>
          <w:sz w:val="20"/>
          <w:szCs w:val="20"/>
        </w:rPr>
        <w:t>exceed background variability over 86% of the ocean</w:t>
      </w:r>
      <w:r w:rsidR="009D0DEB" w:rsidRPr="00286D05">
        <w:rPr>
          <w:rFonts w:ascii="Arial" w:hAnsi="Arial" w:cs="Arial"/>
          <w:sz w:val="20"/>
          <w:szCs w:val="20"/>
        </w:rPr>
        <w:fldChar w:fldCharType="begin" w:fldLock="1"/>
      </w:r>
      <w:r w:rsidR="00AC6447">
        <w:rPr>
          <w:rFonts w:ascii="Arial" w:hAnsi="Arial" w:cs="Arial"/>
          <w:sz w:val="20"/>
          <w:szCs w:val="20"/>
        </w:rPr>
        <w:instrText>ADDIN CSL_CITATION { "citationID" : "PAwU0WS7", "citationItems" : [ { "id" : "ITEM-1",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"ITEM-1",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"http://www.mendeley.com/documents/?uuid=884205fb-e30f-4ff2-ad12-456ebf364cec" ] } ], "mendeley" : { "formattedCitation" : "&lt;sup&gt;10&lt;/sup&gt;", "plainTextFormattedCitation" : "10", "previouslyFormattedCitation" : "&lt;sup&gt;10&lt;/sup&gt;" }, "properties" : { "formattedCitation" : "{\\rtf \\super 4\\nosupersub{}}", "noteIndex" : 0, "plainCitation" : "4" }, "schema" : "https://github.com/citation-style-language/schema/raw/master/csl-citation.json" }</w:instrText>
      </w:r>
      <w:r w:rsidR="009D0DEB" w:rsidRPr="00286D05">
        <w:rPr>
          <w:rFonts w:ascii="Arial" w:hAnsi="Arial" w:cs="Arial"/>
          <w:sz w:val="20"/>
          <w:szCs w:val="20"/>
        </w:rPr>
        <w:fldChar w:fldCharType="separate"/>
      </w:r>
      <w:r w:rsidR="007670F9" w:rsidRPr="007670F9">
        <w:rPr>
          <w:rFonts w:ascii="Arial" w:hAnsi="Arial" w:cs="Arial"/>
          <w:noProof/>
          <w:sz w:val="20"/>
          <w:szCs w:val="20"/>
          <w:vertAlign w:val="superscript"/>
        </w:rPr>
        <w:t>10</w:t>
      </w:r>
      <w:r w:rsidR="009D0DEB" w:rsidRPr="00286D05">
        <w:rPr>
          <w:rFonts w:ascii="Arial" w:hAnsi="Arial" w:cs="Arial"/>
          <w:sz w:val="20"/>
          <w:szCs w:val="20"/>
        </w:rPr>
        <w:fldChar w:fldCharType="end"/>
      </w:r>
      <w:r w:rsidR="00F90C39" w:rsidRPr="00286D05">
        <w:rPr>
          <w:rFonts w:ascii="Arial" w:hAnsi="Arial" w:cs="Arial"/>
          <w:sz w:val="20"/>
          <w:szCs w:val="20"/>
        </w:rPr>
        <w:t xml:space="preserve">. </w:t>
      </w:r>
      <w:ins w:id="129" w:author="John Bruno" w:date="2017-12-20T16:12:00Z">
        <w:r w:rsidR="0043354A">
          <w:rPr>
            <w:rFonts w:ascii="Arial" w:hAnsi="Arial" w:cs="Arial"/>
            <w:sz w:val="20"/>
            <w:szCs w:val="20"/>
          </w:rPr>
          <w:t>In fact, pH emerged in all marine reserves decades ago, Fig. S1</w:t>
        </w:r>
        <w:r w:rsidR="0043354A" w:rsidRPr="009F0A66">
          <w:rPr>
            <w:rFonts w:ascii="Arial" w:hAnsi="Arial" w:cs="Arial"/>
            <w:sz w:val="20"/>
            <w:szCs w:val="20"/>
          </w:rPr>
          <w:t>.</w:t>
        </w:r>
        <w:r w:rsidR="0043354A">
          <w:rPr>
            <w:rFonts w:ascii="Arial" w:hAnsi="Arial" w:cs="Arial"/>
            <w:b/>
            <w:sz w:val="20"/>
            <w:szCs w:val="20"/>
          </w:rPr>
          <w:t xml:space="preserve"> </w:t>
        </w:r>
      </w:ins>
      <w:r w:rsidR="00343DAE" w:rsidRPr="00286D05">
        <w:rPr>
          <w:rFonts w:ascii="Arial" w:hAnsi="Arial" w:cs="Arial"/>
          <w:sz w:val="20"/>
          <w:szCs w:val="20"/>
        </w:rPr>
        <w:t xml:space="preserve">Assuming organisms are adapted to local environmental conditions, this degree of </w:t>
      </w:r>
      <w:r w:rsidR="00343DAE" w:rsidRPr="00286D05">
        <w:rPr>
          <w:rFonts w:ascii="Arial" w:hAnsi="Arial" w:cs="Arial"/>
          <w:sz w:val="20"/>
          <w:szCs w:val="20"/>
        </w:rPr>
        <w:lastRenderedPageBreak/>
        <w:t xml:space="preserve">change of multiple </w:t>
      </w:r>
      <w:del w:id="130" w:author="John Bruno" w:date="2017-12-20T17:24:00Z">
        <w:r w:rsidR="00343DAE" w:rsidRPr="00286D05" w:rsidDel="00E92856">
          <w:rPr>
            <w:rFonts w:ascii="Arial" w:hAnsi="Arial" w:cs="Arial"/>
            <w:sz w:val="20"/>
            <w:szCs w:val="20"/>
          </w:rPr>
          <w:delText xml:space="preserve">factors </w:delText>
        </w:r>
      </w:del>
      <w:ins w:id="131" w:author="John Bruno" w:date="2017-12-20T17:24:00Z">
        <w:r w:rsidR="00E92856">
          <w:rPr>
            <w:rFonts w:ascii="Arial" w:hAnsi="Arial" w:cs="Arial"/>
            <w:sz w:val="20"/>
            <w:szCs w:val="20"/>
          </w:rPr>
          <w:t>environmental variables</w:t>
        </w:r>
        <w:r w:rsidR="00E92856" w:rsidRPr="00286D05">
          <w:rPr>
            <w:rFonts w:ascii="Arial" w:hAnsi="Arial" w:cs="Arial"/>
            <w:sz w:val="20"/>
            <w:szCs w:val="20"/>
          </w:rPr>
          <w:t xml:space="preserve"> </w:t>
        </w:r>
      </w:ins>
      <w:r w:rsidR="00343DAE" w:rsidRPr="00286D05">
        <w:rPr>
          <w:rFonts w:ascii="Arial" w:hAnsi="Arial" w:cs="Arial"/>
          <w:sz w:val="20"/>
          <w:szCs w:val="20"/>
        </w:rPr>
        <w:t xml:space="preserve">that strongly affect </w:t>
      </w:r>
      <w:r w:rsidR="00D46458">
        <w:rPr>
          <w:rFonts w:ascii="Arial" w:hAnsi="Arial" w:cs="Arial"/>
          <w:sz w:val="20"/>
          <w:szCs w:val="20"/>
        </w:rPr>
        <w:t>the</w:t>
      </w:r>
      <w:r w:rsidR="0063204A">
        <w:rPr>
          <w:rFonts w:ascii="Arial" w:hAnsi="Arial" w:cs="Arial"/>
          <w:sz w:val="20"/>
          <w:szCs w:val="20"/>
        </w:rPr>
        <w:t>ir</w:t>
      </w:r>
      <w:r w:rsidR="00D46458">
        <w:rPr>
          <w:rFonts w:ascii="Arial" w:hAnsi="Arial" w:cs="Arial"/>
          <w:sz w:val="20"/>
          <w:szCs w:val="20"/>
        </w:rPr>
        <w:t xml:space="preserve"> </w:t>
      </w:r>
      <w:r w:rsidR="00343DAE" w:rsidRPr="00286D05">
        <w:rPr>
          <w:rFonts w:ascii="Arial" w:hAnsi="Arial" w:cs="Arial"/>
          <w:sz w:val="20"/>
          <w:szCs w:val="20"/>
        </w:rPr>
        <w:t>metabolism and fitness</w:t>
      </w:r>
      <w:r w:rsidR="0063204A">
        <w:rPr>
          <w:rFonts w:ascii="Arial" w:hAnsi="Arial" w:cs="Arial"/>
          <w:sz w:val="20"/>
          <w:szCs w:val="20"/>
        </w:rPr>
        <w:t xml:space="preserve">, </w:t>
      </w:r>
      <w:r w:rsidR="00343DAE" w:rsidRPr="00286D05">
        <w:rPr>
          <w:rFonts w:ascii="Arial" w:hAnsi="Arial" w:cs="Arial"/>
          <w:sz w:val="20"/>
          <w:szCs w:val="20"/>
        </w:rPr>
        <w:t xml:space="preserve">and </w:t>
      </w:r>
      <w:r w:rsidR="007B0765">
        <w:rPr>
          <w:rFonts w:ascii="Arial" w:hAnsi="Arial" w:cs="Arial"/>
          <w:sz w:val="20"/>
          <w:szCs w:val="20"/>
        </w:rPr>
        <w:t>largely</w:t>
      </w:r>
      <w:r w:rsidR="00343DAE" w:rsidRPr="00286D05">
        <w:rPr>
          <w:rFonts w:ascii="Arial" w:hAnsi="Arial" w:cs="Arial"/>
          <w:sz w:val="20"/>
          <w:szCs w:val="20"/>
        </w:rPr>
        <w:t xml:space="preserve"> define their fundamental nich</w:t>
      </w:r>
      <w:r w:rsidR="00711760" w:rsidRPr="00286D05">
        <w:rPr>
          <w:rFonts w:ascii="Arial" w:hAnsi="Arial" w:cs="Arial"/>
          <w:sz w:val="20"/>
          <w:szCs w:val="20"/>
        </w:rPr>
        <w:t>e</w:t>
      </w:r>
      <w:r w:rsidR="00080C13" w:rsidRPr="007B0765">
        <w:rPr>
          <w:rFonts w:ascii="Arial" w:hAnsi="Arial" w:cs="Arial"/>
          <w:sz w:val="20"/>
          <w:szCs w:val="20"/>
        </w:rPr>
        <w:t>s</w:t>
      </w:r>
      <w:r w:rsidR="00711760" w:rsidRPr="00286D05">
        <w:rPr>
          <w:rFonts w:ascii="Arial" w:hAnsi="Arial" w:cs="Arial"/>
          <w:sz w:val="20"/>
          <w:szCs w:val="20"/>
        </w:rPr>
        <w:t xml:space="preserve">, </w:t>
      </w:r>
      <w:del w:id="132" w:author="John Bruno" w:date="2018-01-04T12:46:00Z">
        <w:r w:rsidR="00711760" w:rsidRPr="00286D05" w:rsidDel="00126C06">
          <w:rPr>
            <w:rFonts w:ascii="Arial" w:hAnsi="Arial" w:cs="Arial"/>
            <w:sz w:val="20"/>
            <w:szCs w:val="20"/>
          </w:rPr>
          <w:delText xml:space="preserve">would </w:delText>
        </w:r>
      </w:del>
      <w:ins w:id="133" w:author="John Bruno" w:date="2018-01-04T12:46:00Z">
        <w:r w:rsidR="00126C06">
          <w:rPr>
            <w:rFonts w:ascii="Arial" w:hAnsi="Arial" w:cs="Arial"/>
            <w:sz w:val="20"/>
            <w:szCs w:val="20"/>
          </w:rPr>
          <w:t>could potentially</w:t>
        </w:r>
        <w:r w:rsidR="00126C06" w:rsidRPr="00286D05">
          <w:rPr>
            <w:rFonts w:ascii="Arial" w:hAnsi="Arial" w:cs="Arial"/>
            <w:sz w:val="20"/>
            <w:szCs w:val="20"/>
          </w:rPr>
          <w:t xml:space="preserve"> </w:t>
        </w:r>
      </w:ins>
      <w:del w:id="134" w:author="John Bruno" w:date="2018-01-04T12:46:00Z">
        <w:r w:rsidR="00080C13" w:rsidDel="00126C06">
          <w:rPr>
            <w:rFonts w:ascii="Arial" w:hAnsi="Arial" w:cs="Arial"/>
            <w:sz w:val="20"/>
            <w:szCs w:val="20"/>
          </w:rPr>
          <w:delText>likely</w:delText>
        </w:r>
        <w:r w:rsidR="00711760" w:rsidRPr="00286D05" w:rsidDel="00126C06">
          <w:rPr>
            <w:rFonts w:ascii="Arial" w:hAnsi="Arial" w:cs="Arial"/>
            <w:sz w:val="20"/>
            <w:szCs w:val="20"/>
          </w:rPr>
          <w:delText xml:space="preserve"> </w:delText>
        </w:r>
      </w:del>
      <w:ins w:id="135" w:author="John Bruno" w:date="2018-01-04T12:46:00Z">
        <w:r w:rsidR="00126C06">
          <w:rPr>
            <w:rFonts w:ascii="Arial" w:hAnsi="Arial" w:cs="Arial"/>
            <w:sz w:val="20"/>
            <w:szCs w:val="20"/>
          </w:rPr>
          <w:t>lead</w:t>
        </w:r>
        <w:r w:rsidR="00126C06" w:rsidRPr="00286D05">
          <w:rPr>
            <w:rFonts w:ascii="Arial" w:hAnsi="Arial" w:cs="Arial"/>
            <w:sz w:val="20"/>
            <w:szCs w:val="20"/>
          </w:rPr>
          <w:t xml:space="preserve"> </w:t>
        </w:r>
      </w:ins>
      <w:del w:id="136" w:author="John Bruno" w:date="2018-01-04T12:46:00Z">
        <w:r w:rsidR="00711760" w:rsidRPr="00286D05" w:rsidDel="00126C06">
          <w:rPr>
            <w:rFonts w:ascii="Arial" w:hAnsi="Arial" w:cs="Arial"/>
            <w:sz w:val="20"/>
            <w:szCs w:val="20"/>
          </w:rPr>
          <w:delText>cause</w:delText>
        </w:r>
        <w:r w:rsidR="00343DAE" w:rsidRPr="00286D05" w:rsidDel="00126C06">
          <w:rPr>
            <w:rFonts w:ascii="Arial" w:hAnsi="Arial" w:cs="Arial"/>
            <w:sz w:val="20"/>
            <w:szCs w:val="20"/>
          </w:rPr>
          <w:delText xml:space="preserve"> </w:delText>
        </w:r>
      </w:del>
      <w:ins w:id="137" w:author="John Bruno" w:date="2018-01-04T12:46:00Z">
        <w:r w:rsidR="00126C06">
          <w:rPr>
            <w:rFonts w:ascii="Arial" w:hAnsi="Arial" w:cs="Arial"/>
            <w:sz w:val="20"/>
            <w:szCs w:val="20"/>
          </w:rPr>
          <w:t>to</w:t>
        </w:r>
        <w:r w:rsidR="00126C06" w:rsidRPr="00286D05">
          <w:rPr>
            <w:rFonts w:ascii="Arial" w:hAnsi="Arial" w:cs="Arial"/>
            <w:sz w:val="20"/>
            <w:szCs w:val="20"/>
          </w:rPr>
          <w:t xml:space="preserve"> </w:t>
        </w:r>
      </w:ins>
      <w:r w:rsidR="00343DAE" w:rsidRPr="00286D05">
        <w:rPr>
          <w:rFonts w:ascii="Arial" w:hAnsi="Arial" w:cs="Arial"/>
          <w:sz w:val="20"/>
          <w:szCs w:val="20"/>
        </w:rPr>
        <w:t xml:space="preserve">local extinctions and changes in species composition. We considered this </w:t>
      </w:r>
      <w:r w:rsidR="00080C13">
        <w:rPr>
          <w:rFonts w:ascii="Arial" w:hAnsi="Arial" w:cs="Arial"/>
          <w:sz w:val="20"/>
          <w:szCs w:val="20"/>
        </w:rPr>
        <w:t>emergence</w:t>
      </w:r>
      <w:r w:rsidR="007700C6" w:rsidRPr="00286D05">
        <w:rPr>
          <w:rFonts w:ascii="Arial" w:hAnsi="Arial" w:cs="Arial"/>
          <w:sz w:val="20"/>
          <w:szCs w:val="20"/>
        </w:rPr>
        <w:t xml:space="preserve"> </w:t>
      </w:r>
      <w:r w:rsidR="00343DAE" w:rsidRPr="00286D05">
        <w:rPr>
          <w:rFonts w:ascii="Arial" w:hAnsi="Arial" w:cs="Arial"/>
          <w:sz w:val="20"/>
          <w:szCs w:val="20"/>
        </w:rPr>
        <w:t>point</w:t>
      </w:r>
      <w:r w:rsidR="00587343">
        <w:rPr>
          <w:rFonts w:ascii="Arial" w:hAnsi="Arial" w:cs="Arial"/>
          <w:sz w:val="20"/>
          <w:szCs w:val="20"/>
        </w:rPr>
        <w:t>—</w:t>
      </w:r>
      <w:r w:rsidR="00493690">
        <w:rPr>
          <w:rFonts w:ascii="Arial" w:hAnsi="Arial" w:cs="Arial"/>
          <w:sz w:val="20"/>
          <w:szCs w:val="20"/>
        </w:rPr>
        <w:t xml:space="preserve">the </w:t>
      </w:r>
      <w:r w:rsidR="00343DAE" w:rsidRPr="00286D05">
        <w:rPr>
          <w:rFonts w:ascii="Arial" w:hAnsi="Arial" w:cs="Arial"/>
          <w:sz w:val="20"/>
          <w:szCs w:val="20"/>
        </w:rPr>
        <w:t>exceedance of natural variability</w:t>
      </w:r>
      <w:r w:rsidR="00587343">
        <w:rPr>
          <w:rFonts w:ascii="Arial" w:hAnsi="Arial" w:cs="Arial"/>
          <w:sz w:val="20"/>
          <w:szCs w:val="20"/>
        </w:rPr>
        <w:t xml:space="preserve">—to be </w:t>
      </w:r>
      <w:r w:rsidR="00D71F69" w:rsidRPr="00286D05">
        <w:rPr>
          <w:rFonts w:ascii="Arial" w:hAnsi="Arial" w:cs="Arial"/>
          <w:sz w:val="20"/>
          <w:szCs w:val="20"/>
        </w:rPr>
        <w:t xml:space="preserve">a </w:t>
      </w:r>
      <w:r w:rsidR="00343DAE" w:rsidRPr="00286D05">
        <w:rPr>
          <w:rFonts w:ascii="Arial" w:hAnsi="Arial" w:cs="Arial"/>
          <w:sz w:val="20"/>
          <w:szCs w:val="20"/>
        </w:rPr>
        <w:t xml:space="preserve">threshold </w:t>
      </w:r>
      <w:r w:rsidR="00D71F69" w:rsidRPr="00286D05">
        <w:rPr>
          <w:rFonts w:ascii="Arial" w:hAnsi="Arial" w:cs="Arial"/>
          <w:sz w:val="20"/>
          <w:szCs w:val="20"/>
        </w:rPr>
        <w:t>for population and community responses to climate change</w:t>
      </w:r>
      <w:r w:rsidR="00065EA8">
        <w:rPr>
          <w:rFonts w:ascii="Arial" w:hAnsi="Arial" w:cs="Arial"/>
          <w:noProof/>
          <w:sz w:val="20"/>
          <w:szCs w:val="20"/>
          <w:vertAlign w:val="superscript"/>
        </w:rPr>
        <w:fldChar w:fldCharType="begin" w:fldLock="1"/>
      </w:r>
      <w:r w:rsidR="007D6E57">
        <w:rPr>
          <w:rFonts w:ascii="Arial" w:hAnsi="Arial" w:cs="Arial"/>
          <w:noProof/>
          <w:sz w:val="20"/>
          <w:szCs w:val="20"/>
          <w:vertAlign w:val="superscript"/>
        </w:rPr>
        <w:instrText>ADDIN CSL_CITATION { "citationItems" : [ { "id" : "ITEM-1",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"ITEM-1",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"http://www.mendeley.com/documents/?uuid=884205fb-e30f-4ff2-ad12-456ebf364cec" ] } ], "mendeley" : { "formattedCitation" : "&lt;sup&gt;10&lt;/sup&gt;", "plainTextFormattedCitation" : "10", "previouslyFormattedCitation" : "&lt;sup&gt;10&lt;/sup&gt;" }, "properties" : { "noteIndex" : 0 }, "schema" : "https://github.com/citation-style-language/schema/raw/master/csl-citation.json" }</w:instrText>
      </w:r>
      <w:r w:rsidR="00065EA8">
        <w:rPr>
          <w:rFonts w:ascii="Arial" w:hAnsi="Arial" w:cs="Arial"/>
          <w:noProof/>
          <w:sz w:val="20"/>
          <w:szCs w:val="20"/>
          <w:vertAlign w:val="superscript"/>
        </w:rPr>
        <w:fldChar w:fldCharType="separate"/>
      </w:r>
      <w:r w:rsidR="00011E93" w:rsidRPr="00011E93">
        <w:rPr>
          <w:rFonts w:ascii="Arial" w:hAnsi="Arial" w:cs="Arial"/>
          <w:noProof/>
          <w:sz w:val="20"/>
          <w:szCs w:val="20"/>
          <w:vertAlign w:val="superscript"/>
        </w:rPr>
        <w:t>10</w:t>
      </w:r>
      <w:r w:rsidR="00065EA8">
        <w:rPr>
          <w:rFonts w:ascii="Arial" w:hAnsi="Arial" w:cs="Arial"/>
          <w:noProof/>
          <w:sz w:val="20"/>
          <w:szCs w:val="20"/>
          <w:vertAlign w:val="superscript"/>
        </w:rPr>
        <w:fldChar w:fldCharType="end"/>
      </w:r>
      <w:r w:rsidR="00D71F69" w:rsidRPr="00286D05">
        <w:rPr>
          <w:rFonts w:ascii="Arial" w:hAnsi="Arial" w:cs="Arial"/>
          <w:sz w:val="20"/>
          <w:szCs w:val="20"/>
        </w:rPr>
        <w:t xml:space="preserve">. </w:t>
      </w:r>
      <w:r w:rsidR="007700C6" w:rsidRPr="00286D05">
        <w:rPr>
          <w:rFonts w:ascii="Arial" w:hAnsi="Arial" w:cs="Arial"/>
          <w:sz w:val="20"/>
          <w:szCs w:val="20"/>
        </w:rPr>
        <w:t xml:space="preserve">We </w:t>
      </w:r>
      <w:r w:rsidR="00493690">
        <w:rPr>
          <w:rFonts w:ascii="Arial" w:hAnsi="Arial" w:cs="Arial"/>
          <w:sz w:val="20"/>
          <w:szCs w:val="20"/>
        </w:rPr>
        <w:t>calculated</w:t>
      </w:r>
      <w:r w:rsidR="007700C6" w:rsidRPr="00286D05">
        <w:rPr>
          <w:rFonts w:ascii="Arial" w:hAnsi="Arial" w:cs="Arial"/>
          <w:sz w:val="20"/>
          <w:szCs w:val="20"/>
        </w:rPr>
        <w:t xml:space="preserve"> the year of emergence </w:t>
      </w:r>
      <w:r w:rsidR="00493690">
        <w:rPr>
          <w:rFonts w:ascii="Arial" w:hAnsi="Arial" w:cs="Arial"/>
          <w:sz w:val="20"/>
          <w:szCs w:val="20"/>
        </w:rPr>
        <w:t xml:space="preserve">(i.e., the timing of </w:t>
      </w:r>
      <w:r w:rsidR="00493690" w:rsidRPr="00286D05">
        <w:rPr>
          <w:rFonts w:ascii="Arial" w:hAnsi="Arial" w:cs="Arial"/>
          <w:sz w:val="20"/>
          <w:szCs w:val="20"/>
        </w:rPr>
        <w:t>exceedance</w:t>
      </w:r>
      <w:r w:rsidR="00493690">
        <w:rPr>
          <w:rFonts w:ascii="Arial" w:hAnsi="Arial" w:cs="Arial"/>
          <w:sz w:val="20"/>
          <w:szCs w:val="20"/>
        </w:rPr>
        <w:t>) of warming and deoxygenation</w:t>
      </w:r>
      <w:r w:rsidR="00493690" w:rsidRPr="00286D05">
        <w:rPr>
          <w:rFonts w:ascii="Arial" w:hAnsi="Arial" w:cs="Arial"/>
          <w:sz w:val="20"/>
          <w:szCs w:val="20"/>
        </w:rPr>
        <w:t xml:space="preserve"> </w:t>
      </w:r>
      <w:r w:rsidR="00493690">
        <w:rPr>
          <w:rFonts w:ascii="Arial" w:hAnsi="Arial" w:cs="Arial"/>
          <w:sz w:val="20"/>
          <w:szCs w:val="20"/>
        </w:rPr>
        <w:t>for</w:t>
      </w:r>
      <w:r w:rsidR="007700C6" w:rsidRPr="00286D05">
        <w:rPr>
          <w:rFonts w:ascii="Arial" w:hAnsi="Arial" w:cs="Arial"/>
          <w:sz w:val="20"/>
          <w:szCs w:val="20"/>
        </w:rPr>
        <w:t xml:space="preserve"> no-take marine reserves at different latitudes</w:t>
      </w:r>
      <w:r w:rsidR="00C9428A" w:rsidRPr="00286D05">
        <w:rPr>
          <w:rFonts w:ascii="Arial" w:hAnsi="Arial" w:cs="Arial"/>
          <w:sz w:val="20"/>
          <w:szCs w:val="20"/>
        </w:rPr>
        <w:t xml:space="preserve"> (Fig. 2)</w:t>
      </w:r>
      <w:r w:rsidR="007700C6" w:rsidRPr="00286D05">
        <w:rPr>
          <w:rFonts w:ascii="Arial" w:hAnsi="Arial" w:cs="Arial"/>
          <w:sz w:val="20"/>
          <w:szCs w:val="20"/>
        </w:rPr>
        <w:t xml:space="preserve">. </w:t>
      </w:r>
      <w:r w:rsidR="00C9428A" w:rsidRPr="00286D05">
        <w:rPr>
          <w:rFonts w:ascii="Arial" w:hAnsi="Arial" w:cs="Arial"/>
          <w:sz w:val="20"/>
          <w:szCs w:val="20"/>
        </w:rPr>
        <w:t xml:space="preserve">Under RCP 8.5, </w:t>
      </w:r>
      <w:r w:rsidR="00493690">
        <w:rPr>
          <w:rFonts w:ascii="Arial" w:hAnsi="Arial" w:cs="Arial"/>
          <w:sz w:val="20"/>
          <w:szCs w:val="20"/>
        </w:rPr>
        <w:t>both</w:t>
      </w:r>
      <w:r w:rsidR="00C9428A" w:rsidRPr="00286D05">
        <w:rPr>
          <w:rFonts w:ascii="Arial" w:hAnsi="Arial" w:cs="Arial"/>
          <w:sz w:val="20"/>
          <w:szCs w:val="20"/>
        </w:rPr>
        <w:t xml:space="preserve"> </w:t>
      </w:r>
      <w:r w:rsidR="00493690" w:rsidRPr="00286D05">
        <w:rPr>
          <w:rFonts w:ascii="Arial" w:hAnsi="Arial" w:cs="Arial"/>
          <w:sz w:val="20"/>
          <w:szCs w:val="20"/>
        </w:rPr>
        <w:t xml:space="preserve">stressors </w:t>
      </w:r>
      <w:r w:rsidR="00C9428A" w:rsidRPr="00286D05">
        <w:rPr>
          <w:rFonts w:ascii="Arial" w:hAnsi="Arial" w:cs="Arial"/>
          <w:sz w:val="20"/>
          <w:szCs w:val="20"/>
        </w:rPr>
        <w:t xml:space="preserve">emerge by </w:t>
      </w:r>
      <w:r w:rsidR="00C9428A" w:rsidRPr="009F0A66">
        <w:rPr>
          <w:rFonts w:ascii="Arial" w:hAnsi="Arial" w:cs="Arial"/>
          <w:sz w:val="20"/>
          <w:szCs w:val="20"/>
        </w:rPr>
        <w:t>mid-century in</w:t>
      </w:r>
      <w:r w:rsidR="00FD58F6" w:rsidRPr="009F0A66">
        <w:rPr>
          <w:rFonts w:ascii="Arial" w:hAnsi="Arial" w:cs="Arial"/>
          <w:sz w:val="20"/>
          <w:szCs w:val="20"/>
        </w:rPr>
        <w:t xml:space="preserve"> </w:t>
      </w:r>
      <w:r w:rsidR="00022073" w:rsidRPr="002118D2">
        <w:rPr>
          <w:rFonts w:ascii="Arial" w:hAnsi="Arial" w:cs="Arial"/>
          <w:sz w:val="20"/>
          <w:szCs w:val="20"/>
        </w:rPr>
        <w:t>42</w:t>
      </w:r>
      <w:r w:rsidR="00FD58F6" w:rsidRPr="002118D2">
        <w:rPr>
          <w:rFonts w:ascii="Arial" w:hAnsi="Arial" w:cs="Arial"/>
          <w:sz w:val="20"/>
          <w:szCs w:val="20"/>
        </w:rPr>
        <w:t>%</w:t>
      </w:r>
      <w:r w:rsidR="00FD58F6" w:rsidRPr="009F0A66">
        <w:rPr>
          <w:rFonts w:ascii="Arial" w:hAnsi="Arial" w:cs="Arial"/>
          <w:sz w:val="20"/>
          <w:szCs w:val="20"/>
        </w:rPr>
        <w:t xml:space="preserve"> of no-take zones</w:t>
      </w:r>
      <w:ins w:id="138" w:author="John Bruno" w:date="2017-12-20T16:12:00Z">
        <w:r w:rsidR="00FC061C">
          <w:rPr>
            <w:rFonts w:ascii="Arial" w:hAnsi="Arial" w:cs="Arial"/>
            <w:sz w:val="20"/>
            <w:szCs w:val="20"/>
          </w:rPr>
          <w:t>.</w:t>
        </w:r>
      </w:ins>
      <w:r w:rsidR="0052093A">
        <w:rPr>
          <w:rFonts w:ascii="Arial" w:hAnsi="Arial" w:cs="Arial"/>
          <w:sz w:val="20"/>
          <w:szCs w:val="20"/>
        </w:rPr>
        <w:t xml:space="preserve"> </w:t>
      </w:r>
      <w:del w:id="139" w:author="John Bruno" w:date="2017-12-20T16:11:00Z">
        <w:r w:rsidR="0052093A" w:rsidDel="00FC061C">
          <w:rPr>
            <w:rFonts w:ascii="Arial" w:hAnsi="Arial" w:cs="Arial"/>
            <w:sz w:val="20"/>
            <w:szCs w:val="20"/>
          </w:rPr>
          <w:delText xml:space="preserve">(pH emerged in all </w:delText>
        </w:r>
        <w:r w:rsidR="002118D2" w:rsidDel="00FC061C">
          <w:rPr>
            <w:rFonts w:ascii="Arial" w:hAnsi="Arial" w:cs="Arial"/>
            <w:sz w:val="20"/>
            <w:szCs w:val="20"/>
          </w:rPr>
          <w:delText>marine reserves</w:delText>
        </w:r>
        <w:r w:rsidR="0052093A" w:rsidDel="00FC061C">
          <w:rPr>
            <w:rFonts w:ascii="Arial" w:hAnsi="Arial" w:cs="Arial"/>
            <w:sz w:val="20"/>
            <w:szCs w:val="20"/>
          </w:rPr>
          <w:delText xml:space="preserve"> decades ago, Fig. S</w:delText>
        </w:r>
        <w:r w:rsidR="00EA48A8" w:rsidDel="00FC061C">
          <w:rPr>
            <w:rFonts w:ascii="Arial" w:hAnsi="Arial" w:cs="Arial"/>
            <w:sz w:val="20"/>
            <w:szCs w:val="20"/>
          </w:rPr>
          <w:delText>1</w:delText>
        </w:r>
        <w:r w:rsidR="0052093A" w:rsidDel="00FC061C">
          <w:rPr>
            <w:rFonts w:ascii="Arial" w:hAnsi="Arial" w:cs="Arial"/>
            <w:sz w:val="20"/>
            <w:szCs w:val="20"/>
          </w:rPr>
          <w:delText>)</w:delText>
        </w:r>
        <w:r w:rsidR="00C9428A" w:rsidRPr="009F0A66" w:rsidDel="00FC061C">
          <w:rPr>
            <w:rFonts w:ascii="Arial" w:hAnsi="Arial" w:cs="Arial"/>
            <w:sz w:val="20"/>
            <w:szCs w:val="20"/>
          </w:rPr>
          <w:delText>.</w:delText>
        </w:r>
        <w:r w:rsidR="009F0A66" w:rsidDel="00FC061C">
          <w:rPr>
            <w:rFonts w:ascii="Arial" w:hAnsi="Arial" w:cs="Arial"/>
            <w:b/>
            <w:sz w:val="20"/>
            <w:szCs w:val="20"/>
          </w:rPr>
          <w:delText xml:space="preserve"> </w:delText>
        </w:r>
      </w:del>
      <w:r w:rsidR="00C9428A" w:rsidRPr="00286D05">
        <w:rPr>
          <w:rFonts w:ascii="Arial" w:hAnsi="Arial" w:cs="Arial"/>
          <w:sz w:val="20"/>
          <w:szCs w:val="20"/>
        </w:rPr>
        <w:t xml:space="preserve">Unlike </w:t>
      </w:r>
      <w:r w:rsidR="009F0A66">
        <w:rPr>
          <w:rFonts w:ascii="Arial" w:hAnsi="Arial" w:cs="Arial"/>
          <w:sz w:val="20"/>
          <w:szCs w:val="20"/>
        </w:rPr>
        <w:t>de</w:t>
      </w:r>
      <w:r w:rsidR="00286D05" w:rsidRPr="00286D05">
        <w:rPr>
          <w:rFonts w:ascii="Arial" w:hAnsi="Arial" w:cs="Arial"/>
          <w:sz w:val="20"/>
          <w:szCs w:val="20"/>
        </w:rPr>
        <w:t>oxygen</w:t>
      </w:r>
      <w:r w:rsidR="009F0A66">
        <w:rPr>
          <w:rFonts w:ascii="Arial" w:hAnsi="Arial" w:cs="Arial"/>
          <w:sz w:val="20"/>
          <w:szCs w:val="20"/>
        </w:rPr>
        <w:t>ation</w:t>
      </w:r>
      <w:r w:rsidR="005343E1">
        <w:rPr>
          <w:rFonts w:ascii="Arial" w:hAnsi="Arial" w:cs="Arial"/>
          <w:sz w:val="20"/>
          <w:szCs w:val="20"/>
        </w:rPr>
        <w:t xml:space="preserve"> (Fig. </w:t>
      </w:r>
      <w:r w:rsidR="00022073">
        <w:rPr>
          <w:rFonts w:ascii="Arial" w:hAnsi="Arial" w:cs="Arial"/>
          <w:sz w:val="20"/>
          <w:szCs w:val="20"/>
        </w:rPr>
        <w:t>2B</w:t>
      </w:r>
      <w:r w:rsidR="005343E1">
        <w:rPr>
          <w:rFonts w:ascii="Arial" w:hAnsi="Arial" w:cs="Arial"/>
          <w:sz w:val="20"/>
          <w:szCs w:val="20"/>
        </w:rPr>
        <w:t>)</w:t>
      </w:r>
      <w:r w:rsidR="00286D05" w:rsidRPr="00286D05">
        <w:rPr>
          <w:rFonts w:ascii="Arial" w:hAnsi="Arial" w:cs="Arial"/>
          <w:sz w:val="20"/>
          <w:szCs w:val="20"/>
        </w:rPr>
        <w:t xml:space="preserve">, the year of emergence for temperature was later </w:t>
      </w:r>
      <w:r w:rsidR="00975B42">
        <w:rPr>
          <w:rFonts w:ascii="Arial" w:hAnsi="Arial" w:cs="Arial"/>
          <w:sz w:val="20"/>
          <w:szCs w:val="20"/>
        </w:rPr>
        <w:t xml:space="preserve">by decades </w:t>
      </w:r>
      <w:r w:rsidR="00286D05" w:rsidRPr="00286D05">
        <w:rPr>
          <w:rFonts w:ascii="Arial" w:hAnsi="Arial" w:cs="Arial"/>
          <w:sz w:val="20"/>
          <w:szCs w:val="20"/>
        </w:rPr>
        <w:t>for high</w:t>
      </w:r>
      <w:r w:rsidR="00F318C3">
        <w:rPr>
          <w:rFonts w:ascii="Arial" w:hAnsi="Arial" w:cs="Arial"/>
          <w:sz w:val="20"/>
          <w:szCs w:val="20"/>
        </w:rPr>
        <w:t>-</w:t>
      </w:r>
      <w:r w:rsidR="00286D05" w:rsidRPr="00286D05">
        <w:rPr>
          <w:rFonts w:ascii="Arial" w:hAnsi="Arial" w:cs="Arial"/>
          <w:sz w:val="20"/>
          <w:szCs w:val="20"/>
        </w:rPr>
        <w:t>latitude reserves (Fig. 2A</w:t>
      </w:r>
      <w:r w:rsidR="009F0A66">
        <w:rPr>
          <w:rFonts w:ascii="Arial" w:hAnsi="Arial" w:cs="Arial"/>
          <w:sz w:val="20"/>
          <w:szCs w:val="20"/>
        </w:rPr>
        <w:t>, but note there is substantial variation at a given latitude</w:t>
      </w:r>
      <w:r w:rsidR="00286D05" w:rsidRPr="00286D05">
        <w:rPr>
          <w:rFonts w:ascii="Arial" w:hAnsi="Arial" w:cs="Arial"/>
          <w:sz w:val="20"/>
          <w:szCs w:val="20"/>
        </w:rPr>
        <w:t xml:space="preserve">). </w:t>
      </w:r>
      <w:del w:id="140" w:author="John Bruno" w:date="2018-01-04T20:22:00Z">
        <w:r w:rsidR="00286D05" w:rsidRPr="00286D05" w:rsidDel="00F44E9A">
          <w:rPr>
            <w:rFonts w:ascii="Arial" w:hAnsi="Arial" w:cs="Arial"/>
            <w:sz w:val="20"/>
            <w:szCs w:val="20"/>
          </w:rPr>
          <w:delText>In fact</w:delText>
        </w:r>
      </w:del>
      <w:ins w:id="141" w:author="John Bruno" w:date="2018-01-04T20:22:00Z">
        <w:r w:rsidR="00F44E9A">
          <w:rPr>
            <w:rFonts w:ascii="Arial" w:hAnsi="Arial" w:cs="Arial"/>
            <w:sz w:val="20"/>
            <w:szCs w:val="20"/>
          </w:rPr>
          <w:t>By contrast</w:t>
        </w:r>
      </w:ins>
      <w:r w:rsidR="00286D05" w:rsidRPr="00286D05">
        <w:rPr>
          <w:rFonts w:ascii="Arial" w:hAnsi="Arial" w:cs="Arial"/>
          <w:sz w:val="20"/>
          <w:szCs w:val="20"/>
        </w:rPr>
        <w:t>, temperature has already exceeded background variability for many tropical reserves.</w:t>
      </w:r>
      <w:r w:rsidR="00F60EBA">
        <w:rPr>
          <w:rFonts w:ascii="Arial" w:hAnsi="Arial" w:cs="Arial"/>
          <w:sz w:val="20"/>
          <w:szCs w:val="20"/>
        </w:rPr>
        <w:t xml:space="preserve"> </w:t>
      </w:r>
      <w:ins w:id="142" w:author="John Bruno" w:date="2018-01-04T12:51:00Z">
        <w:r w:rsidR="00C1174A">
          <w:rPr>
            <w:rFonts w:ascii="Arial" w:hAnsi="Arial" w:cs="Arial"/>
            <w:sz w:val="20"/>
            <w:szCs w:val="20"/>
          </w:rPr>
          <w:t xml:space="preserve">For a number of reasons, </w:t>
        </w:r>
      </w:ins>
      <w:ins w:id="143" w:author="John Bruno" w:date="2018-01-04T12:52:00Z">
        <w:r w:rsidR="00C1174A">
          <w:rPr>
            <w:rFonts w:ascii="Arial" w:hAnsi="Arial" w:cs="Arial"/>
            <w:sz w:val="20"/>
            <w:szCs w:val="20"/>
          </w:rPr>
          <w:t>t</w:t>
        </w:r>
      </w:ins>
      <w:ins w:id="144" w:author="John Bruno" w:date="2018-01-04T12:47:00Z">
        <w:r w:rsidR="00634169">
          <w:rPr>
            <w:rFonts w:ascii="Arial" w:hAnsi="Arial" w:cs="Arial"/>
            <w:sz w:val="20"/>
            <w:szCs w:val="20"/>
          </w:rPr>
          <w:t xml:space="preserve">he effect </w:t>
        </w:r>
      </w:ins>
      <w:ins w:id="145" w:author="John Bruno" w:date="2018-01-04T12:49:00Z">
        <w:r w:rsidR="00C1174A">
          <w:rPr>
            <w:rFonts w:ascii="Arial" w:hAnsi="Arial" w:cs="Arial"/>
            <w:sz w:val="20"/>
            <w:szCs w:val="20"/>
          </w:rPr>
          <w:t xml:space="preserve">exceeding </w:t>
        </w:r>
      </w:ins>
      <w:ins w:id="146" w:author="John Bruno" w:date="2018-01-04T12:50:00Z">
        <w:r w:rsidR="00C1174A">
          <w:rPr>
            <w:rFonts w:ascii="Arial" w:hAnsi="Arial" w:cs="Arial"/>
            <w:sz w:val="20"/>
            <w:szCs w:val="20"/>
          </w:rPr>
          <w:t>these</w:t>
        </w:r>
      </w:ins>
      <w:ins w:id="147" w:author="John Bruno" w:date="2018-01-04T12:49:00Z">
        <w:r w:rsidR="00C1174A">
          <w:rPr>
            <w:rFonts w:ascii="Arial" w:hAnsi="Arial" w:cs="Arial"/>
            <w:sz w:val="20"/>
            <w:szCs w:val="20"/>
          </w:rPr>
          <w:t xml:space="preserve"> </w:t>
        </w:r>
      </w:ins>
      <w:ins w:id="148" w:author="John Bruno" w:date="2018-01-04T12:52:00Z">
        <w:r w:rsidR="00C1174A">
          <w:rPr>
            <w:rFonts w:ascii="Arial" w:hAnsi="Arial" w:cs="Arial"/>
            <w:sz w:val="20"/>
            <w:szCs w:val="20"/>
          </w:rPr>
          <w:t xml:space="preserve">and other environmental </w:t>
        </w:r>
      </w:ins>
      <w:ins w:id="149" w:author="John Bruno" w:date="2018-01-04T12:49:00Z">
        <w:r w:rsidR="00C1174A">
          <w:rPr>
            <w:rFonts w:ascii="Arial" w:hAnsi="Arial" w:cs="Arial"/>
            <w:sz w:val="20"/>
            <w:szCs w:val="20"/>
          </w:rPr>
          <w:t>threshold</w:t>
        </w:r>
      </w:ins>
      <w:ins w:id="150" w:author="John Bruno" w:date="2018-01-04T12:50:00Z">
        <w:r w:rsidR="00C1174A">
          <w:rPr>
            <w:rFonts w:ascii="Arial" w:hAnsi="Arial" w:cs="Arial"/>
            <w:sz w:val="20"/>
            <w:szCs w:val="20"/>
          </w:rPr>
          <w:t>s</w:t>
        </w:r>
      </w:ins>
      <w:ins w:id="151" w:author="John Bruno" w:date="2018-01-04T12:49:00Z">
        <w:r w:rsidR="00C1174A">
          <w:rPr>
            <w:rFonts w:ascii="Arial" w:hAnsi="Arial" w:cs="Arial"/>
            <w:sz w:val="20"/>
            <w:szCs w:val="20"/>
          </w:rPr>
          <w:t xml:space="preserve"> </w:t>
        </w:r>
      </w:ins>
      <w:ins w:id="152" w:author="John Bruno" w:date="2018-01-04T12:50:00Z">
        <w:r w:rsidR="00C1174A">
          <w:rPr>
            <w:rFonts w:ascii="Arial" w:hAnsi="Arial" w:cs="Arial"/>
            <w:sz w:val="20"/>
            <w:szCs w:val="20"/>
          </w:rPr>
          <w:t>cannot be predicted with absolute certain</w:t>
        </w:r>
      </w:ins>
      <w:ins w:id="153" w:author="John Bruno" w:date="2018-01-04T12:51:00Z">
        <w:r w:rsidR="00C1174A">
          <w:rPr>
            <w:rFonts w:ascii="Arial" w:hAnsi="Arial" w:cs="Arial"/>
            <w:sz w:val="20"/>
            <w:szCs w:val="20"/>
          </w:rPr>
          <w:t>t</w:t>
        </w:r>
      </w:ins>
      <w:ins w:id="154" w:author="John Bruno" w:date="2018-01-04T12:50:00Z">
        <w:r w:rsidR="00C1174A">
          <w:rPr>
            <w:rFonts w:ascii="Arial" w:hAnsi="Arial" w:cs="Arial"/>
            <w:sz w:val="20"/>
            <w:szCs w:val="20"/>
          </w:rPr>
          <w:t xml:space="preserve">y. </w:t>
        </w:r>
      </w:ins>
      <w:ins w:id="155" w:author="John Bruno" w:date="2018-01-04T12:52:00Z">
        <w:r w:rsidR="00C1174A">
          <w:rPr>
            <w:rFonts w:ascii="Arial" w:hAnsi="Arial" w:cs="Arial"/>
            <w:sz w:val="20"/>
            <w:szCs w:val="20"/>
          </w:rPr>
          <w:t xml:space="preserve">For one, the </w:t>
        </w:r>
      </w:ins>
      <w:ins w:id="156" w:author="John Bruno" w:date="2018-01-04T12:53:00Z">
        <w:r w:rsidR="00C1174A">
          <w:rPr>
            <w:rFonts w:ascii="Arial" w:hAnsi="Arial" w:cs="Arial"/>
            <w:sz w:val="20"/>
            <w:szCs w:val="20"/>
          </w:rPr>
          <w:t xml:space="preserve">realized environmental </w:t>
        </w:r>
      </w:ins>
      <w:ins w:id="157" w:author="John Bruno" w:date="2018-01-04T12:52:00Z">
        <w:r w:rsidR="00C1174A">
          <w:rPr>
            <w:rFonts w:ascii="Arial" w:hAnsi="Arial" w:cs="Arial"/>
            <w:sz w:val="20"/>
            <w:szCs w:val="20"/>
          </w:rPr>
          <w:t>tolerances and adaptability for most species are unknown</w:t>
        </w:r>
      </w:ins>
      <w:ins w:id="158" w:author="John Bruno" w:date="2018-01-04T12:53:00Z">
        <w:r w:rsidR="00C1174A">
          <w:rPr>
            <w:rFonts w:ascii="Arial" w:hAnsi="Arial" w:cs="Arial"/>
            <w:sz w:val="20"/>
            <w:szCs w:val="20"/>
          </w:rPr>
          <w:t xml:space="preserve">. </w:t>
        </w:r>
      </w:ins>
      <w:ins w:id="159" w:author="John Bruno" w:date="2018-01-04T12:54:00Z">
        <w:r w:rsidR="00C1174A">
          <w:rPr>
            <w:rFonts w:ascii="Arial" w:hAnsi="Arial" w:cs="Arial"/>
            <w:sz w:val="20"/>
            <w:szCs w:val="20"/>
          </w:rPr>
          <w:t xml:space="preserve">However, given the effects warming in particular is already having on </w:t>
        </w:r>
      </w:ins>
      <w:ins w:id="160" w:author="John Bruno" w:date="2018-01-04T12:55:00Z">
        <w:r w:rsidR="00C1174A">
          <w:rPr>
            <w:rFonts w:ascii="Arial" w:hAnsi="Arial" w:cs="Arial"/>
            <w:sz w:val="20"/>
            <w:szCs w:val="20"/>
          </w:rPr>
          <w:t>populations of habitat-forming species such as corals</w:t>
        </w:r>
      </w:ins>
      <w:ins w:id="161" w:author="John Bruno" w:date="2018-01-04T12:59:00Z">
        <w:r w:rsidR="008F03C6">
          <w:rPr>
            <w:rFonts w:ascii="Arial" w:hAnsi="Arial" w:cs="Arial"/>
            <w:sz w:val="20"/>
            <w:szCs w:val="20"/>
          </w:rPr>
          <w:fldChar w:fldCharType="begin" w:fldLock="1"/>
        </w:r>
        <w:r w:rsidR="008F03C6">
          <w:rPr>
            <w:rFonts w:ascii="Arial" w:hAnsi="Arial" w:cs="Arial"/>
            <w:sz w:val="20"/>
            <w:szCs w:val="20"/>
          </w:rPr>
          <w:instrText>ADDIN CSL_CITATION { "citationID" : "1albtcrjbp", "citationItems" : [ { "id" : "ITEM-1", "itemData" : { "DOI" : "10.1038/nature21707", "ISSN" : "0028-0836", "PMID" : "28300113", "author" : [ { "dropping-particle" : "", "family" : "Hughes", "given" : "T.P.", "non-dropping-particle" : "", "parse-names" : false, "suffix" : "" }, { "dropping-particle" : "", "family" : "Kerry", "given" : "James", "non-dropping-particle" : "", "parse-names" : false, "suffix" : "" }, { "dropping-particle" : "", "family" : "\u00c1lvarez-Noriega", "given" : "Mariana", "non-dropping-particle" : "", "parse-names" : false, "suffix" : "" }, { "dropping-particle" : "", "family" : "\u00c1lvarez-Romero", "given" : "Jorge", "non-dropping-particle" : "", "parse-names" : false, "suffix" : "" }, { "dropping-particle" : "", "family" : "Anderson", "given" : "Kristen", "non-dropping-particle" : "", "parse-names" : false, "suffix" : "" }, { "dropping-particle" : "", "family" : "Baird", "given" : "Andrew", "non-dropping-particle" : "", "parse-names" : false, "suffix" : "" }, { "dropping-particle" : "", "family" : "Babcock", "given" : "Russell", "non-dropping-particle" : "", "parse-names" : false, "suffix" : "" }, { "dropping-particle" : "", "family" : "Beger", "given" : "Maria", "non-dropping-particle" : "", "parse-names" : false, "suffix" : "" }, { "dropping-particle" : "", "family" : "Bellwood", "given" : "David", "non-dropping-particle" : "", "parse-names" : false, "suffix" : "" }, { "dropping-particle" : "", "family" : "Berkelmans", "given" : "Ray", "non-dropping-particle" : "", "parse-names" : false, "suffix" : "" }, { "dropping-particle" : "", "family" : "Bridge", "given" : "Thomas", "non-dropping-particle" : "", "parse-names" : false, "suffix" : "" }, { "dropping-particle" : "", "family" : "Butler", "given" : "Ian", "non-dropping-particle" : "", "parse-names" : false, "suffix" : "" }, { "dropping-particle" : "", "family" : "Byrne", "given" : "Maria", "non-dropping-particle" : "", "parse-names" : false, "suffix" : "" }, { "dropping-particle" : "", "family" : "Cantin", "given" : "Neal", "non-dropping-particle" : "", "parse-names" : false, "suffix" : "" }, { "dropping-particle" : "", "family" : "Comeau", "given" : "Steeve", "non-dropping-particle" : "", "parse-names" : false, "suffix" : "" }, { "dropping-particle" : "", "family" : "Connolly", "given" : "Sean", "non-dropping-particle" : "", "parse-names" : false, "suffix" : "" }, { "dropping-particle" : "", "family" : "Cumming", "given" : "Graeme", "non-dropping-particle" : "", "parse-names" : false, "suffix" : "" }, { "dropping-particle" : "", "family" : "Dalton", "given" : "Steve", "non-dropping-particle" : "", "parse-names" : false, "suffix" : "" }, { "dropping-particle" : "", "family" : "Diaz-Pulido", "given" : "Guillermo", "non-dropping-particle" : "", "parse-names" : false, "suffix" : "" }, { "dropping-particle" : "", "family" : "Eakin", "given" : "C. Mark", "non-dropping-particle" : "", "parse-names" : false, "suffix" : "" }, { "dropping-particle" : "", "family" : "Figueira", "given" : "William", "non-dropping-particle" : "", "parse-names" : false, "suffix" : "" }, { "dropping-particle" : "", "family" : "Gilmour", "given" : "James", "non-dropping-particle" : "", "parse-names" : false, "suffix" : "" }, { "dropping-particle" : "", "family" : "Harrison", "given" : "Hugo", "non-dropping-particle" : "", "parse-names" : false, "suffix" : "" }, { "dropping-particle" : "", "family" : "Heron", "given" : "Scott", "non-dropping-particle" : "", "parse-names" : false, "suffix" : "" }, { "dropping-particle" : "", "family" : "Hoey", "given" : "Andrew S.", "non-dropping-particle" : "", "parse-names" : false, "suffix" : "" }, { "dropping-particle" : "", "family" : "Hobbs", "given" : "Jean-Paul", "non-dropping-particle" : "", "parse-names" : false, "suffix" : "" }, { "dropping-particle" : "", "family" : "Hoogenboom", "given" : "Mia", "non-dropping-particle" : "", "parse-names" : false, "suffix" : "" }, { "dropping-particle" : "", "family" : "Kennedy", "given" : "Emma", "non-dropping-particle" : "", "parse-names" : false, "suffix" : "" }, { "dropping-particle" : "", "family" : "Kuo", "given" : "Chao-Yang", "non-dropping-particle" : "", "parse-names" : false, "suffix" : "" }, { "dropping-particle" : "", "family" : "Lough", "given" : "Janice", "non-dropping-particle" : "", "parse-names" : false, "suffix" : "" }, { "dropping-particle" : "", "family" : "Lowe", "given" : "Ryan", "non-dropping-particle" : "", "parse-names" : false, "suffix" : "" }, { "dropping-particle" : "", "family" : "Liu", "given" : "Gang", "non-dropping-particle" : "", "parse-names" : false, "suffix" : "" }, { "dropping-particle" : "", "family" : "Malcolm McCulloch", "given" : "Hamish Malcolm", "non-dropping-particle" : "", "parse-names" : false, "suffix" : "" }, { "dropping-particle" : "", "family" : "McWilliam", "given" : "Mike", "non-dropping-particle" : "", "parse-names" : false, "suffix" : "" }, { "dropping-particle" : "", "family" : "Pandolfi", "given" : "John", "non-dropping-particle" : "", "parse-names" : false, "suffix" : "" }, { "dropping-particle" : "", "family" : "Pears", "given" : "Rachel", "non-dropping-particle" : "", "parse-names" : false, "suffix" : "" }, { "dropping-particle" : "", "family" : "Pratchett", "given" : "Morgan", "non-dropping-particle" : "", "parse-names" : false, "suffix" : "" }, { "dropping-particle" : "", "family" : "Schoepf", "given" : "Verena", "non-dropping-particle" : "", "parse-names" : false, "suffix" : "" }, { "dropping-particle" : "", "family" : "Simpson", "given" : "Tristan", "non-dropping-particle" : "", "parse-names" : false, "suffix" : "" }, { "dropping-particle" : "", "family" : "Skirving", "given" : "William", "non-dropping-particle" : "", "parse-names" : false, "suffix" : "" }, { "dropping-particle" : "", "family" : "Sommer", "given" : "Brigitte", "non-dropping-particle" : "", "parse-names" : false, "suffix" : "" }, { "dropping-particle" : "", "family" : "Torda", "given" : "Gergely", "non-dropping-particle" : "", "parse-names" : false, "suffix" : "" }, { "dropping-particle" : "", "family" : "Wachenfeld", "given" : "David", "non-dropping-particle" : "", "parse-names" : false, "suffix" : "" }, { "dropping-particle" : "", "family" : "Willis", "given" : "Bette", "non-dropping-particle" : "", "parse-names" : false, "suffix" : "" }, { "dropping-particle" : "", "family" : "Wilson", "given" : "Shaun", "non-dropping-particle" : "", "parse-names" : false, "suffix" : "" } ], "container-title" : "Nature", "id" : "ITEM-1", "issued" : { "date-parts" : [ [ "2017" ] ] }, "title" : "Global warming and recurrent mass bleaching of corals", "type" : "article-journal" }, "uris" : [ "http://www.mendeley.com/documents/?uuid=186b88eb-6683-45da-8769-27fbef4b31f8" ] } ], "mendeley" : { "formattedCitation" : "&lt;sup&gt;8&lt;/sup&gt;", "plainTextFormattedCitation" : "8", "previouslyFormattedCitation" : "&lt;sup&gt;8&lt;/sup&gt;" }, "properties" : { "formattedCitation" : "{\\rtf \\super 7\\nosupersub{}}", "noteIndex" : 0, "plainCitation" : "7" }, "schema" : "https://github.com/citation-style-language/schema/raw/master/csl-citation.json" }</w:instrText>
        </w:r>
        <w:r w:rsidR="008F03C6">
          <w:rPr>
            <w:rFonts w:ascii="Arial" w:hAnsi="Arial" w:cs="Arial"/>
            <w:sz w:val="20"/>
            <w:szCs w:val="20"/>
          </w:rPr>
          <w:fldChar w:fldCharType="separate"/>
        </w:r>
        <w:r w:rsidR="008F03C6" w:rsidRPr="00D10C96">
          <w:rPr>
            <w:rFonts w:ascii="Arial" w:eastAsia="Times New Roman" w:hAnsi="Arial" w:cs="Arial"/>
            <w:noProof/>
            <w:sz w:val="20"/>
            <w:vertAlign w:val="superscript"/>
          </w:rPr>
          <w:t>8</w:t>
        </w:r>
        <w:r w:rsidR="008F03C6">
          <w:rPr>
            <w:rFonts w:ascii="Arial" w:hAnsi="Arial" w:cs="Arial"/>
            <w:sz w:val="20"/>
            <w:szCs w:val="20"/>
          </w:rPr>
          <w:fldChar w:fldCharType="end"/>
        </w:r>
      </w:ins>
      <w:ins w:id="162" w:author="John Bruno" w:date="2018-01-04T12:55:00Z">
        <w:r w:rsidR="00C1174A">
          <w:rPr>
            <w:rFonts w:ascii="Arial" w:hAnsi="Arial" w:cs="Arial"/>
            <w:sz w:val="20"/>
            <w:szCs w:val="20"/>
          </w:rPr>
          <w:t xml:space="preserve"> and on the geographic ranges of countess taxa</w:t>
        </w:r>
      </w:ins>
      <w:ins w:id="163" w:author="John Bruno" w:date="2018-01-04T13:00:00Z">
        <w:r w:rsidR="009A03EC">
          <w:rPr>
            <w:rFonts w:ascii="Arial" w:hAnsi="Arial" w:cs="Arial"/>
            <w:sz w:val="20"/>
            <w:szCs w:val="20"/>
          </w:rPr>
          <w:fldChar w:fldCharType="begin" w:fldLock="1"/>
        </w:r>
        <w:r w:rsidR="009A03EC">
          <w:rPr>
            <w:rFonts w:ascii="Arial" w:hAnsi="Arial" w:cs="Arial"/>
            <w:sz w:val="20"/>
            <w:szCs w:val="20"/>
          </w:rPr>
          <w:instrText>ADDIN CSL_CITATION { "citationItems" : [ { "id" : "ITEM-1", "itemData" : { "DOI" : "10.1038/nclimate1958", "ISBN" : "1758-678X", "ISSN" : "1758-678X", "abstract" : "Past meta-analyses of the response of marine organisms to climate change have examined a limited range of locations1,2, taxonomic groups2\u20134 and/or biological responses5,6. This has precluded a robust overview of the effect of climate change in the global ocean. Here, we synthesized all available studies of the consistency of marine ecological observations with expectations under climate change. This yielded a meta- 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81\u201383% of all observations for distribution, phenology, community composition, abundance, demography and calcification across taxa and ocean basins were consistent with the expected impacts of climate change. Of the species responding to climate change, rates of distribution shiftswere, on average, consistent with those required to track ocean surface temperature changes. Conversely, we did not find a relationship between regional shifts in spring phenology and the seasonality of temperature. Rates of observed shifts in species\u2019 distributions and phenology are comparable to, or greater, than those for terrestrial systems.", "author" : [ { "dropping-particle" : "", "family" : "Poloczanska", "given" : "Elvira S", "non-dropping-particle" : "", "parse-names" : false, "suffix" : "" }, { "dropping-particle" : "", "family" : "Brown", "given" : "Christopher J", "non-dropping-particle" : "", "parse-names" : false, "suffix" : "" }, { "dropping-particle" : "", "family" : "Sydeman", "given" : "William J", "non-dropping-particle" : "", "parse-names" : false, "suffix" : "" }, { "dropping-particle" : "", "family" : "Kiessling", "given" : "Wolfgang", "non-dropping-particle" : "", "parse-names" : false, "suffix" : "" }, { "dropping-particle" : "", "family" : "Schoeman", "given" : "David S", "non-dropping-particle" : "", "parse-names" : false, "suffix" : "" }, { "dropping-particle" : "", "family" : "Moore", "given" : "Pippa J", "non-dropping-particle" : "", "parse-names" : false, "suffix" : "" }, { "dropping-particle" : "", "family" : "Brander", "given" : "Keith", "non-dropping-particle" : "", "parse-names" : false, "suffix" : "" }, { "dropping-particle" : "", "family" : "Bruno", "given" : "John F", "non-dropping-particle" : "", "parse-names" : false, "suffix" : "" }, { "dropping-particle" : "", "family" : "Buckley", "given" : "Lauren B", "non-dropping-particle" : "", "parse-names" : false, "suffix" : "" }, { "dropping-particle" : "", "family" : "Burrows", "given" : "Michael T", "non-dropping-particle" : "", "parse-names" : false, "suffix" : "" }, { "dropping-particle" : "", "family" : "Duarte", "given" : "Carlos M", "non-dropping-particle" : "", "parse-names" : false, "suffix" : "" }, { "dropping-particle" : "", "family" : "Halpern", "given" : "Benjamin S", "non-dropping-particle" : "", "parse-names" : false, "suffix" : "" }, { "dropping-particle" : "", "family" : "Holding", "given" : "Johnna", "non-dropping-particle" : "", "parse-names" : false, "suffix" : "" }, { "dropping-particle" : "V", "family" : "Kappel", "given" : "Carrie", "non-dropping-particle" : "", "parse-names" : false, "suffix" : "" }, { "dropping-particle" : "", "family" : "O\u2019Connor", "given" : "Mary I", "non-dropping-particle" : "", "parse-names" : false, "suffix" : "" }, { "dropping-particle" : "", "family" : "Pandolfi", "given" : "John M", "non-dropping-particle" : "", "parse-names" : false, "suffix" : "" }, { "dropping-particle" : "", "family" : "Parmesan", "given" : "Camille", "non-dropping-particle" : "", "parse-names" : false, "suffix" : "" }, { "dropping-particle" : "", "family" : "Schwing", "given" : "Franklin", "non-dropping-particle" : "", "parse-names" : false, "suffix" : "" }, { "dropping-particle" : "", "family" : "Thompson", "given" : "Sarah Ann", "non-dropping-particle" : "", "parse-names" : false, "suffix" : "" }, { "dropping-particle" : "", "family" : "Richardson", "given" : "Anthony J", "non-dropping-particle" : "", "parse-names" : false, "suffix" : "" } ], "container-title" : "Nature Climate Change", "id" : "ITEM-1", "issue" : "10", "issued" : { "date-parts" : [ [ "2013" ] ] }, "page" : "919-925", "title" : "Global imprint of climate change on marine life", "type" : "article-journal", "volume" : "3" }, "uris" : [ "http://www.mendeley.com/documents/?uuid=2571f9f6-b2b5-4985-9392-40c7678b34ca" ] } ], "mendeley" : { "formattedCitation" : "&lt;sup&gt;15&lt;/sup&gt;", "plainTextFormattedCitation" : "15", "previouslyFormattedCitation" : "&lt;sup&gt;14&lt;/sup&gt;" }, "properties" : { "noteIndex" : 0 }, "schema" : "https://github.com/citation-style-language/schema/raw/master/csl-citation.json" }</w:instrText>
        </w:r>
        <w:r w:rsidR="009A03EC">
          <w:rPr>
            <w:rFonts w:ascii="Arial" w:hAnsi="Arial" w:cs="Arial"/>
            <w:sz w:val="20"/>
            <w:szCs w:val="20"/>
          </w:rPr>
          <w:fldChar w:fldCharType="separate"/>
        </w:r>
        <w:r w:rsidR="009A03EC" w:rsidRPr="00AC6447">
          <w:rPr>
            <w:rFonts w:ascii="Arial" w:hAnsi="Arial" w:cs="Arial"/>
            <w:noProof/>
            <w:sz w:val="20"/>
            <w:szCs w:val="20"/>
            <w:vertAlign w:val="superscript"/>
          </w:rPr>
          <w:t>15</w:t>
        </w:r>
        <w:r w:rsidR="009A03EC">
          <w:rPr>
            <w:rFonts w:ascii="Arial" w:hAnsi="Arial" w:cs="Arial"/>
            <w:sz w:val="20"/>
            <w:szCs w:val="20"/>
          </w:rPr>
          <w:fldChar w:fldCharType="end"/>
        </w:r>
      </w:ins>
      <w:ins w:id="164" w:author="John Bruno" w:date="2018-01-04T12:54:00Z">
        <w:r w:rsidR="00C1174A">
          <w:rPr>
            <w:rFonts w:ascii="Arial" w:hAnsi="Arial" w:cs="Arial"/>
            <w:sz w:val="20"/>
            <w:szCs w:val="20"/>
          </w:rPr>
          <w:t xml:space="preserve">, </w:t>
        </w:r>
      </w:ins>
      <w:ins w:id="165" w:author="John Bruno" w:date="2018-01-04T12:55:00Z">
        <w:r w:rsidR="00C1174A">
          <w:rPr>
            <w:rFonts w:ascii="Arial" w:hAnsi="Arial" w:cs="Arial"/>
            <w:sz w:val="20"/>
            <w:szCs w:val="20"/>
          </w:rPr>
          <w:t>further</w:t>
        </w:r>
      </w:ins>
      <w:ins w:id="166" w:author="John Bruno" w:date="2018-01-04T12:54:00Z">
        <w:r w:rsidR="00C1174A">
          <w:rPr>
            <w:rFonts w:ascii="Arial" w:hAnsi="Arial" w:cs="Arial"/>
            <w:sz w:val="20"/>
            <w:szCs w:val="20"/>
          </w:rPr>
          <w:t xml:space="preserve"> </w:t>
        </w:r>
      </w:ins>
      <w:ins w:id="167" w:author="John Bruno" w:date="2018-01-04T12:55:00Z">
        <w:r w:rsidR="00C1174A">
          <w:rPr>
            <w:rFonts w:ascii="Arial" w:hAnsi="Arial" w:cs="Arial"/>
            <w:sz w:val="20"/>
            <w:szCs w:val="20"/>
          </w:rPr>
          <w:t xml:space="preserve">change will </w:t>
        </w:r>
      </w:ins>
      <w:ins w:id="168" w:author="John Bruno" w:date="2018-01-04T12:58:00Z">
        <w:r w:rsidR="00D67219">
          <w:rPr>
            <w:rFonts w:ascii="Arial" w:hAnsi="Arial" w:cs="Arial"/>
            <w:sz w:val="20"/>
            <w:szCs w:val="20"/>
          </w:rPr>
          <w:t xml:space="preserve">likely </w:t>
        </w:r>
      </w:ins>
      <w:ins w:id="169" w:author="John Bruno" w:date="2018-01-04T12:55:00Z">
        <w:r w:rsidR="00C1174A">
          <w:rPr>
            <w:rFonts w:ascii="Arial" w:hAnsi="Arial" w:cs="Arial"/>
            <w:sz w:val="20"/>
            <w:szCs w:val="20"/>
          </w:rPr>
          <w:t xml:space="preserve">exacerbate biodiversity shifts away from the tropics and towards higher latitudes. </w:t>
        </w:r>
      </w:ins>
    </w:p>
    <w:p w14:paraId="5295B366" w14:textId="413F37A3" w:rsidR="0039013D" w:rsidDel="00C1174A" w:rsidRDefault="0039013D" w:rsidP="0010220F">
      <w:pPr>
        <w:widowControl w:val="0"/>
        <w:autoSpaceDE w:val="0"/>
        <w:autoSpaceDN w:val="0"/>
        <w:adjustRightInd w:val="0"/>
        <w:spacing w:line="480" w:lineRule="auto"/>
        <w:ind w:firstLine="720"/>
        <w:rPr>
          <w:del w:id="170" w:author="John Bruno" w:date="2018-01-04T12:54:00Z"/>
          <w:rFonts w:ascii="Arial" w:hAnsi="Arial" w:cs="Arial"/>
          <w:b/>
          <w:sz w:val="20"/>
          <w:szCs w:val="20"/>
        </w:rPr>
      </w:pPr>
    </w:p>
    <w:p w14:paraId="19E4B27F" w14:textId="4941D6CF" w:rsidR="007F7F23" w:rsidRDefault="00AC4C23" w:rsidP="007F1C61">
      <w:pPr>
        <w:widowControl w:val="0"/>
        <w:autoSpaceDE w:val="0"/>
        <w:autoSpaceDN w:val="0"/>
        <w:adjustRightInd w:val="0"/>
        <w:spacing w:line="480" w:lineRule="auto"/>
        <w:ind w:firstLine="720"/>
        <w:rPr>
          <w:ins w:id="171" w:author="John Bruno" w:date="2017-12-23T10:50:00Z"/>
          <w:rFonts w:ascii="Arial" w:hAnsi="Arial" w:cs="Arial"/>
          <w:color w:val="1A1A1A"/>
          <w:sz w:val="20"/>
          <w:szCs w:val="20"/>
        </w:rPr>
      </w:pPr>
      <w:r w:rsidRPr="00286D05">
        <w:rPr>
          <w:rFonts w:ascii="Arial" w:hAnsi="Arial" w:cs="Arial"/>
          <w:color w:val="1A1A1A"/>
          <w:sz w:val="20"/>
          <w:szCs w:val="20"/>
        </w:rPr>
        <w:t>Warming rates are projected to be relati</w:t>
      </w:r>
      <w:r w:rsidR="003467BC">
        <w:rPr>
          <w:rFonts w:ascii="Arial" w:hAnsi="Arial" w:cs="Arial"/>
          <w:color w:val="1A1A1A"/>
          <w:sz w:val="20"/>
          <w:szCs w:val="20"/>
        </w:rPr>
        <w:t xml:space="preserve">vely modest in some </w:t>
      </w:r>
      <w:r w:rsidR="00775ACA">
        <w:rPr>
          <w:rFonts w:ascii="Arial" w:hAnsi="Arial" w:cs="Arial"/>
          <w:color w:val="1A1A1A"/>
          <w:sz w:val="20"/>
          <w:szCs w:val="20"/>
        </w:rPr>
        <w:t xml:space="preserve">marine </w:t>
      </w:r>
      <w:r w:rsidR="003467BC">
        <w:rPr>
          <w:rFonts w:ascii="Arial" w:hAnsi="Arial" w:cs="Arial"/>
          <w:color w:val="1A1A1A"/>
          <w:sz w:val="20"/>
          <w:szCs w:val="20"/>
        </w:rPr>
        <w:t>ecoregions</w:t>
      </w:r>
      <w:r w:rsidR="00F34178">
        <w:rPr>
          <w:rFonts w:ascii="Arial" w:hAnsi="Arial" w:cs="Arial"/>
          <w:color w:val="1A1A1A"/>
          <w:sz w:val="20"/>
          <w:szCs w:val="20"/>
        </w:rPr>
        <w:fldChar w:fldCharType="begin" w:fldLock="1"/>
      </w:r>
      <w:r w:rsidR="00245A76">
        <w:rPr>
          <w:rFonts w:ascii="Arial" w:hAnsi="Arial" w:cs="Arial"/>
          <w:color w:val="1A1A1A"/>
          <w:sz w:val="20"/>
          <w:szCs w:val="20"/>
        </w:rPr>
        <w:instrText>ADDIN CSL_CITATION { "citationItems" : [ { "id" : "ITEM-1", "itemData" : { "DOI" : "10.1641/B570707", "ISBN" : "00063568", "ISSN" : "0006-3568", "PMID" : "1475", "abstract" : "The conservation and sustainable use of marine resources is a highlighted goal on a growing number of national and international policy agendas. Unfortunately, efforts to assess progress, as well as to strategically plan and prioritize new marine conservation measures, have been hampered by the lack of a detailed, comprehensive biogeographic system to classify the oceans. Here we report on a new global system for coastal and shelf areas: the Marine Ecoregions of the World, or MEOW, a nested system of 12 realms, 62 provinces, and 232 ecoregions. This system provides considerably better spatial resolution than earlier global systems, yet it preserves many common elements and can be cross-referenced to many regional biogeographic classifications. The designation of terrestrial ecoregions has revolutionized priority setting and planning for terrestrial conservation; we anticipate similar benefits from the use of a coherent and credible marine system.", "author" : [ { "dropping-particle" : "", "family" : "Spalding", "given" : "Mark D.", "non-dropping-particle" : "", "parse-names" : false, "suffix" : "" }, { "dropping-particle" : "", "family" : "Fox", "given" : "Helen E.", "non-dropping-particle" : "", "parse-names" : false, "suffix" : "" }, { "dropping-particle" : "", "family" : "Allen", "given" : "Gerald R.", "non-dropping-particle" : "", "parse-names" : false, "suffix" : "" }, { "dropping-particle" : "", "family" : "Davidson", "given" : "Nick", "non-dropping-particle" : "", "parse-names" : false, "suffix" : "" }, { "dropping-particle" : "", "family" : "Ferda\u00f1a", "given" : "Zach a.", "non-dropping-particle" : "", "parse-names" : false, "suffix" : "" }, { "dropping-particle" : "", "family" : "Finlayson", "given" : "Max", "non-dropping-particle" : "", "parse-names" : false, "suffix" : "" }, { "dropping-particle" : "", "family" : "Halpern", "given" : "Benjamin S.", "non-dropping-particle" : "", "parse-names" : false, "suffix" : "" }, { "dropping-particle" : "", "family" : "Jorge", "given" : "Miguel a.", "non-dropping-particle" : "", "parse-names" : false, "suffix" : "" }, { "dropping-particle" : "", "family" : "Lombana", "given" : "Al", "non-dropping-particle" : "", "parse-names" : false, "suffix" : "" }, { "dropping-particle" : "", "family" : "Lourie", "given" : "Sara a.", "non-dropping-particle" : "", "parse-names" : false, "suffix" : "" }, { "dropping-particle" : "", "family" : "Martin", "given" : "Kirsten D.", "non-dropping-particle" : "", "parse-names" : false, "suffix" : "" }, { "dropping-particle" : "", "family" : "Mcmanus", "given" : "Edmund", "non-dropping-particle" : "", "parse-names" : false, "suffix" : "" }, { "dropping-particle" : "", "family" : "Molnar", "given" : "Jennifer", "non-dropping-particle" : "", "parse-names" : false, "suffix" : "" }, { "dropping-particle" : "", "family" : "Recchia", "given" : "Cheri a.", "non-dropping-particle" : "", "parse-names" : false, "suffix" : "" }, { "dropping-particle" : "", "family" : "Robertson", "given" : "James", "non-dropping-particle" : "", "parse-names" : false, "suffix" : "" } ], "container-title" : "BioScience", "id" : "ITEM-1", "issue" : "7", "issued" : { "date-parts" : [ [ "2007" ] ] }, "page" : "573", "title" : "Marine Ecoregions of the World: A Bioregionalization of Coastal and Shelf Areas", "type" : "article-journal", "volume" : "57" }, "uris" : [ "http://www.mendeley.com/documents/?uuid=8cbed944-5c05-4e12-b584-cd321865f042" ] } ], "mendeley" : { "formattedCitation" : "&lt;sup&gt;20&lt;/sup&gt;", "plainTextFormattedCitation" : "20", "previouslyFormattedCitation" : "&lt;sup&gt;20&lt;/sup&gt;" }, "properties" : { "noteIndex" : 0 }, "schema" : "https://github.com/citation-style-language/schema/raw/master/csl-citation.json" }</w:instrText>
      </w:r>
      <w:r w:rsidR="00F34178">
        <w:rPr>
          <w:rFonts w:ascii="Arial" w:hAnsi="Arial" w:cs="Arial"/>
          <w:color w:val="1A1A1A"/>
          <w:sz w:val="20"/>
          <w:szCs w:val="20"/>
        </w:rPr>
        <w:fldChar w:fldCharType="separate"/>
      </w:r>
      <w:r w:rsidR="00E93EFB" w:rsidRPr="00E93EFB">
        <w:rPr>
          <w:rFonts w:ascii="Arial" w:hAnsi="Arial" w:cs="Arial"/>
          <w:noProof/>
          <w:color w:val="1A1A1A"/>
          <w:sz w:val="20"/>
          <w:szCs w:val="20"/>
          <w:vertAlign w:val="superscript"/>
        </w:rPr>
        <w:t>20</w:t>
      </w:r>
      <w:r w:rsidR="00F34178">
        <w:rPr>
          <w:rFonts w:ascii="Arial" w:hAnsi="Arial" w:cs="Arial"/>
          <w:color w:val="1A1A1A"/>
          <w:sz w:val="20"/>
          <w:szCs w:val="20"/>
        </w:rPr>
        <w:fldChar w:fldCharType="end"/>
      </w:r>
      <w:r w:rsidR="00587343">
        <w:rPr>
          <w:rFonts w:ascii="Arial" w:hAnsi="Arial" w:cs="Arial"/>
          <w:color w:val="1A1A1A"/>
          <w:sz w:val="20"/>
          <w:szCs w:val="20"/>
        </w:rPr>
        <w:t>,</w:t>
      </w:r>
      <w:r w:rsidR="003467BC">
        <w:rPr>
          <w:rFonts w:ascii="Arial" w:hAnsi="Arial" w:cs="Arial"/>
          <w:color w:val="1A1A1A"/>
          <w:sz w:val="20"/>
          <w:szCs w:val="20"/>
        </w:rPr>
        <w:t xml:space="preserve"> </w:t>
      </w:r>
      <w:r w:rsidRPr="00286D05">
        <w:rPr>
          <w:rFonts w:ascii="Arial" w:hAnsi="Arial" w:cs="Arial"/>
          <w:color w:val="1A1A1A"/>
          <w:sz w:val="20"/>
          <w:szCs w:val="20"/>
        </w:rPr>
        <w:t xml:space="preserve">including </w:t>
      </w:r>
      <w:r w:rsidR="003467BC">
        <w:rPr>
          <w:rFonts w:ascii="Arial" w:hAnsi="Arial" w:cs="Arial"/>
          <w:color w:val="1A1A1A"/>
          <w:sz w:val="20"/>
          <w:szCs w:val="20"/>
        </w:rPr>
        <w:t>many around Australia and New Zealand</w:t>
      </w:r>
      <w:r w:rsidRPr="00286D05">
        <w:rPr>
          <w:rFonts w:ascii="Arial" w:hAnsi="Arial" w:cs="Arial"/>
          <w:color w:val="1A1A1A"/>
          <w:sz w:val="20"/>
          <w:szCs w:val="20"/>
        </w:rPr>
        <w:t xml:space="preserve">, and more rapid in others, such as the </w:t>
      </w:r>
      <w:r w:rsidR="005A21F3">
        <w:rPr>
          <w:rFonts w:ascii="Arial" w:hAnsi="Arial" w:cs="Arial"/>
          <w:color w:val="1A1A1A"/>
          <w:sz w:val="20"/>
          <w:szCs w:val="20"/>
        </w:rPr>
        <w:t xml:space="preserve">Western Mediterranean and South Orkney Islands (Table S1). </w:t>
      </w:r>
      <w:r w:rsidRPr="00286D05">
        <w:rPr>
          <w:rFonts w:ascii="Arial" w:hAnsi="Arial" w:cs="Arial"/>
          <w:color w:val="1A1A1A"/>
          <w:sz w:val="20"/>
          <w:szCs w:val="20"/>
        </w:rPr>
        <w:t>However, the substantial variation in</w:t>
      </w:r>
      <w:r>
        <w:rPr>
          <w:rFonts w:ascii="Arial" w:hAnsi="Arial" w:cs="Arial"/>
          <w:color w:val="1A1A1A"/>
          <w:sz w:val="20"/>
          <w:szCs w:val="20"/>
        </w:rPr>
        <w:t xml:space="preserve"> the inherent thermal sensitivity of constituent species </w:t>
      </w:r>
      <w:del w:id="172" w:author="John Bruno" w:date="2017-12-23T10:34:00Z">
        <w:r w:rsidDel="00202505">
          <w:rPr>
            <w:rFonts w:ascii="Arial" w:hAnsi="Arial" w:cs="Arial"/>
            <w:color w:val="1A1A1A"/>
            <w:sz w:val="20"/>
            <w:szCs w:val="20"/>
          </w:rPr>
          <w:delText xml:space="preserve">among ecoregions </w:delText>
        </w:r>
      </w:del>
      <w:r>
        <w:rPr>
          <w:rFonts w:ascii="Arial" w:hAnsi="Arial" w:cs="Arial"/>
          <w:color w:val="1A1A1A"/>
          <w:sz w:val="20"/>
          <w:szCs w:val="20"/>
        </w:rPr>
        <w:t>(i.e</w:t>
      </w:r>
      <w:r w:rsidRPr="00767D9E">
        <w:rPr>
          <w:rFonts w:ascii="Arial" w:hAnsi="Arial" w:cs="Arial"/>
          <w:color w:val="1A1A1A"/>
          <w:sz w:val="20"/>
          <w:szCs w:val="20"/>
        </w:rPr>
        <w:t>., thermal bias</w:t>
      </w:r>
      <w:r w:rsidRPr="00767D9E">
        <w:rPr>
          <w:rFonts w:ascii="Arial" w:hAnsi="Arial" w:cs="Arial"/>
          <w:sz w:val="20"/>
          <w:szCs w:val="20"/>
        </w:rPr>
        <w:fldChar w:fldCharType="begin" w:fldLock="1"/>
      </w:r>
      <w:r w:rsidR="007D6E57">
        <w:rPr>
          <w:rFonts w:ascii="Arial" w:hAnsi="Arial" w:cs="Arial"/>
          <w:sz w:val="20"/>
          <w:szCs w:val="20"/>
        </w:rPr>
        <w:instrText>ADDIN CSL_CITATION { "citationID" : "ru1nbif9j",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Pr="00767D9E">
        <w:rPr>
          <w:rFonts w:ascii="Arial" w:hAnsi="Arial" w:cs="Arial"/>
          <w:sz w:val="20"/>
          <w:szCs w:val="20"/>
        </w:rPr>
        <w:fldChar w:fldCharType="separate"/>
      </w:r>
      <w:r w:rsidR="00011E93" w:rsidRPr="00011E93">
        <w:rPr>
          <w:rFonts w:ascii="Arial" w:hAnsi="Arial" w:cs="Arial"/>
          <w:noProof/>
          <w:sz w:val="20"/>
          <w:vertAlign w:val="superscript"/>
        </w:rPr>
        <w:t>3</w:t>
      </w:r>
      <w:r w:rsidRPr="00767D9E">
        <w:rPr>
          <w:rFonts w:ascii="Arial" w:hAnsi="Arial" w:cs="Arial"/>
          <w:sz w:val="20"/>
          <w:szCs w:val="20"/>
        </w:rPr>
        <w:fldChar w:fldCharType="end"/>
      </w:r>
      <w:r w:rsidRPr="00767D9E">
        <w:rPr>
          <w:rFonts w:ascii="Arial" w:hAnsi="Arial" w:cs="Arial"/>
          <w:color w:val="1A1A1A"/>
          <w:sz w:val="20"/>
          <w:szCs w:val="20"/>
        </w:rPr>
        <w:t>)</w:t>
      </w:r>
      <w:ins w:id="173" w:author="John Bruno" w:date="2017-12-23T10:34:00Z">
        <w:r w:rsidR="00202505">
          <w:rPr>
            <w:rFonts w:ascii="Arial" w:hAnsi="Arial" w:cs="Arial"/>
            <w:color w:val="1A1A1A"/>
            <w:sz w:val="20"/>
            <w:szCs w:val="20"/>
          </w:rPr>
          <w:t xml:space="preserve"> among ecoregions</w:t>
        </w:r>
      </w:ins>
      <w:del w:id="174" w:author="John Bruno" w:date="2017-12-23T10:34:00Z">
        <w:r w:rsidRPr="00767D9E" w:rsidDel="00202505">
          <w:rPr>
            <w:rFonts w:ascii="Arial" w:hAnsi="Arial" w:cs="Arial"/>
            <w:color w:val="1A1A1A"/>
            <w:sz w:val="20"/>
            <w:szCs w:val="20"/>
          </w:rPr>
          <w:delText>,</w:delText>
        </w:r>
      </w:del>
      <w:r>
        <w:rPr>
          <w:rFonts w:ascii="Arial" w:hAnsi="Arial" w:cs="Arial"/>
          <w:color w:val="1A1A1A"/>
          <w:sz w:val="20"/>
          <w:szCs w:val="20"/>
        </w:rPr>
        <w:t xml:space="preserve"> </w:t>
      </w:r>
      <w:r w:rsidRPr="00767D9E">
        <w:rPr>
          <w:rFonts w:ascii="Arial" w:hAnsi="Arial" w:cs="Arial"/>
          <w:color w:val="1A1A1A"/>
          <w:sz w:val="20"/>
          <w:szCs w:val="20"/>
        </w:rPr>
        <w:t xml:space="preserve">complicates </w:t>
      </w:r>
      <w:del w:id="175" w:author="John Bruno" w:date="2018-01-04T11:25:00Z">
        <w:r w:rsidRPr="00767D9E" w:rsidDel="00E32FB7">
          <w:rPr>
            <w:rFonts w:ascii="Arial" w:hAnsi="Arial" w:cs="Arial"/>
            <w:color w:val="1A1A1A"/>
            <w:sz w:val="20"/>
            <w:szCs w:val="20"/>
          </w:rPr>
          <w:delText>predictions and</w:delText>
        </w:r>
      </w:del>
      <w:ins w:id="176" w:author="John Bruno" w:date="2018-01-04T11:25:00Z">
        <w:r w:rsidR="00E32FB7">
          <w:rPr>
            <w:rFonts w:ascii="Arial" w:hAnsi="Arial" w:cs="Arial"/>
            <w:color w:val="1A1A1A"/>
            <w:sz w:val="20"/>
            <w:szCs w:val="20"/>
          </w:rPr>
          <w:t>geographic</w:t>
        </w:r>
      </w:ins>
      <w:r w:rsidRPr="00767D9E">
        <w:rPr>
          <w:rFonts w:ascii="Arial" w:hAnsi="Arial" w:cs="Arial"/>
          <w:color w:val="1A1A1A"/>
          <w:sz w:val="20"/>
          <w:szCs w:val="20"/>
        </w:rPr>
        <w:t xml:space="preserve"> comparison of </w:t>
      </w:r>
      <w:del w:id="177" w:author="John Bruno" w:date="2017-12-23T10:47:00Z">
        <w:r w:rsidRPr="00767D9E" w:rsidDel="004E5254">
          <w:rPr>
            <w:rFonts w:ascii="Arial" w:hAnsi="Arial" w:cs="Arial"/>
            <w:color w:val="1A1A1A"/>
            <w:sz w:val="20"/>
            <w:szCs w:val="20"/>
          </w:rPr>
          <w:delText>regional and local impacts</w:delText>
        </w:r>
        <w:r w:rsidR="00F318C3" w:rsidDel="004E5254">
          <w:rPr>
            <w:rFonts w:ascii="Arial" w:hAnsi="Arial" w:cs="Arial"/>
            <w:color w:val="1A1A1A"/>
            <w:sz w:val="20"/>
            <w:szCs w:val="20"/>
          </w:rPr>
          <w:delText xml:space="preserve"> of </w:delText>
        </w:r>
      </w:del>
      <w:del w:id="178" w:author="John Bruno" w:date="2018-01-04T11:26:00Z">
        <w:r w:rsidR="00F318C3" w:rsidDel="00E32FB7">
          <w:rPr>
            <w:rFonts w:ascii="Arial" w:hAnsi="Arial" w:cs="Arial"/>
            <w:color w:val="1A1A1A"/>
            <w:sz w:val="20"/>
            <w:szCs w:val="20"/>
          </w:rPr>
          <w:delText>warming</w:delText>
        </w:r>
      </w:del>
      <w:ins w:id="179" w:author="John Bruno" w:date="2018-01-04T11:26:00Z">
        <w:r w:rsidR="00E32FB7">
          <w:rPr>
            <w:rFonts w:ascii="Arial" w:hAnsi="Arial" w:cs="Arial"/>
            <w:color w:val="1A1A1A"/>
            <w:sz w:val="20"/>
            <w:szCs w:val="20"/>
          </w:rPr>
          <w:t>predicted</w:t>
        </w:r>
      </w:ins>
      <w:ins w:id="180" w:author="John Bruno" w:date="2017-12-23T10:47:00Z">
        <w:r w:rsidR="004E5254">
          <w:rPr>
            <w:rFonts w:ascii="Arial" w:hAnsi="Arial" w:cs="Arial"/>
            <w:color w:val="1A1A1A"/>
            <w:sz w:val="20"/>
            <w:szCs w:val="20"/>
          </w:rPr>
          <w:t xml:space="preserve"> </w:t>
        </w:r>
      </w:ins>
      <w:ins w:id="181" w:author="John Bruno" w:date="2018-01-04T11:26:00Z">
        <w:r w:rsidR="00E32FB7">
          <w:rPr>
            <w:rFonts w:ascii="Arial" w:hAnsi="Arial" w:cs="Arial"/>
            <w:color w:val="1A1A1A"/>
            <w:sz w:val="20"/>
            <w:szCs w:val="20"/>
          </w:rPr>
          <w:t xml:space="preserve">warming </w:t>
        </w:r>
      </w:ins>
      <w:ins w:id="182" w:author="John Bruno" w:date="2017-12-23T10:47:00Z">
        <w:r w:rsidR="004E5254">
          <w:rPr>
            <w:rFonts w:ascii="Arial" w:hAnsi="Arial" w:cs="Arial"/>
            <w:color w:val="1A1A1A"/>
            <w:sz w:val="20"/>
            <w:szCs w:val="20"/>
          </w:rPr>
          <w:t>impacts</w:t>
        </w:r>
      </w:ins>
      <w:ins w:id="183" w:author="John Bruno" w:date="2018-01-04T11:25:00Z">
        <w:r w:rsidR="00E32FB7">
          <w:rPr>
            <w:rFonts w:ascii="Arial" w:hAnsi="Arial" w:cs="Arial"/>
            <w:color w:val="1A1A1A"/>
            <w:sz w:val="20"/>
            <w:szCs w:val="20"/>
          </w:rPr>
          <w:t>.</w:t>
        </w:r>
      </w:ins>
      <w:ins w:id="184" w:author="John Bruno" w:date="2018-01-04T11:26:00Z">
        <w:r w:rsidR="00E32FB7">
          <w:rPr>
            <w:rFonts w:ascii="Arial" w:hAnsi="Arial" w:cs="Arial"/>
            <w:color w:val="1A1A1A"/>
            <w:sz w:val="20"/>
            <w:szCs w:val="20"/>
          </w:rPr>
          <w:t xml:space="preserve"> </w:t>
        </w:r>
      </w:ins>
      <w:del w:id="185" w:author="John Bruno" w:date="2018-01-04T11:25:00Z">
        <w:r w:rsidRPr="00767D9E" w:rsidDel="00E32FB7">
          <w:rPr>
            <w:rFonts w:ascii="Arial" w:hAnsi="Arial" w:cs="Arial"/>
            <w:color w:val="1A1A1A"/>
            <w:sz w:val="20"/>
            <w:szCs w:val="20"/>
          </w:rPr>
          <w:delText xml:space="preserve">. </w:delText>
        </w:r>
      </w:del>
      <w:r w:rsidR="00425F5B" w:rsidRPr="00767D9E">
        <w:rPr>
          <w:rFonts w:ascii="Arial" w:hAnsi="Arial" w:cs="Arial"/>
          <w:color w:val="1A1A1A"/>
          <w:sz w:val="20"/>
          <w:szCs w:val="20"/>
        </w:rPr>
        <w:t xml:space="preserve">The margin between what a species can tolerate and local maximum temperatures, averaged across all species in a community, is the “Community Thermal </w:t>
      </w:r>
      <w:r w:rsidR="00F60EBA">
        <w:rPr>
          <w:rFonts w:ascii="Arial" w:hAnsi="Arial" w:cs="Arial"/>
          <w:color w:val="1A1A1A"/>
          <w:sz w:val="20"/>
          <w:szCs w:val="20"/>
        </w:rPr>
        <w:t xml:space="preserve">Safety Margin” (CTSM, Fig. </w:t>
      </w:r>
      <w:r w:rsidR="004E3768">
        <w:rPr>
          <w:rFonts w:ascii="Arial" w:hAnsi="Arial" w:cs="Arial"/>
          <w:color w:val="1A1A1A"/>
          <w:sz w:val="20"/>
          <w:szCs w:val="20"/>
        </w:rPr>
        <w:t>2C</w:t>
      </w:r>
      <w:r w:rsidR="00F60EBA">
        <w:rPr>
          <w:rFonts w:ascii="Arial" w:hAnsi="Arial" w:cs="Arial"/>
          <w:color w:val="1A1A1A"/>
          <w:sz w:val="20"/>
          <w:szCs w:val="20"/>
        </w:rPr>
        <w:t>).</w:t>
      </w:r>
      <w:r w:rsidR="00AE50FC">
        <w:rPr>
          <w:rFonts w:ascii="Arial" w:hAnsi="Arial" w:cs="Arial"/>
          <w:color w:val="1A1A1A"/>
          <w:sz w:val="20"/>
          <w:szCs w:val="20"/>
        </w:rPr>
        <w:t xml:space="preserve"> </w:t>
      </w:r>
      <w:r w:rsidR="001463F7">
        <w:rPr>
          <w:rFonts w:ascii="Arial" w:hAnsi="Arial" w:cs="Arial"/>
          <w:color w:val="1A1A1A"/>
          <w:sz w:val="20"/>
          <w:szCs w:val="20"/>
        </w:rPr>
        <w:t>Exceeding the CTSM means that maximum summertime temperatures exceed the realized maximum for the average species within the community.</w:t>
      </w:r>
      <w:r w:rsidR="00425F5B">
        <w:rPr>
          <w:rFonts w:ascii="Arial" w:hAnsi="Arial" w:cs="Arial"/>
          <w:color w:val="1A1A1A"/>
          <w:sz w:val="20"/>
          <w:szCs w:val="20"/>
        </w:rPr>
        <w:t xml:space="preserve"> </w:t>
      </w:r>
      <w:del w:id="186" w:author="John Bruno" w:date="2017-12-20T16:06:00Z">
        <w:r w:rsidR="004E3768" w:rsidDel="001F2ED7">
          <w:rPr>
            <w:rFonts w:ascii="Arial" w:hAnsi="Arial" w:cs="Arial"/>
            <w:color w:val="1A1A1A"/>
            <w:sz w:val="20"/>
            <w:szCs w:val="20"/>
          </w:rPr>
          <w:delText>In theory, this</w:delText>
        </w:r>
      </w:del>
      <w:ins w:id="187" w:author="John Bruno" w:date="2017-12-20T16:06:00Z">
        <w:r w:rsidR="001F2ED7">
          <w:rPr>
            <w:rFonts w:ascii="Arial" w:hAnsi="Arial" w:cs="Arial"/>
            <w:color w:val="1A1A1A"/>
            <w:sz w:val="20"/>
            <w:szCs w:val="20"/>
          </w:rPr>
          <w:t>This</w:t>
        </w:r>
      </w:ins>
      <w:r w:rsidR="004E3768">
        <w:rPr>
          <w:rFonts w:ascii="Arial" w:hAnsi="Arial" w:cs="Arial"/>
          <w:color w:val="1A1A1A"/>
          <w:sz w:val="20"/>
          <w:szCs w:val="20"/>
        </w:rPr>
        <w:t xml:space="preserve"> </w:t>
      </w:r>
      <w:del w:id="188" w:author="John Bruno" w:date="2017-12-20T16:06:00Z">
        <w:r w:rsidR="004E3768" w:rsidDel="001F2ED7">
          <w:rPr>
            <w:rFonts w:ascii="Arial" w:hAnsi="Arial" w:cs="Arial"/>
            <w:color w:val="1A1A1A"/>
            <w:sz w:val="20"/>
            <w:szCs w:val="20"/>
          </w:rPr>
          <w:delText xml:space="preserve">will </w:delText>
        </w:r>
      </w:del>
      <w:ins w:id="189" w:author="John Bruno" w:date="2017-12-20T16:06:00Z">
        <w:r w:rsidR="001F2ED7">
          <w:rPr>
            <w:rFonts w:ascii="Arial" w:hAnsi="Arial" w:cs="Arial"/>
            <w:color w:val="1A1A1A"/>
            <w:sz w:val="20"/>
            <w:szCs w:val="20"/>
          </w:rPr>
          <w:t xml:space="preserve">could lead to </w:t>
        </w:r>
      </w:ins>
      <w:del w:id="190" w:author="John Bruno" w:date="2017-12-20T16:07:00Z">
        <w:r w:rsidR="004E3768" w:rsidDel="001F2ED7">
          <w:rPr>
            <w:rFonts w:ascii="Arial" w:hAnsi="Arial" w:cs="Arial"/>
            <w:color w:val="1A1A1A"/>
            <w:sz w:val="20"/>
            <w:szCs w:val="20"/>
          </w:rPr>
          <w:delText xml:space="preserve">cause </w:delText>
        </w:r>
      </w:del>
      <w:r w:rsidR="004E3768">
        <w:rPr>
          <w:rFonts w:ascii="Arial" w:hAnsi="Arial" w:cs="Arial"/>
          <w:color w:val="1A1A1A"/>
          <w:sz w:val="20"/>
          <w:szCs w:val="20"/>
        </w:rPr>
        <w:t>the loss of a substantial number of species</w:t>
      </w:r>
      <w:r w:rsidR="00465867">
        <w:rPr>
          <w:rFonts w:ascii="Arial" w:hAnsi="Arial" w:cs="Arial"/>
          <w:color w:val="1A1A1A"/>
          <w:sz w:val="20"/>
          <w:szCs w:val="20"/>
        </w:rPr>
        <w:t>, even with a reasonable degree of adaptation or</w:t>
      </w:r>
      <w:r w:rsidR="004E3768">
        <w:rPr>
          <w:rFonts w:ascii="Arial" w:hAnsi="Arial" w:cs="Arial"/>
          <w:color w:val="1A1A1A"/>
          <w:sz w:val="20"/>
          <w:szCs w:val="20"/>
        </w:rPr>
        <w:t xml:space="preserve"> acclimatization</w:t>
      </w:r>
      <w:ins w:id="191" w:author="John Bruno" w:date="2017-12-20T16:05:00Z">
        <w:r w:rsidR="001D23A8" w:rsidRPr="000F1386">
          <w:rPr>
            <w:rFonts w:ascii="Arial" w:hAnsi="Arial" w:cs="Arial"/>
            <w:sz w:val="20"/>
            <w:szCs w:val="20"/>
          </w:rPr>
          <w:fldChar w:fldCharType="begin" w:fldLock="1"/>
        </w:r>
        <w:r w:rsidR="001D23A8">
          <w:rPr>
            <w:rFonts w:ascii="Arial" w:hAnsi="Arial" w:cs="Arial"/>
            <w:sz w:val="20"/>
            <w:szCs w:val="20"/>
          </w:rPr>
          <w:instrText>ADDIN CSL_CITATION { "citationID" : "ru1nbif9j",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001D23A8" w:rsidRPr="000F1386">
          <w:rPr>
            <w:rFonts w:ascii="Arial" w:hAnsi="Arial" w:cs="Arial"/>
            <w:sz w:val="20"/>
            <w:szCs w:val="20"/>
          </w:rPr>
          <w:fldChar w:fldCharType="separate"/>
        </w:r>
        <w:r w:rsidR="001D23A8" w:rsidRPr="00011E93">
          <w:rPr>
            <w:rFonts w:ascii="Arial" w:hAnsi="Arial" w:cs="Arial"/>
            <w:noProof/>
            <w:sz w:val="20"/>
            <w:vertAlign w:val="superscript"/>
          </w:rPr>
          <w:t>3</w:t>
        </w:r>
        <w:r w:rsidR="001D23A8" w:rsidRPr="000F1386">
          <w:rPr>
            <w:rFonts w:ascii="Arial" w:hAnsi="Arial" w:cs="Arial"/>
            <w:sz w:val="20"/>
            <w:szCs w:val="20"/>
          </w:rPr>
          <w:fldChar w:fldCharType="end"/>
        </w:r>
        <w:r w:rsidR="001D23A8" w:rsidRPr="00A53339">
          <w:rPr>
            <w:rFonts w:ascii="Arial" w:hAnsi="Arial" w:cs="Arial"/>
            <w:sz w:val="20"/>
            <w:szCs w:val="20"/>
            <w:vertAlign w:val="superscript"/>
          </w:rPr>
          <w:t>,</w:t>
        </w:r>
        <w:r w:rsidR="001D23A8" w:rsidRPr="000F1386">
          <w:rPr>
            <w:rFonts w:ascii="Arial" w:hAnsi="Arial" w:cs="Arial"/>
            <w:sz w:val="20"/>
            <w:szCs w:val="20"/>
          </w:rPr>
          <w:fldChar w:fldCharType="begin" w:fldLock="1"/>
        </w:r>
        <w:r w:rsidR="001D23A8">
          <w:rPr>
            <w:rFonts w:ascii="Arial" w:hAnsi="Arial" w:cs="Arial"/>
            <w:sz w:val="20"/>
            <w:szCs w:val="20"/>
          </w:rPr>
          <w:instrText>ADDIN CSL_CITATION { "citationID" : "9oqbjmjj4", "citationItems" : [ { "id" : "ITEM-1", "itemData" : { "DOI" : "10.1038/nclimate2769", "ISSN" : "1758-678X, 1758-6798", "author" : [ { "dropping-particle" : "", "family" : "Garc\u00eda\u00a0Molinos", "given" : "Jorge", "non-dropping-particle" : "", "parse-names" : false, "suffix" : "" }, { "dropping-particle" : "", "family" : "Halpern", "given" : "Benjamin\u00a0S.", "non-dropping-particle" : "", "parse-names" : false, "suffix" : "" }, { "dropping-particle" : "", "family" : "Schoeman", "given" : "David\u00a0S.", "non-dropping-particle" : "", "parse-names" : false, "suffix" : "" }, { "dropping-particle" : "", "family" : "Brown", "given" : "Christopher\u00a0J.", "non-dropping-particle" : "", "parse-names" : false, "suffix" : "" }, { "dropping-particle" : "", "family" : "Kiessling", "given" : "Wolfgang", "non-dropping-particle" : "", "parse-names" : false, "suffix" : "" }, { "dropping-particle" : "", "family" : "Moore", "given" : "Pippa\u00a0J.", "non-dropping-particle" : "", "parse-names" : false, "suffix" : "" }, { "dropping-particle" : "", "family" : "Pandolfi", "given" : "John\u00a0M.", "non-dropping-particle" : "", "parse-names" : false, "suffix" : "" }, { "dropping-particle" : "", "family" : "Poloczanska", "given" : "Elvira\u00a0S.", "non-dropping-particle" : "", "parse-names" : false, "suffix" : "" }, { "dropping-particle" : "", "family" : "Richardson", "given" : "Anthony\u00a0J.", "non-dropping-particle" : "", "parse-names" : false, "suffix" : "" }, { "dropping-particle" : "", "family" : "Burrows", "given" : "Michael\u00a0T.", "non-dropping-particle" : "", "parse-names" : false, "suffix" : "" } ], "container-title" : "Nature Climate Change", "id" : "ITEM-1", "issue" : "1", "issued" : { "date-parts" : [ [ "2015", "8" ] ] }, "page" : "83-88", "title" : "Climate velocity and the future global redistribution of marine biodiversity", "type" : "article-journal", "volume" : "6" }, "uri" : [ "http://zotero.org/users/1013952/items/RVBCJ5C3" ], "uris" : [ "http://zotero.org/users/1013952/items/RVBCJ5C3", "http://www.mendeley.com/documents/?uuid=b621b9a6-cb96-45c5-a25e-ad022e5d3e23", "http://www.mendeley.com/documents/?uuid=1c2376c1-bd5f-4162-8c61-3263891e0be9" ] } ], "mendeley" : { "formattedCitation" : "&lt;sup&gt;4&lt;/sup&gt;", "plainTextFormattedCitation" : "4", "previouslyFormattedCitation" : "&lt;sup&gt;4&lt;/sup&gt;" }, "properties" : { "formattedCitation" : "{\\rtf \\super 3\\nosupersub{}}", "noteIndex" : 0, "plainCitation" : "3" }, "schema" : "https://github.com/citation-style-language/schema/raw/master/csl-citation.json" }</w:instrText>
        </w:r>
        <w:r w:rsidR="001D23A8" w:rsidRPr="000F1386">
          <w:rPr>
            <w:rFonts w:ascii="Arial" w:hAnsi="Arial" w:cs="Arial"/>
            <w:sz w:val="20"/>
            <w:szCs w:val="20"/>
          </w:rPr>
          <w:fldChar w:fldCharType="separate"/>
        </w:r>
        <w:r w:rsidR="001D23A8" w:rsidRPr="00011E93">
          <w:rPr>
            <w:rFonts w:ascii="Arial" w:hAnsi="Arial" w:cs="Arial"/>
            <w:noProof/>
            <w:sz w:val="20"/>
            <w:vertAlign w:val="superscript"/>
          </w:rPr>
          <w:t>4</w:t>
        </w:r>
        <w:r w:rsidR="001D23A8" w:rsidRPr="000F1386">
          <w:rPr>
            <w:rFonts w:ascii="Arial" w:hAnsi="Arial" w:cs="Arial"/>
            <w:sz w:val="20"/>
            <w:szCs w:val="20"/>
          </w:rPr>
          <w:fldChar w:fldCharType="end"/>
        </w:r>
      </w:ins>
      <w:r w:rsidR="0029650D">
        <w:rPr>
          <w:rFonts w:ascii="Arial" w:hAnsi="Arial" w:cs="Arial"/>
          <w:color w:val="1A1A1A"/>
          <w:sz w:val="20"/>
          <w:szCs w:val="20"/>
        </w:rPr>
        <w:t>.</w:t>
      </w:r>
      <w:r w:rsidR="00F318C3">
        <w:rPr>
          <w:rFonts w:ascii="Arial" w:hAnsi="Arial" w:cs="Arial"/>
          <w:color w:val="1A1A1A"/>
          <w:sz w:val="20"/>
          <w:szCs w:val="20"/>
        </w:rPr>
        <w:t xml:space="preserve"> </w:t>
      </w:r>
      <w:r w:rsidR="00F318C3" w:rsidRPr="00767D9E">
        <w:rPr>
          <w:rFonts w:ascii="Arial" w:hAnsi="Arial" w:cs="Arial"/>
          <w:color w:val="1A1A1A"/>
          <w:sz w:val="20"/>
          <w:szCs w:val="20"/>
        </w:rPr>
        <w:t xml:space="preserve">Based on predicted warming under RCP 8.5, </w:t>
      </w:r>
      <w:r w:rsidR="00F318C3">
        <w:rPr>
          <w:rFonts w:ascii="Arial" w:hAnsi="Arial" w:cs="Arial"/>
          <w:color w:val="1A1A1A"/>
          <w:sz w:val="20"/>
          <w:szCs w:val="20"/>
        </w:rPr>
        <w:t xml:space="preserve">for many tropical ecoregions the CTSM will </w:t>
      </w:r>
      <w:r w:rsidR="00F318C3" w:rsidRPr="00767D9E">
        <w:rPr>
          <w:rFonts w:ascii="Arial" w:hAnsi="Arial" w:cs="Arial"/>
          <w:color w:val="1A1A1A"/>
          <w:sz w:val="20"/>
          <w:szCs w:val="20"/>
        </w:rPr>
        <w:t xml:space="preserve">be </w:t>
      </w:r>
      <w:r w:rsidR="00F318C3">
        <w:rPr>
          <w:rFonts w:ascii="Arial" w:hAnsi="Arial" w:cs="Arial"/>
          <w:color w:val="1A1A1A"/>
          <w:sz w:val="20"/>
          <w:szCs w:val="20"/>
        </w:rPr>
        <w:t>exceeded</w:t>
      </w:r>
      <w:r w:rsidR="00F318C3" w:rsidRPr="00767D9E">
        <w:rPr>
          <w:rFonts w:ascii="Arial" w:hAnsi="Arial" w:cs="Arial"/>
          <w:color w:val="1A1A1A"/>
          <w:sz w:val="20"/>
          <w:szCs w:val="20"/>
        </w:rPr>
        <w:t xml:space="preserve"> by </w:t>
      </w:r>
      <w:r w:rsidR="00F318C3">
        <w:rPr>
          <w:rFonts w:ascii="Arial" w:hAnsi="Arial" w:cs="Arial"/>
          <w:color w:val="1A1A1A"/>
          <w:sz w:val="20"/>
          <w:szCs w:val="20"/>
        </w:rPr>
        <w:t>~</w:t>
      </w:r>
      <w:r w:rsidR="00F318C3" w:rsidRPr="00767D9E">
        <w:rPr>
          <w:rFonts w:ascii="Arial" w:hAnsi="Arial" w:cs="Arial"/>
          <w:color w:val="1A1A1A"/>
          <w:sz w:val="20"/>
          <w:szCs w:val="20"/>
        </w:rPr>
        <w:t xml:space="preserve">2050 </w:t>
      </w:r>
      <w:r w:rsidR="00F318C3">
        <w:rPr>
          <w:rFonts w:ascii="Arial" w:hAnsi="Arial" w:cs="Arial"/>
          <w:color w:val="1A1A1A"/>
          <w:sz w:val="20"/>
          <w:szCs w:val="20"/>
        </w:rPr>
        <w:t>but</w:t>
      </w:r>
      <w:r w:rsidR="00F318C3" w:rsidRPr="00767D9E">
        <w:rPr>
          <w:rFonts w:ascii="Arial" w:hAnsi="Arial" w:cs="Arial"/>
          <w:color w:val="1A1A1A"/>
          <w:sz w:val="20"/>
          <w:szCs w:val="20"/>
        </w:rPr>
        <w:t xml:space="preserve"> </w:t>
      </w:r>
      <w:r w:rsidR="00F318C3">
        <w:rPr>
          <w:rFonts w:ascii="Arial" w:hAnsi="Arial" w:cs="Arial"/>
          <w:color w:val="1A1A1A"/>
          <w:sz w:val="20"/>
          <w:szCs w:val="20"/>
        </w:rPr>
        <w:t xml:space="preserve">not until ~2150 </w:t>
      </w:r>
      <w:r w:rsidR="00F318C3" w:rsidRPr="00767D9E">
        <w:rPr>
          <w:rFonts w:ascii="Arial" w:hAnsi="Arial" w:cs="Arial"/>
          <w:color w:val="1A1A1A"/>
          <w:sz w:val="20"/>
          <w:szCs w:val="20"/>
        </w:rPr>
        <w:t>at temperate</w:t>
      </w:r>
      <w:del w:id="192" w:author="John Bruno" w:date="2017-12-23T10:55:00Z">
        <w:r w:rsidR="00F318C3" w:rsidRPr="00767D9E" w:rsidDel="00317D47">
          <w:rPr>
            <w:rFonts w:ascii="Arial" w:hAnsi="Arial" w:cs="Arial"/>
            <w:color w:val="1A1A1A"/>
            <w:sz w:val="20"/>
            <w:szCs w:val="20"/>
          </w:rPr>
          <w:delText xml:space="preserve"> </w:delText>
        </w:r>
      </w:del>
      <w:ins w:id="193" w:author="John Bruno" w:date="2017-12-23T10:54:00Z">
        <w:r w:rsidR="00305B6E">
          <w:rPr>
            <w:rFonts w:ascii="Arial" w:hAnsi="Arial" w:cs="Arial"/>
            <w:color w:val="1A1A1A"/>
            <w:sz w:val="20"/>
            <w:szCs w:val="20"/>
          </w:rPr>
          <w:t xml:space="preserve"> </w:t>
        </w:r>
      </w:ins>
      <w:r w:rsidR="00F318C3" w:rsidRPr="00767D9E">
        <w:rPr>
          <w:rFonts w:ascii="Arial" w:hAnsi="Arial" w:cs="Arial"/>
          <w:color w:val="1A1A1A"/>
          <w:sz w:val="20"/>
          <w:szCs w:val="20"/>
        </w:rPr>
        <w:t>latitudes</w:t>
      </w:r>
      <w:ins w:id="194" w:author="John Bruno" w:date="2017-12-23T10:49:00Z">
        <w:r w:rsidR="004E5254">
          <w:rPr>
            <w:rFonts w:ascii="Arial" w:hAnsi="Arial" w:cs="Arial"/>
            <w:color w:val="1A1A1A"/>
            <w:sz w:val="20"/>
            <w:szCs w:val="20"/>
          </w:rPr>
          <w:t xml:space="preserve"> (Fig. </w:t>
        </w:r>
      </w:ins>
      <w:ins w:id="195" w:author="John Bruno" w:date="2017-12-23T10:52:00Z">
        <w:r w:rsidR="00AA1BDC">
          <w:rPr>
            <w:rFonts w:ascii="Arial" w:hAnsi="Arial" w:cs="Arial"/>
            <w:color w:val="1A1A1A"/>
            <w:sz w:val="20"/>
            <w:szCs w:val="20"/>
          </w:rPr>
          <w:t>2</w:t>
        </w:r>
      </w:ins>
      <w:ins w:id="196" w:author="John Bruno" w:date="2017-12-23T10:54:00Z">
        <w:r w:rsidR="00305B6E">
          <w:rPr>
            <w:rFonts w:ascii="Arial" w:hAnsi="Arial" w:cs="Arial"/>
            <w:color w:val="1A1A1A"/>
            <w:sz w:val="20"/>
            <w:szCs w:val="20"/>
          </w:rPr>
          <w:t>c</w:t>
        </w:r>
      </w:ins>
      <w:ins w:id="197" w:author="John Bruno" w:date="2017-12-23T10:49:00Z">
        <w:r w:rsidR="004E5254">
          <w:rPr>
            <w:rFonts w:ascii="Arial" w:hAnsi="Arial" w:cs="Arial"/>
            <w:color w:val="1A1A1A"/>
            <w:sz w:val="20"/>
            <w:szCs w:val="20"/>
          </w:rPr>
          <w:t>)</w:t>
        </w:r>
      </w:ins>
      <w:r w:rsidR="00F318C3" w:rsidRPr="00767D9E">
        <w:rPr>
          <w:rFonts w:ascii="Arial" w:hAnsi="Arial" w:cs="Arial"/>
          <w:color w:val="1A1A1A"/>
          <w:sz w:val="20"/>
          <w:szCs w:val="20"/>
        </w:rPr>
        <w:t>.</w:t>
      </w:r>
      <w:ins w:id="198" w:author="John Bruno" w:date="2017-12-23T10:49:00Z">
        <w:r w:rsidR="004E5254">
          <w:rPr>
            <w:rFonts w:ascii="Arial" w:hAnsi="Arial" w:cs="Arial"/>
            <w:color w:val="1A1A1A"/>
            <w:sz w:val="20"/>
            <w:szCs w:val="20"/>
          </w:rPr>
          <w:t xml:space="preserve"> </w:t>
        </w:r>
      </w:ins>
    </w:p>
    <w:p w14:paraId="11D8A6B0" w14:textId="0E65C5DB" w:rsidR="004E5254" w:rsidRPr="007F1C61" w:rsidDel="004E5254" w:rsidRDefault="004E5254" w:rsidP="007F1C61">
      <w:pPr>
        <w:widowControl w:val="0"/>
        <w:autoSpaceDE w:val="0"/>
        <w:autoSpaceDN w:val="0"/>
        <w:adjustRightInd w:val="0"/>
        <w:spacing w:line="480" w:lineRule="auto"/>
        <w:ind w:firstLine="720"/>
        <w:rPr>
          <w:del w:id="199" w:author="John Bruno" w:date="2017-12-23T10:51:00Z"/>
          <w:rFonts w:ascii="Arial" w:hAnsi="Arial" w:cs="Arial"/>
          <w:b/>
          <w:sz w:val="20"/>
          <w:szCs w:val="20"/>
        </w:rPr>
      </w:pPr>
    </w:p>
    <w:p w14:paraId="3CAD1DF6" w14:textId="392F6C59" w:rsidR="00FC00AD" w:rsidRPr="00317E81" w:rsidRDefault="00BF5B0C" w:rsidP="00E32FB7">
      <w:pPr>
        <w:widowControl w:val="0"/>
        <w:spacing w:line="480" w:lineRule="auto"/>
        <w:ind w:firstLine="720"/>
        <w:rPr>
          <w:rFonts w:ascii="Arial" w:hAnsi="Arial" w:cs="Arial"/>
          <w:color w:val="1A1A1A"/>
          <w:sz w:val="20"/>
          <w:szCs w:val="20"/>
        </w:rPr>
      </w:pPr>
      <w:r w:rsidRPr="0054283C">
        <w:rPr>
          <w:rFonts w:ascii="Arial" w:hAnsi="Arial" w:cs="Arial"/>
          <w:sz w:val="20"/>
          <w:szCs w:val="20"/>
        </w:rPr>
        <w:t>One</w:t>
      </w:r>
      <w:r w:rsidRPr="00B311AA">
        <w:rPr>
          <w:rFonts w:ascii="Arial" w:hAnsi="Arial" w:cs="Arial"/>
          <w:sz w:val="20"/>
          <w:szCs w:val="20"/>
        </w:rPr>
        <w:t xml:space="preserve"> potential management response to anthropogenic warming is to position reserves </w:t>
      </w:r>
      <w:r>
        <w:rPr>
          <w:rFonts w:ascii="Arial" w:hAnsi="Arial" w:cs="Arial"/>
          <w:sz w:val="20"/>
          <w:szCs w:val="20"/>
        </w:rPr>
        <w:t>with</w:t>
      </w:r>
      <w:r w:rsidRPr="00B311AA">
        <w:rPr>
          <w:rFonts w:ascii="Arial" w:hAnsi="Arial" w:cs="Arial"/>
          <w:sz w:val="20"/>
          <w:szCs w:val="20"/>
        </w:rPr>
        <w:t>in regions expected to warm less or not at all</w:t>
      </w:r>
      <w:ins w:id="200" w:author="John Bruno" w:date="2018-01-04T11:27:00Z">
        <w:r w:rsidR="00E32FB7">
          <w:rPr>
            <w:rFonts w:ascii="Arial" w:hAnsi="Arial" w:cs="Arial"/>
            <w:sz w:val="20"/>
            <w:szCs w:val="20"/>
          </w:rPr>
          <w:t>, i.e.,</w:t>
        </w:r>
      </w:ins>
      <w:del w:id="201" w:author="John Bruno" w:date="2018-01-04T11:27:00Z">
        <w:r w:rsidR="00F318C3" w:rsidDel="00E32FB7">
          <w:rPr>
            <w:rFonts w:ascii="Arial" w:hAnsi="Arial" w:cs="Arial"/>
            <w:sz w:val="20"/>
            <w:szCs w:val="20"/>
          </w:rPr>
          <w:delText>,</w:delText>
        </w:r>
      </w:del>
      <w:del w:id="202" w:author="John Bruno" w:date="2018-01-04T11:26:00Z">
        <w:r w:rsidR="00F318C3" w:rsidDel="00E32FB7">
          <w:rPr>
            <w:rFonts w:ascii="Arial" w:hAnsi="Arial" w:cs="Arial"/>
            <w:sz w:val="20"/>
            <w:szCs w:val="20"/>
          </w:rPr>
          <w:delText xml:space="preserve"> in</w:delText>
        </w:r>
      </w:del>
      <w:r w:rsidRPr="00B311AA">
        <w:rPr>
          <w:rFonts w:ascii="Arial" w:hAnsi="Arial" w:cs="Arial"/>
          <w:color w:val="1A1A1A"/>
          <w:sz w:val="20"/>
          <w:szCs w:val="20"/>
        </w:rPr>
        <w:t xml:space="preserve"> climate change refugia</w:t>
      </w:r>
      <w:r w:rsidRPr="00B311AA">
        <w:rPr>
          <w:rFonts w:ascii="Arial" w:hAnsi="Arial" w:cs="Arial"/>
          <w:color w:val="1A1A1A"/>
          <w:sz w:val="20"/>
          <w:szCs w:val="20"/>
        </w:rPr>
        <w:fldChar w:fldCharType="begin" w:fldLock="1"/>
      </w:r>
      <w:r w:rsidR="00245A76">
        <w:rPr>
          <w:rFonts w:ascii="Arial" w:hAnsi="Arial" w:cs="Arial"/>
          <w:color w:val="1A1A1A"/>
          <w:sz w:val="20"/>
          <w:szCs w:val="20"/>
        </w:rPr>
        <w:instrText>ADDIN CSL_CITATION { "citationID" : "5uZSYlZu", "citationItems" : [ { "id" : "ITEM-1", "itemData" : { "DOI" : "10.1111/gcb.12851", "ISBN" : "1365-2486", "ISSN" : "13652486", "PMID" : "25646684", "abstract" : "This study sought to identify climate-change thermal-stress refugia for reef corals in the Indian and Pacific Oceans. A species distribution modeling approach was used to identify refugia for 12 coral species that differed considerably in their local response to thermal stress. We hypothesized that the local response of coral species to thermal stress might be similarly reflected as a regional response to climate change. We assessed the contemporary geographic range of each species and determined their temperature and irradiance preferences using a k-fold algorithm to randomly select training and evaluation sites. That information was applied to downscaled outputs of global climate models to predict where each species is likely to exist by the year 2100. Our model was run with and without a 1\u00a0\u00b0C capacity to adapt to the rising ocean temperature. The results show a positive exponential relationship between the current area of habitat that coral species occupy and the predicted area of habitat that they will occupy by 2100. There was considerable decoupling between scales of response, however, and with further ocean warming some 'winners' at local scales will likely become 'losers' at regional scales. We predicted that nine of the 12 species examined will lose 24-50% of their current habitat. Most reductions are predicted to occur between the latitudes 5-15\u00b0, in both hemispheres. Yet when we modeled a 1\u00a0\u00b0C capacity to adapt, two ubiquitous species, Acropora hyacinthus and Acropora digitifera, were predicted to retain much of their current habitat. By contrast, the thermally tolerant Porites lobata is expected to increase its current distribution by 14%, particularly southward along the east and west coasts of Australia. Five areas were identified as Indian Ocean refugia, and seven areas were identified as Pacific Ocean refugia for reef corals under climate change. All 12 of these reef-coral refugia deserve high-conservation status.", "author" : [ { "dropping-particle" : "", "family" : "Cacciapaglia", "given" : "Chris", "non-dropping-particle" : "", "parse-names" : false, "suffix" : "" }, { "dropping-particle" : "", "family" : "Woesik", "given" : "Robert", "non-dropping-particle" : "van", "parse-names" : false, "suffix" : "" } ], "container-title" : "Global Change Biology", "id" : "ITEM-1", "issue" : "6", "issued" : { "date-parts" : [ [ "2015" ] ] }, "page" : "2272-2282", "title" : "Reef-coral refugia in a rapidly changing ocean", "type" : "article-journal", "volume" : "21" }, "uris" : [ "http://www.mendeley.com/documents/?uuid=9a3cc172-dcf4-4651-8490-cedec415889f" ] }, { "id" : "ITEM-2", "itemData" : { "DOI" : "10.1890/070211", "ISSN" : "1540-9295", "author" : [ { "dropping-particle" : "", "family" : "McLeod", "given" : "Elizabeth", "non-dropping-particle" : "", "parse-names" : false, "suffix" : "" }, { "dropping-particle" : "", "family" : "Salm", "given" : "Rodney", "non-dropping-particle" : "", "parse-names" : false, "suffix" : "" }, { "dropping-particle" : "", "family" : "Green", "given" : "Alison", "non-dropping-particle" : "", "parse-names" : false, "suffix" : "" }, { "dropping-particle" : "", "family" : "Almany", "given" : "Jeanine", "non-dropping-particle" : "", "parse-names" : false, "suffix" : "" } ], "container-title" : "Frontiers in Ecology and the Environment", "id" : "ITEM-2", "issue" : "7", "issued" : { "date-parts" : [ [ "2009", "9" ] ] }, "language" : "en", "page" : "362-370", "title" : "Designing marine protected area networks to address the impacts of climate change", "type" : "article-journal", "volume" : "7" }, "uri" : [ "http://zotero.org/users/1013952/items/E728G9H9" ], "uris" : [ "http://zotero.org/users/1013952/items/E728G9H9", "http://www.mendeley.com/documents/?uuid=45fbd877-e0fa-4cb8-aeab-70c6938c4a06", "http://www.mendeley.com/documents/?uuid=6020d203-c8e2-40ef-974c-55023b70071f" ] } ], "mendeley" : { "formattedCitation" : "&lt;sup&gt;21,22&lt;/sup&gt;", "plainTextFormattedCitation" : "21,22", "previouslyFormattedCitation" : "&lt;sup&gt;21,22&lt;/sup&gt;" }, "properties" : { "formattedCitation" : "{\\rtf \\super 13,14\\nosupersub{}}", "noteIndex" : 0, "plainCitation" : "13,14" }, "schema" : "https://github.com/citation-style-language/schema/raw/master/csl-citation.json" }</w:instrText>
      </w:r>
      <w:r w:rsidRPr="00B311AA">
        <w:rPr>
          <w:rFonts w:ascii="Arial" w:hAnsi="Arial" w:cs="Arial"/>
          <w:color w:val="1A1A1A"/>
          <w:sz w:val="20"/>
          <w:szCs w:val="20"/>
        </w:rPr>
        <w:fldChar w:fldCharType="separate"/>
      </w:r>
      <w:r w:rsidR="00E93EFB" w:rsidRPr="00E93EFB">
        <w:rPr>
          <w:rFonts w:ascii="Arial" w:eastAsia="Times New Roman" w:hAnsi="Arial" w:cs="Arial"/>
          <w:noProof/>
          <w:color w:val="000000"/>
          <w:sz w:val="20"/>
          <w:vertAlign w:val="superscript"/>
        </w:rPr>
        <w:t>21,22</w:t>
      </w:r>
      <w:r w:rsidRPr="00B311AA">
        <w:rPr>
          <w:rFonts w:ascii="Arial" w:hAnsi="Arial" w:cs="Arial"/>
          <w:color w:val="1A1A1A"/>
          <w:sz w:val="20"/>
          <w:szCs w:val="20"/>
        </w:rPr>
        <w:fldChar w:fldCharType="end"/>
      </w:r>
      <w:r w:rsidRPr="00B311AA">
        <w:rPr>
          <w:rFonts w:ascii="Arial" w:hAnsi="Arial" w:cs="Arial"/>
          <w:color w:val="1A1A1A"/>
          <w:sz w:val="20"/>
          <w:szCs w:val="20"/>
        </w:rPr>
        <w:t xml:space="preserve">. </w:t>
      </w:r>
      <w:r>
        <w:rPr>
          <w:rFonts w:ascii="Arial" w:hAnsi="Arial" w:cs="Arial"/>
          <w:color w:val="1A1A1A"/>
          <w:sz w:val="20"/>
          <w:szCs w:val="20"/>
        </w:rPr>
        <w:t>However, forecasted warming rates for MPA</w:t>
      </w:r>
      <w:r w:rsidR="00C50430">
        <w:rPr>
          <w:rFonts w:ascii="Arial" w:hAnsi="Arial" w:cs="Arial"/>
          <w:color w:val="1A1A1A"/>
          <w:sz w:val="20"/>
          <w:szCs w:val="20"/>
        </w:rPr>
        <w:t>s</w:t>
      </w:r>
      <w:r w:rsidR="00AC6DE1">
        <w:rPr>
          <w:rFonts w:ascii="Arial" w:hAnsi="Arial" w:cs="Arial"/>
          <w:color w:val="1A1A1A"/>
          <w:sz w:val="20"/>
          <w:szCs w:val="20"/>
        </w:rPr>
        <w:t xml:space="preserve"> roughly match mean backgro</w:t>
      </w:r>
      <w:r w:rsidR="008830A4">
        <w:rPr>
          <w:rFonts w:ascii="Arial" w:hAnsi="Arial" w:cs="Arial"/>
          <w:color w:val="1A1A1A"/>
          <w:sz w:val="20"/>
          <w:szCs w:val="20"/>
        </w:rPr>
        <w:t>u</w:t>
      </w:r>
      <w:r>
        <w:rPr>
          <w:rFonts w:ascii="Arial" w:hAnsi="Arial" w:cs="Arial"/>
          <w:color w:val="1A1A1A"/>
          <w:sz w:val="20"/>
          <w:szCs w:val="20"/>
        </w:rPr>
        <w:t>nd rates</w:t>
      </w:r>
      <w:r w:rsidR="00F318C3">
        <w:rPr>
          <w:rFonts w:ascii="Arial" w:hAnsi="Arial" w:cs="Arial"/>
          <w:color w:val="1A1A1A"/>
          <w:sz w:val="20"/>
          <w:szCs w:val="20"/>
        </w:rPr>
        <w:t>;</w:t>
      </w:r>
      <w:r w:rsidR="00AC6DE1">
        <w:rPr>
          <w:rFonts w:ascii="Arial" w:hAnsi="Arial" w:cs="Arial"/>
          <w:color w:val="1A1A1A"/>
          <w:sz w:val="20"/>
          <w:szCs w:val="20"/>
        </w:rPr>
        <w:t xml:space="preserve"> MPAs are warming at the same rate as </w:t>
      </w:r>
      <w:r w:rsidR="00AC6DE1">
        <w:rPr>
          <w:rFonts w:ascii="Arial" w:hAnsi="Arial" w:cs="Arial"/>
          <w:color w:val="1A1A1A"/>
          <w:sz w:val="20"/>
          <w:szCs w:val="20"/>
        </w:rPr>
        <w:lastRenderedPageBreak/>
        <w:t>unprotected areas, except in polar regions (Table 2)</w:t>
      </w:r>
      <w:r>
        <w:rPr>
          <w:rFonts w:ascii="Arial" w:hAnsi="Arial" w:cs="Arial"/>
          <w:color w:val="1A1A1A"/>
          <w:sz w:val="20"/>
          <w:szCs w:val="20"/>
        </w:rPr>
        <w:t xml:space="preserve">. </w:t>
      </w:r>
      <w:r w:rsidR="00D71F69" w:rsidRPr="00D71F69">
        <w:rPr>
          <w:rFonts w:ascii="Arial" w:hAnsi="Arial" w:cs="Arial"/>
          <w:color w:val="1A1A1A"/>
          <w:sz w:val="20"/>
          <w:szCs w:val="20"/>
        </w:rPr>
        <w:t xml:space="preserve">At a smaller scale, </w:t>
      </w:r>
      <w:r w:rsidR="00F318C3">
        <w:rPr>
          <w:rFonts w:ascii="Arial" w:hAnsi="Arial" w:cs="Arial"/>
          <w:color w:val="1A1A1A"/>
          <w:sz w:val="20"/>
          <w:szCs w:val="20"/>
        </w:rPr>
        <w:t>we found that there is</w:t>
      </w:r>
      <w:r w:rsidR="00D71F69" w:rsidRPr="00D71F69">
        <w:rPr>
          <w:rFonts w:ascii="Arial" w:hAnsi="Arial" w:cs="Arial"/>
          <w:color w:val="1A1A1A"/>
          <w:sz w:val="20"/>
          <w:szCs w:val="20"/>
        </w:rPr>
        <w:t xml:space="preserve"> substantial variation among ecoregions in projected warming (Table S1)</w:t>
      </w:r>
      <w:ins w:id="203" w:author="John Bruno" w:date="2017-12-20T15:58:00Z">
        <w:r w:rsidR="004464CC">
          <w:rPr>
            <w:rFonts w:ascii="Arial" w:hAnsi="Arial" w:cs="Arial"/>
            <w:color w:val="1A1A1A"/>
            <w:sz w:val="20"/>
            <w:szCs w:val="20"/>
          </w:rPr>
          <w:t>,</w:t>
        </w:r>
      </w:ins>
      <w:r w:rsidR="00D71F69" w:rsidRPr="00D71F69">
        <w:rPr>
          <w:rFonts w:ascii="Arial" w:hAnsi="Arial" w:cs="Arial"/>
          <w:color w:val="1A1A1A"/>
          <w:sz w:val="20"/>
          <w:szCs w:val="20"/>
        </w:rPr>
        <w:t xml:space="preserve"> </w:t>
      </w:r>
      <w:r w:rsidR="00800B24">
        <w:rPr>
          <w:rFonts w:ascii="Arial" w:hAnsi="Arial" w:cs="Arial"/>
          <w:color w:val="1A1A1A"/>
          <w:sz w:val="20"/>
          <w:szCs w:val="20"/>
        </w:rPr>
        <w:t>but</w:t>
      </w:r>
      <w:r w:rsidR="00D71F69" w:rsidRPr="00D71F69">
        <w:rPr>
          <w:rFonts w:ascii="Arial" w:hAnsi="Arial" w:cs="Arial"/>
          <w:color w:val="1A1A1A"/>
          <w:sz w:val="20"/>
          <w:szCs w:val="20"/>
        </w:rPr>
        <w:t xml:space="preserve"> that MPA placement </w:t>
      </w:r>
      <w:r w:rsidR="00F318C3">
        <w:rPr>
          <w:rFonts w:ascii="Arial" w:hAnsi="Arial" w:cs="Arial"/>
          <w:color w:val="1A1A1A"/>
          <w:sz w:val="20"/>
          <w:szCs w:val="20"/>
        </w:rPr>
        <w:t>has not been</w:t>
      </w:r>
      <w:r w:rsidR="00F318C3" w:rsidRPr="00D71F69">
        <w:rPr>
          <w:rFonts w:ascii="Arial" w:hAnsi="Arial" w:cs="Arial"/>
          <w:color w:val="1A1A1A"/>
          <w:sz w:val="20"/>
          <w:szCs w:val="20"/>
        </w:rPr>
        <w:t xml:space="preserve"> </w:t>
      </w:r>
      <w:r w:rsidR="00D71F69" w:rsidRPr="00D71F69">
        <w:rPr>
          <w:rFonts w:ascii="Arial" w:hAnsi="Arial" w:cs="Arial"/>
          <w:color w:val="1A1A1A"/>
          <w:sz w:val="20"/>
          <w:szCs w:val="20"/>
        </w:rPr>
        <w:t>focused</w:t>
      </w:r>
      <w:r w:rsidR="00744D21">
        <w:rPr>
          <w:rFonts w:ascii="Arial" w:hAnsi="Arial" w:cs="Arial"/>
          <w:color w:val="1A1A1A"/>
          <w:sz w:val="20"/>
          <w:szCs w:val="20"/>
        </w:rPr>
        <w:t xml:space="preserve"> on ecoregions with lower rates</w:t>
      </w:r>
      <w:r w:rsidR="0080510B">
        <w:rPr>
          <w:rFonts w:ascii="Arial" w:hAnsi="Arial" w:cs="Arial"/>
          <w:color w:val="1A1A1A"/>
          <w:sz w:val="20"/>
          <w:szCs w:val="20"/>
        </w:rPr>
        <w:t xml:space="preserve"> </w:t>
      </w:r>
      <w:r w:rsidR="0080510B" w:rsidRPr="00D71F69">
        <w:rPr>
          <w:rFonts w:ascii="Arial" w:hAnsi="Arial" w:cs="Arial"/>
          <w:color w:val="1A1A1A"/>
          <w:sz w:val="20"/>
          <w:szCs w:val="20"/>
        </w:rPr>
        <w:t xml:space="preserve">(Fig. </w:t>
      </w:r>
      <w:r w:rsidR="0080510B" w:rsidRPr="004975EE">
        <w:rPr>
          <w:rFonts w:ascii="Arial" w:hAnsi="Arial" w:cs="Arial"/>
          <w:color w:val="1A1A1A"/>
          <w:sz w:val="20"/>
          <w:szCs w:val="20"/>
        </w:rPr>
        <w:t>S</w:t>
      </w:r>
      <w:r w:rsidR="00EA48A8">
        <w:rPr>
          <w:rFonts w:ascii="Arial" w:hAnsi="Arial" w:cs="Arial"/>
          <w:color w:val="1A1A1A"/>
          <w:sz w:val="20"/>
          <w:szCs w:val="20"/>
        </w:rPr>
        <w:t>2</w:t>
      </w:r>
      <w:r w:rsidR="0080510B" w:rsidRPr="00D71F69">
        <w:rPr>
          <w:rFonts w:ascii="Arial" w:hAnsi="Arial" w:cs="Arial"/>
          <w:color w:val="1A1A1A"/>
          <w:sz w:val="20"/>
          <w:szCs w:val="20"/>
        </w:rPr>
        <w:t>)</w:t>
      </w:r>
      <w:r w:rsidR="00744D21">
        <w:rPr>
          <w:rFonts w:ascii="Arial" w:hAnsi="Arial" w:cs="Arial"/>
          <w:color w:val="1A1A1A"/>
          <w:sz w:val="20"/>
          <w:szCs w:val="20"/>
        </w:rPr>
        <w:t xml:space="preserve">. </w:t>
      </w:r>
      <w:r w:rsidR="001463F7">
        <w:rPr>
          <w:rFonts w:ascii="Arial" w:hAnsi="Arial" w:cs="Arial"/>
          <w:color w:val="1A1A1A"/>
          <w:sz w:val="20"/>
          <w:szCs w:val="20"/>
        </w:rPr>
        <w:t xml:space="preserve">However, even if future MPAs are better positioned in regard to projected warming, the distribution of other important climate-change stressors such as deoxygenation is </w:t>
      </w:r>
      <w:r w:rsidR="001463F7" w:rsidRPr="004975EE">
        <w:rPr>
          <w:rFonts w:ascii="Arial" w:hAnsi="Arial" w:cs="Arial"/>
          <w:color w:val="1A1A1A"/>
          <w:sz w:val="20"/>
          <w:szCs w:val="20"/>
        </w:rPr>
        <w:t>spatially discordant with that of</w:t>
      </w:r>
      <w:r w:rsidR="001463F7">
        <w:rPr>
          <w:rFonts w:ascii="Arial" w:hAnsi="Arial" w:cs="Arial"/>
          <w:color w:val="1A1A1A"/>
          <w:sz w:val="20"/>
          <w:szCs w:val="20"/>
        </w:rPr>
        <w:t xml:space="preserve"> temperature (Fig. 3), and may also be decoupled from the inherent sensitivity of communities to these stressors. </w:t>
      </w:r>
      <w:r w:rsidR="00EA69A7">
        <w:rPr>
          <w:rFonts w:ascii="Arial" w:hAnsi="Arial" w:cs="Arial"/>
          <w:color w:val="1A1A1A"/>
          <w:sz w:val="20"/>
          <w:szCs w:val="20"/>
        </w:rPr>
        <w:t>L</w:t>
      </w:r>
      <w:r w:rsidR="00C07DAD">
        <w:rPr>
          <w:rFonts w:ascii="Arial" w:hAnsi="Arial" w:cs="Arial"/>
          <w:color w:val="1A1A1A"/>
          <w:sz w:val="20"/>
          <w:szCs w:val="20"/>
        </w:rPr>
        <w:t xml:space="preserve">ocations for which SST emerges </w:t>
      </w:r>
      <w:r w:rsidR="00EA69A7">
        <w:rPr>
          <w:rFonts w:ascii="Arial" w:hAnsi="Arial" w:cs="Arial"/>
          <w:color w:val="1A1A1A"/>
          <w:sz w:val="20"/>
          <w:szCs w:val="20"/>
        </w:rPr>
        <w:t xml:space="preserve">after 2050 under RCP 8.5 </w:t>
      </w:r>
      <w:r w:rsidR="00C07DAD">
        <w:rPr>
          <w:rFonts w:ascii="Arial" w:hAnsi="Arial" w:cs="Arial"/>
          <w:color w:val="1A1A1A"/>
          <w:sz w:val="20"/>
          <w:szCs w:val="20"/>
        </w:rPr>
        <w:t xml:space="preserve">are primarily in the </w:t>
      </w:r>
      <w:r w:rsidR="00EA69A7">
        <w:rPr>
          <w:rFonts w:ascii="Arial" w:hAnsi="Arial" w:cs="Arial"/>
          <w:color w:val="1A1A1A"/>
          <w:sz w:val="20"/>
          <w:szCs w:val="20"/>
        </w:rPr>
        <w:t>S</w:t>
      </w:r>
      <w:r w:rsidR="00C07DAD">
        <w:rPr>
          <w:rFonts w:ascii="Arial" w:hAnsi="Arial" w:cs="Arial"/>
          <w:color w:val="1A1A1A"/>
          <w:sz w:val="20"/>
          <w:szCs w:val="20"/>
        </w:rPr>
        <w:t xml:space="preserve">outhern </w:t>
      </w:r>
      <w:r w:rsidR="00EA69A7">
        <w:rPr>
          <w:rFonts w:ascii="Arial" w:hAnsi="Arial" w:cs="Arial"/>
          <w:color w:val="1A1A1A"/>
          <w:sz w:val="20"/>
          <w:szCs w:val="20"/>
        </w:rPr>
        <w:t>O</w:t>
      </w:r>
      <w:r w:rsidR="00C07DAD">
        <w:rPr>
          <w:rFonts w:ascii="Arial" w:hAnsi="Arial" w:cs="Arial"/>
          <w:color w:val="1A1A1A"/>
          <w:sz w:val="20"/>
          <w:szCs w:val="20"/>
        </w:rPr>
        <w:t xml:space="preserve">cean, whereas </w:t>
      </w:r>
      <w:proofErr w:type="spellStart"/>
      <w:r w:rsidR="00C07DAD">
        <w:rPr>
          <w:rFonts w:ascii="Arial" w:hAnsi="Arial" w:cs="Arial"/>
          <w:color w:val="1A1A1A"/>
          <w:sz w:val="20"/>
          <w:szCs w:val="20"/>
        </w:rPr>
        <w:t>refugia</w:t>
      </w:r>
      <w:proofErr w:type="spellEnd"/>
      <w:r w:rsidR="00C07DAD">
        <w:rPr>
          <w:rFonts w:ascii="Arial" w:hAnsi="Arial" w:cs="Arial"/>
          <w:color w:val="1A1A1A"/>
          <w:sz w:val="20"/>
          <w:szCs w:val="20"/>
        </w:rPr>
        <w:t xml:space="preserve"> from deoxygenation are mainly tropical (Fig. 3)</w:t>
      </w:r>
      <w:ins w:id="204" w:author="John Bruno" w:date="2017-12-22T18:19:00Z">
        <w:r w:rsidR="00CF3558">
          <w:rPr>
            <w:rFonts w:ascii="Arial" w:hAnsi="Arial" w:cs="Arial"/>
            <w:color w:val="1A1A1A"/>
            <w:sz w:val="20"/>
            <w:szCs w:val="20"/>
          </w:rPr>
          <w:t xml:space="preserve">. Critically, </w:t>
        </w:r>
      </w:ins>
      <w:del w:id="205" w:author="John Bruno" w:date="2017-12-22T18:19:00Z">
        <w:r w:rsidR="00C848DA" w:rsidDel="00CF3558">
          <w:rPr>
            <w:rFonts w:ascii="Arial" w:hAnsi="Arial" w:cs="Arial"/>
            <w:color w:val="1A1A1A"/>
            <w:sz w:val="20"/>
            <w:szCs w:val="20"/>
          </w:rPr>
          <w:delText xml:space="preserve">; </w:delText>
        </w:r>
      </w:del>
      <w:del w:id="206" w:author="John Bruno" w:date="2017-12-22T18:20:00Z">
        <w:r w:rsidR="00C848DA" w:rsidDel="00CF3558">
          <w:rPr>
            <w:rFonts w:ascii="Arial" w:hAnsi="Arial" w:cs="Arial"/>
            <w:color w:val="1A1A1A"/>
            <w:sz w:val="20"/>
            <w:szCs w:val="20"/>
          </w:rPr>
          <w:delText>h</w:delText>
        </w:r>
        <w:r w:rsidR="00022073" w:rsidDel="00CF3558">
          <w:rPr>
            <w:rFonts w:ascii="Arial" w:hAnsi="Arial" w:cs="Arial"/>
            <w:color w:val="1A1A1A"/>
            <w:sz w:val="20"/>
            <w:szCs w:val="20"/>
          </w:rPr>
          <w:delText xml:space="preserve">owever, </w:delText>
        </w:r>
      </w:del>
      <w:r w:rsidR="00022073">
        <w:rPr>
          <w:rFonts w:ascii="Arial" w:hAnsi="Arial" w:cs="Arial"/>
          <w:color w:val="1A1A1A"/>
          <w:sz w:val="20"/>
          <w:szCs w:val="20"/>
        </w:rPr>
        <w:t>only 3.5 % of existing MPAs overlap with m</w:t>
      </w:r>
      <w:r w:rsidR="00EA69A7" w:rsidRPr="00467173">
        <w:rPr>
          <w:rFonts w:ascii="Arial" w:hAnsi="Arial" w:cs="Arial"/>
          <w:color w:val="1A1A1A"/>
          <w:sz w:val="20"/>
          <w:szCs w:val="20"/>
        </w:rPr>
        <w:t>ulti-</w:t>
      </w:r>
      <w:del w:id="207" w:author="John Bruno" w:date="2017-12-20T17:24:00Z">
        <w:r w:rsidR="00EA69A7" w:rsidRPr="00467173" w:rsidDel="00E92856">
          <w:rPr>
            <w:rFonts w:ascii="Arial" w:hAnsi="Arial" w:cs="Arial"/>
            <w:color w:val="1A1A1A"/>
            <w:sz w:val="20"/>
            <w:szCs w:val="20"/>
          </w:rPr>
          <w:delText xml:space="preserve">factor </w:delText>
        </w:r>
      </w:del>
      <w:ins w:id="208" w:author="John Bruno" w:date="2017-12-20T17:24:00Z">
        <w:r w:rsidR="00E92856">
          <w:rPr>
            <w:rFonts w:ascii="Arial" w:hAnsi="Arial" w:cs="Arial"/>
            <w:color w:val="1A1A1A"/>
            <w:sz w:val="20"/>
            <w:szCs w:val="20"/>
          </w:rPr>
          <w:t>variable</w:t>
        </w:r>
        <w:r w:rsidR="00E92856" w:rsidRPr="00467173">
          <w:rPr>
            <w:rFonts w:ascii="Arial" w:hAnsi="Arial" w:cs="Arial"/>
            <w:color w:val="1A1A1A"/>
            <w:sz w:val="20"/>
            <w:szCs w:val="20"/>
          </w:rPr>
          <w:t xml:space="preserve"> </w:t>
        </w:r>
      </w:ins>
      <w:proofErr w:type="spellStart"/>
      <w:r w:rsidR="00EA69A7" w:rsidRPr="004975EE">
        <w:rPr>
          <w:rFonts w:ascii="Arial" w:hAnsi="Arial" w:cs="Arial"/>
          <w:color w:val="1A1A1A"/>
          <w:sz w:val="20"/>
          <w:szCs w:val="20"/>
        </w:rPr>
        <w:t>refugia</w:t>
      </w:r>
      <w:proofErr w:type="spellEnd"/>
      <w:r w:rsidR="00EA69A7" w:rsidRPr="004975EE">
        <w:rPr>
          <w:rFonts w:ascii="Arial" w:hAnsi="Arial" w:cs="Arial"/>
          <w:color w:val="1A1A1A"/>
          <w:sz w:val="20"/>
          <w:szCs w:val="20"/>
        </w:rPr>
        <w:t xml:space="preserve"> </w:t>
      </w:r>
      <w:r w:rsidR="00446185" w:rsidRPr="004975EE">
        <w:rPr>
          <w:rFonts w:ascii="Arial" w:hAnsi="Arial" w:cs="Arial"/>
          <w:color w:val="1A1A1A"/>
          <w:sz w:val="20"/>
          <w:szCs w:val="20"/>
        </w:rPr>
        <w:t xml:space="preserve">(Fig. </w:t>
      </w:r>
      <w:r w:rsidR="00022073" w:rsidRPr="004975EE">
        <w:rPr>
          <w:rFonts w:ascii="Arial" w:hAnsi="Arial" w:cs="Arial"/>
          <w:color w:val="1A1A1A"/>
          <w:sz w:val="20"/>
          <w:szCs w:val="20"/>
        </w:rPr>
        <w:t>3</w:t>
      </w:r>
      <w:r w:rsidR="00446185" w:rsidRPr="004975EE">
        <w:rPr>
          <w:rFonts w:ascii="Arial" w:hAnsi="Arial" w:cs="Arial"/>
          <w:color w:val="1A1A1A"/>
          <w:sz w:val="20"/>
          <w:szCs w:val="20"/>
        </w:rPr>
        <w:t>)</w:t>
      </w:r>
      <w:r w:rsidR="00EA69A7" w:rsidRPr="004975EE">
        <w:rPr>
          <w:rFonts w:ascii="Arial" w:hAnsi="Arial" w:cs="Arial"/>
          <w:color w:val="1A1A1A"/>
          <w:sz w:val="20"/>
          <w:szCs w:val="20"/>
        </w:rPr>
        <w:t>.</w:t>
      </w:r>
      <w:r w:rsidR="00EA69A7">
        <w:rPr>
          <w:rFonts w:ascii="Arial" w:hAnsi="Arial" w:cs="Arial"/>
          <w:color w:val="1A1A1A"/>
          <w:sz w:val="20"/>
          <w:szCs w:val="20"/>
        </w:rPr>
        <w:t xml:space="preserve">   </w:t>
      </w:r>
      <w:r w:rsidR="00FC00AD">
        <w:rPr>
          <w:rFonts w:ascii="Helvetica" w:eastAsia="Times New Roman" w:hAnsi="Helvetica"/>
          <w:i/>
          <w:iCs/>
          <w:color w:val="000000"/>
          <w:sz w:val="21"/>
          <w:szCs w:val="21"/>
          <w:shd w:val="clear" w:color="auto" w:fill="FFFFFF"/>
        </w:rPr>
        <w:t xml:space="preserve"> </w:t>
      </w:r>
    </w:p>
    <w:p w14:paraId="085984D1" w14:textId="58530638" w:rsidR="00083B51" w:rsidRPr="001B1185" w:rsidDel="00C921B6" w:rsidRDefault="00B57738" w:rsidP="005C67E6">
      <w:pPr>
        <w:widowControl w:val="0"/>
        <w:spacing w:line="480" w:lineRule="auto"/>
        <w:ind w:firstLine="720"/>
        <w:rPr>
          <w:del w:id="209" w:author="John Bruno" w:date="2017-12-22T18:11:00Z"/>
          <w:rFonts w:ascii="Arial" w:hAnsi="Arial" w:cs="Arial"/>
          <w:sz w:val="20"/>
          <w:szCs w:val="20"/>
        </w:rPr>
      </w:pPr>
      <w:r w:rsidRPr="00B57738">
        <w:rPr>
          <w:rFonts w:ascii="Arial" w:hAnsi="Arial" w:cs="Arial"/>
          <w:color w:val="1A1A1A"/>
          <w:sz w:val="20"/>
          <w:szCs w:val="20"/>
        </w:rPr>
        <w:t xml:space="preserve">Marine biodiversity is </w:t>
      </w:r>
      <w:r w:rsidR="00386ABE">
        <w:rPr>
          <w:rFonts w:ascii="Arial" w:hAnsi="Arial" w:cs="Arial"/>
          <w:color w:val="1A1A1A"/>
          <w:sz w:val="20"/>
          <w:szCs w:val="20"/>
        </w:rPr>
        <w:t xml:space="preserve">already </w:t>
      </w:r>
      <w:r w:rsidRPr="00B57738">
        <w:rPr>
          <w:rFonts w:ascii="Arial" w:hAnsi="Arial" w:cs="Arial"/>
          <w:color w:val="1A1A1A"/>
          <w:sz w:val="20"/>
          <w:szCs w:val="20"/>
        </w:rPr>
        <w:t xml:space="preserve">being degraded </w:t>
      </w:r>
      <w:r w:rsidR="007F7F23">
        <w:rPr>
          <w:rFonts w:ascii="Arial" w:hAnsi="Arial" w:cs="Arial"/>
          <w:color w:val="1A1A1A"/>
          <w:sz w:val="20"/>
          <w:szCs w:val="20"/>
        </w:rPr>
        <w:t xml:space="preserve">by </w:t>
      </w:r>
      <w:r w:rsidR="00386ABE">
        <w:rPr>
          <w:rFonts w:ascii="Arial" w:hAnsi="Arial" w:cs="Arial"/>
          <w:color w:val="1A1A1A"/>
          <w:sz w:val="20"/>
          <w:szCs w:val="20"/>
        </w:rPr>
        <w:t>numerous stressors unrela</w:t>
      </w:r>
      <w:r w:rsidR="0020635D">
        <w:rPr>
          <w:rFonts w:ascii="Arial" w:hAnsi="Arial" w:cs="Arial"/>
          <w:color w:val="1A1A1A"/>
          <w:sz w:val="20"/>
          <w:szCs w:val="20"/>
        </w:rPr>
        <w:t>ted to carbon emissions such as</w:t>
      </w:r>
      <w:r w:rsidRPr="00B57738">
        <w:rPr>
          <w:rFonts w:ascii="Arial" w:hAnsi="Arial" w:cs="Arial"/>
          <w:color w:val="1A1A1A"/>
          <w:sz w:val="20"/>
          <w:szCs w:val="20"/>
        </w:rPr>
        <w:t xml:space="preserve"> fishing, habitat loss, and pollution. Populations of marine vertebrates, </w:t>
      </w:r>
      <w:r w:rsidR="006743F3">
        <w:rPr>
          <w:rFonts w:ascii="Arial" w:hAnsi="Arial" w:cs="Arial"/>
          <w:color w:val="1A1A1A"/>
          <w:sz w:val="20"/>
          <w:szCs w:val="20"/>
        </w:rPr>
        <w:t>especially</w:t>
      </w:r>
      <w:r w:rsidR="006743F3" w:rsidRPr="00B57738">
        <w:rPr>
          <w:rFonts w:ascii="Arial" w:hAnsi="Arial" w:cs="Arial"/>
          <w:color w:val="1A1A1A"/>
          <w:sz w:val="20"/>
          <w:szCs w:val="20"/>
        </w:rPr>
        <w:t xml:space="preserve"> </w:t>
      </w:r>
      <w:r w:rsidRPr="00B57738">
        <w:rPr>
          <w:rFonts w:ascii="Arial" w:hAnsi="Arial" w:cs="Arial"/>
          <w:color w:val="1A1A1A"/>
          <w:sz w:val="20"/>
          <w:szCs w:val="20"/>
        </w:rPr>
        <w:t>predators, have been reduced by 50 to 95%</w:t>
      </w:r>
      <w:r w:rsidR="00E77772">
        <w:rPr>
          <w:rFonts w:ascii="Arial" w:hAnsi="Arial" w:cs="Arial"/>
          <w:color w:val="1A1A1A"/>
          <w:sz w:val="20"/>
          <w:szCs w:val="20"/>
        </w:rPr>
        <w:t xml:space="preserve"> in </w:t>
      </w:r>
      <w:r w:rsidR="00C01C05">
        <w:rPr>
          <w:rFonts w:ascii="Arial" w:hAnsi="Arial" w:cs="Arial"/>
          <w:color w:val="1A1A1A"/>
          <w:sz w:val="20"/>
          <w:szCs w:val="20"/>
        </w:rPr>
        <w:t>most oceanic</w:t>
      </w:r>
      <w:r w:rsidR="00E77772">
        <w:rPr>
          <w:rFonts w:ascii="Arial" w:hAnsi="Arial" w:cs="Arial"/>
          <w:color w:val="1A1A1A"/>
          <w:sz w:val="20"/>
          <w:szCs w:val="20"/>
        </w:rPr>
        <w:t xml:space="preserve"> regions</w:t>
      </w:r>
      <w:r w:rsidRPr="00B57738">
        <w:rPr>
          <w:rFonts w:ascii="Arial" w:hAnsi="Arial" w:cs="Arial"/>
          <w:color w:val="1A1A1A"/>
          <w:sz w:val="20"/>
          <w:szCs w:val="20"/>
        </w:rPr>
        <w:fldChar w:fldCharType="begin" w:fldLock="1"/>
      </w:r>
      <w:r w:rsidR="00245A76">
        <w:rPr>
          <w:rFonts w:ascii="Arial" w:hAnsi="Arial" w:cs="Arial"/>
          <w:color w:val="1A1A1A"/>
          <w:sz w:val="20"/>
          <w:szCs w:val="20"/>
        </w:rPr>
        <w:instrText>ADDIN CSL_CITATION { "citationID" : "1iajfqbfmk", "citationItems" : [ { "id" : "ITEM-1", "itemData" : { "DOI" : "10.1126/science.1255641", "ISBN" : "1095-9203 (Electronic)\\r0036-8075 (Linking)", "ISSN" : "0036-8075", "PMID" : "25593191", "abstract" : "Marine defaunation, or human-caused animal loss in the oceans, emerged forcefully only hundreds of years ago, whereas terrestrial defaunation has been occurring far longer. Though humans have caused few global marine extinctions, we have profoundly affected marine wildlife, altering the functioning and provisioning of services in every ocean. Current ocean trends, coupled with terrestrial defaunation lessons, suggest that marine defaunation rates will rapidly intensify as human use of the oceans industrializes. Though protected areas are a powerful tool to harness ocean productivity, especially when designed with future climate in mind, additional management strategies will be required. Overall, habitat degradation is likely to intensify as a major driver of marine wildlife loss. Proactive intervention can avert a marine defaunation disaster of the magnitude observed on land.", "author" : [ { "dropping-particle" : "", "family" : "McCauley", "given" : "D. J.", "non-dropping-particle" : "", "parse-names" : false, "suffix" : "" }, { "dropping-particle" : "", "family" : "Pinsky", "given" : "M. L.", "non-dropping-particle" : "", "parse-names" : false, "suffix" : "" }, { "dropping-particle" : "", "family" : "Palumbi", "given" : "S. R.", "non-dropping-particle" : "", "parse-names" : false, "suffix" : "" }, { "dropping-particle" : "", "family" : "Estes", "given" : "J. a.", "non-dropping-particle" : "", "parse-names" : false, "suffix" : "" }, { "dropping-particle" : "", "family" : "Joyce", "given" : "F. H.", "non-dropping-particle" : "", "parse-names" : false, "suffix" : "" }, { "dropping-particle" : "", "family" : "Warner", "given" : "R. R.", "non-dropping-particle" : "", "parse-names" : false, "suffix" : "" } ], "container-title" : "Science", "id" : "ITEM-1", "issue" : "6219", "issued" : { "date-parts" : [ [ "2015" ] ] }, "page" : "247-254", "title" : "Marine defaunation: Animal loss in the global ocean", "type" : "article-journal", "volume" : "347" }, "uris" : [ "http://www.mendeley.com/documents/?uuid=c66041eb-4f2a-4fcc-9384-bce4ea88f828" ] } ], "mendeley" : { "formattedCitation" : "&lt;sup&gt;23&lt;/sup&gt;", "plainTextFormattedCitation" : "23", "previouslyFormattedCitation" : "&lt;sup&gt;23&lt;/sup&gt;" }, "properties" : { "formattedCitation" : "{\\rtf \\super 23\\nosupersub{}}", "noteIndex" : 0, "plainCitation" : "23" }, "schema" : "https://github.com/citation-style-language/schema/raw/master/csl-citation.json" }</w:instrText>
      </w:r>
      <w:r w:rsidRPr="00B57738">
        <w:rPr>
          <w:rFonts w:ascii="Arial" w:hAnsi="Arial" w:cs="Arial"/>
          <w:color w:val="1A1A1A"/>
          <w:sz w:val="20"/>
          <w:szCs w:val="20"/>
        </w:rPr>
        <w:fldChar w:fldCharType="separate"/>
      </w:r>
      <w:r w:rsidR="00E93EFB" w:rsidRPr="00E93EFB">
        <w:rPr>
          <w:rFonts w:ascii="Arial" w:eastAsia="Times New Roman" w:hAnsi="Arial" w:cs="Arial"/>
          <w:noProof/>
          <w:color w:val="000000"/>
          <w:sz w:val="20"/>
          <w:vertAlign w:val="superscript"/>
        </w:rPr>
        <w:t>23</w:t>
      </w:r>
      <w:r w:rsidRPr="00B57738">
        <w:rPr>
          <w:rFonts w:ascii="Arial" w:hAnsi="Arial" w:cs="Arial"/>
          <w:color w:val="1A1A1A"/>
          <w:sz w:val="20"/>
          <w:szCs w:val="20"/>
        </w:rPr>
        <w:fldChar w:fldCharType="end"/>
      </w:r>
      <w:r w:rsidR="006743F3">
        <w:rPr>
          <w:rFonts w:ascii="Arial" w:hAnsi="Arial" w:cs="Arial"/>
          <w:color w:val="1A1A1A"/>
          <w:sz w:val="20"/>
          <w:szCs w:val="20"/>
        </w:rPr>
        <w:t>,</w:t>
      </w:r>
      <w:r w:rsidRPr="00B57738">
        <w:rPr>
          <w:rFonts w:ascii="Arial" w:hAnsi="Arial" w:cs="Arial"/>
          <w:color w:val="1A1A1A"/>
          <w:sz w:val="20"/>
          <w:szCs w:val="20"/>
        </w:rPr>
        <w:t xml:space="preserve"> and habitat-forming species such as seagrasses, mangroves, and corals are declining by </w:t>
      </w:r>
      <w:r w:rsidR="00CE426E">
        <w:rPr>
          <w:rFonts w:ascii="Arial" w:hAnsi="Arial" w:cs="Arial"/>
          <w:color w:val="1A1A1A"/>
          <w:sz w:val="20"/>
          <w:szCs w:val="20"/>
        </w:rPr>
        <w:t xml:space="preserve">roughly </w:t>
      </w:r>
      <w:r w:rsidR="00CE426E" w:rsidRPr="00CE426E">
        <w:rPr>
          <w:rFonts w:ascii="Arial" w:hAnsi="Arial" w:cs="Arial"/>
          <w:color w:val="1A1A1A"/>
          <w:sz w:val="20"/>
          <w:szCs w:val="20"/>
        </w:rPr>
        <w:t>1</w:t>
      </w:r>
      <w:r w:rsidRPr="00CE426E">
        <w:rPr>
          <w:rFonts w:ascii="Arial" w:hAnsi="Arial" w:cs="Arial"/>
          <w:color w:val="1A1A1A"/>
          <w:sz w:val="20"/>
          <w:szCs w:val="20"/>
        </w:rPr>
        <w:t>%</w:t>
      </w:r>
      <w:r w:rsidRPr="00B57738">
        <w:rPr>
          <w:rFonts w:ascii="Arial" w:hAnsi="Arial" w:cs="Arial"/>
          <w:color w:val="1A1A1A"/>
          <w:sz w:val="20"/>
          <w:szCs w:val="20"/>
        </w:rPr>
        <w:t xml:space="preserve"> annually</w:t>
      </w:r>
      <w:r w:rsidRPr="00B57738">
        <w:rPr>
          <w:rFonts w:ascii="Arial" w:hAnsi="Arial" w:cs="Arial"/>
          <w:color w:val="1A1A1A"/>
          <w:sz w:val="20"/>
          <w:szCs w:val="20"/>
        </w:rPr>
        <w:fldChar w:fldCharType="begin" w:fldLock="1"/>
      </w:r>
      <w:r w:rsidR="00245A76">
        <w:rPr>
          <w:rFonts w:ascii="Arial" w:hAnsi="Arial" w:cs="Arial"/>
          <w:color w:val="1A1A1A"/>
          <w:sz w:val="20"/>
          <w:szCs w:val="20"/>
        </w:rPr>
        <w:instrText>ADDIN CSL_CITATION { "citationID" : "2e6vrk44ul", "citationItems" : [ { "id" : "ITEM-1", "itemData" : { "DOI" : "10.1073/pnas.0905620106", "ISBN" : "0027-8424", "ISSN" : "1091-6490", "PMID" : "19587236", "abstract" : "Coastal ecosystems and the services they provide are adversely affected by a wide variety of human activities. In particular,seagrass meadows are negatively affected by impacts accruing from the billion or more people who live within 50 km of them. Seagrass meadows provide important ecosystem services,including an estimated1.9 trillion per year in the form of nutrient cycling; an order of magnitude enhancement of coral reef fish productivity; a habitat for thousands of fish,bird,and invertebrate species; and a major food source for endangered dugong,manatee,and green turtle. Although individual impacts from coastal development,degraded water quality,and climate change have been documented,there has been no quantitative global assessment of seagrass loss until now. Our comprehensive global assessment of 215 studies found that seagrasses have been disappearing at a rate of 110 km2 yr\u22121 since 1980 and that 29%of the known areal extent has disappeared since seagrass areas were initially recorded in 1879. Furthermore,rates of decline have accelerated from a median of 0.9%yr\u22121 before 1940 to 7%yr\u22121 since 1990. Seagrass loss rates are comparable to those reported for mangroves,coral reefs,and tropical rainforests and place seagrass meadows among the most threatened ecosystems on earth.", "author" : [ { "dropping-particle" : "", "family" : "Waycott", "given" : "Michelle", "non-dropping-particle" : "", "parse-names" : false, "suffix" : "" }, { "dropping-particle" : "", "family" : "Duarte", "given" : "Carlos M", "non-dropping-particle" : "", "parse-names" : false, "suffix" : "" }, { "dropping-particle" : "", "family" : "Carruthers", "given" : "Tim J B", "non-dropping-particle" : "", "parse-names" : false, "suffix" : "" }, { "dropping-particle" : "", "family" : "Orth", "given" : "Robert J", "non-dropping-particle" : "", "parse-names" : false, "suffix" : "" }, { "dropping-particle" : "", "family" : "Dennison", "given" : "William C", "non-dropping-particle" : "", "parse-names" : false, "suffix" : "" }, { "dropping-particle" : "", "family" : "Olyarnik", "given" : "Suzanne", "non-dropping-particle" : "", "parse-names" : false, "suffix" : "" }, { "dropping-particle" : "", "family" : "Calladine", "given" : "Ainsley", "non-dropping-particle" : "", "parse-names" : false, "suffix" : "" }, { "dropping-particle" : "", "family" : "Fourqurean", "given" : "James W", "non-dropping-particle" : "", "parse-names" : false, "suffix" : "" }, { "dropping-particle" : "", "family" : "Heck", "given" : "Kenneth L", "non-dropping-particle" : "", "parse-names" : false, "suffix" : "" }, { "dropping-particle" : "", "family" : "Hughes", "given" : "A Randall", "non-dropping-particle" : "", "parse-names" : false, "suffix" : "" }, { "dropping-particle" : "", "family" : "Kendrick", "given" : "Gary a", "non-dropping-particle" : "", "parse-names" : false, "suffix" : "" }, { "dropping-particle" : "", "family" : "Kenworthy", "given" : "W Judson", "non-dropping-particle" : "", "parse-names" : false, "suffix" : "" }, { "dropping-particle" : "", "family" : "Short", "given" : "Frederick T", "non-dropping-particle" : "", "parse-names" : false, "suffix" : "" }, { "dropping-particle" : "", "family" : "Williams", "given" : "Susan L", "non-dropping-particle" : "", "parse-names" : false, "suffix" : "" } ], "container-title" : "Proceedings of the National Academy of Sciences of the United States of America", "id" : "ITEM-1", "issue" : "30", "issued" : { "date-parts" : [ [ "2009" ] ] }, "page" : "12377-81", "title" : "Accelerating loss of seagrasses across the globe threatens coastal ecosystems", "type" : "article-journal", "volume" : "106" }, "uris" : [ "http://www.mendeley.com/documents/?uuid=5e4ce1ca-1aa6-4d24-9806-d7b35e8a8874" ] }, { "id" : "ITEM-2", "itemData" : { "DOI" : "10.1371/journal.pone.0010095", "ISBN" : "1932-6203", "ISSN" : "19326203", "PMID" : "20386710", "abstract" : "Mangrove species are uniquely adapted to tropical and subtropical coasts, and although relatively low in number of species, mangrove forests provide at least US $1.6 billion each year in ecosystem services and support coastal livelihoods worldwide. Globally, mangrove areas are declining rapidly as they are cleared for coastal development and aquaculture and logged for timber and fuel production. Little is known about the effects of mangrove area loss on individual mangrove species and local or regional populations. To address this gap, species-specific information on global distribution, population status, life history traits, and major threats were compiled for each of the 70 known species of mangroves. Each species' probability of extinction was assessed under the Categories and Criteria of the IUCN Red List of Threatened Species. Eleven of the 70 mangrove species (16%) are at elevated threat of extinction. Particular areas of geographical concern include the Atlantic and Pacific coasts of Central America, where as many as 40% of mangroves species present are threatened with extinction. Across the globe, mangrove species found primarily in the high intertidal and upstream estuarine zones, which often have specific freshwater requirements and patchy distributions, are the most threatened because they are often the first cleared for development of aquaculture and agriculture. The loss of mangrove species will have devastating economic and environmental consequences for coastal communities, especially in those areas with low mangrove diversity and high mangrove area or species loss. Several species at high risk of extinction may disappear well before the next decade if existing protective measures are not enforced.", "author" : [ { "dropping-particle" : "", "family" : "Polidoro", "given" : "Beth A.", "non-dropping-particle" : "", "parse-names" : false, "suffix" : "" }, { "dropping-particle" : "", "family" : "Carpenter", "given" : "Kent E.", "non-dropping-particle" : "", "parse-names" : false, "suffix" : "" }, { "dropping-particle" : "", "family" : "Collins", "given" : "Lorna", "non-dropping-particle" : "", "parse-names" : false, "suffix" : "" }, { "dropping-particle" : "", "family" : "Duke", "given" : "Norman C.", "non-dropping-particle" : "", "parse-names" : false, "suffix" : "" }, { "dropping-particle" : "", "family" : "Ellison", "given" : "Aaron M.", "non-dropping-particle" : "", "parse-names" : false, "suffix" : "" }, { "dropping-particle" : "", "family" : "Ellison", "given" : "Joanna C.", "non-dropping-particle" : "", "parse-names" : false, "suffix" : "" }, { "dropping-particle" : "", "family" : "Farnsworth", "given" : "Elizabeth J.", "non-dropping-particle" : "", "parse-names" : false, "suffix" : "" }, { "dropping-particle" : "", "family" : "Fernando", "given" : "Edwino S.", "non-dropping-particle" : "", "parse-names" : false, "suffix" : "" }, { "dropping-particle" : "", "family" : "Kathiresan", "given" : "Kandasamy", "non-dropping-particle" : "", "parse-names" : false, "suffix" : "" }, { "dropping-particle" : "", "family" : "Koedam", "given" : "Nico E.", "non-dropping-particle" : "", "parse-names" : false, "suffix" : "" }, { "dropping-particle" : "", "family" : "Livingstone", "given" : "Suzanne R.", "non-dropping-particle" : "", "parse-names" : false, "suffix" : "" }, { "dropping-particle" : "", "family" : "Miyagi", "given" : "Toyohiko", "non-dropping-particle" : "", "parse-names" : false, "suffix" : "" }, { "dropping-particle" : "", "family" : "Moore", "given" : "Gregg E.", "non-dropping-particle" : "", "parse-names" : false, "suffix" : "" }, { "dropping-particle" : "", "family" : "Nam", "given" : "Vien Ngoc", "non-dropping-particle" : "", "parse-names" : false, "suffix" : "" }, { "dropping-particle" : "", "family" : "Ong", "given" : "Jin Eong", "non-dropping-particle" : "", "parse-names" : false, "suffix" : "" }, { "dropping-particle" : "", "family" : "Primavera", "given" : "Jurgenne H.", "non-dropping-particle" : "", "parse-names" : false, "suffix" : "" }, { "dropping-particle" : "", "family" : "Salmo", "given" : "Severino G.", "non-dropping-particle" : "", "parse-names" : false, "suffix" : "" }, { "dropping-particle" : "", "family" : "Sanciangco", "given" : "Jonnell C.", "non-dropping-particle" : "", "parse-names" : false, "suffix" : "" }, { "dropping-particle" : "", "family" : "Sukardjo", "given" : "Sukristijono", "non-dropping-particle" : "", "parse-names" : false, "suffix" : "" }, { "dropping-particle" : "", "family" : "Wang", "given" : "Yamin", "non-dropping-particle" : "", "parse-names" : false, "suffix" : "" }, { "dropping-particle" : "", "family" : "Yong", "given" : "Jean Wan Hong", "non-dropping-particle" : "", "parse-names" : false, "suffix" : "" } ], "container-title" : "PLoS ONE", "id" : "ITEM-2", "issue" : "4", "issued" : { "date-parts" : [ [ "2010" ] ] }, "title" : "The loss of species: Mangrove extinction risk and geographic areas of global concern", "type" : "article-journal", "volume" : "5" }, "uris" : [ "http://www.mendeley.com/documents/?uuid=371d1ff4-5ebf-4508-a0dc-962508c4e54e" ] }, { "id" : "ITEM-3", "itemData" : { "author" : [ { "dropping-particle" : "", "family" : "Bruno", "given" : "J. F.", "non-dropping-particle" : "", "parse-names" : false, "suffix" : "" }, { "dropping-particle" : "", "family" : "Selig", "given" : "E. R.", "non-dropping-particle" : "", "parse-names" : false, "suffix" : "" } ], "container-title" : "PLoS One", "id" : "ITEM-3", "issued" : { "date-parts" : [ [ "2007" ] ] }, "page" : "e711", "title" : "Regional decline of coral cover in the Indo-Pacific: timing, extent, and subregional comparisons", "type" : "article-journal" }, "uri" : [ "http://zotero.org/users/1013952/items/8NKZXB6R" ], "uris" : [ "http://zotero.org/users/1013952/items/8NKZXB6R", "http://www.mendeley.com/documents/?uuid=97205c3b-b20b-49f7-84e9-bd94975adb0c", "http://www.mendeley.com/documents/?uuid=d934d5e4-8a5e-4bcd-bb14-c6f964781260" ] } ], "mendeley" : { "formattedCitation" : "&lt;sup&gt;24\u201326&lt;/sup&gt;", "plainTextFormattedCitation" : "24\u201326", "previouslyFormattedCitation" : "&lt;sup&gt;24\u201326&lt;/sup&gt;" }, "properties" : { "formattedCitation" : "{\\rtf \\super 24\\uc0\\u8211{}26\\nosupersub{}}", "noteIndex" : 0, "plainCitation" : "24\u201326" }, "schema" : "https://github.com/citation-style-language/schema/raw/master/csl-citation.json" }</w:instrText>
      </w:r>
      <w:r w:rsidRPr="00B57738">
        <w:rPr>
          <w:rFonts w:ascii="Arial" w:hAnsi="Arial" w:cs="Arial"/>
          <w:color w:val="1A1A1A"/>
          <w:sz w:val="20"/>
          <w:szCs w:val="20"/>
        </w:rPr>
        <w:fldChar w:fldCharType="separate"/>
      </w:r>
      <w:r w:rsidR="00E93EFB" w:rsidRPr="00E93EFB">
        <w:rPr>
          <w:rFonts w:ascii="Arial" w:eastAsia="Times New Roman" w:hAnsi="Arial" w:cs="Arial"/>
          <w:noProof/>
          <w:color w:val="000000"/>
          <w:sz w:val="20"/>
          <w:vertAlign w:val="superscript"/>
        </w:rPr>
        <w:t>24–26</w:t>
      </w:r>
      <w:r w:rsidRPr="00B57738">
        <w:rPr>
          <w:rFonts w:ascii="Arial" w:hAnsi="Arial" w:cs="Arial"/>
          <w:color w:val="1A1A1A"/>
          <w:sz w:val="20"/>
          <w:szCs w:val="20"/>
        </w:rPr>
        <w:fldChar w:fldCharType="end"/>
      </w:r>
      <w:r w:rsidRPr="00B57738">
        <w:rPr>
          <w:rFonts w:ascii="Arial" w:hAnsi="Arial" w:cs="Arial"/>
          <w:color w:val="1A1A1A"/>
          <w:sz w:val="20"/>
          <w:szCs w:val="20"/>
        </w:rPr>
        <w:t xml:space="preserve">. </w:t>
      </w:r>
      <w:r w:rsidR="009E2F11">
        <w:rPr>
          <w:rFonts w:ascii="Arial" w:hAnsi="Arial" w:cs="Arial"/>
          <w:color w:val="1A1A1A"/>
          <w:sz w:val="20"/>
          <w:szCs w:val="20"/>
        </w:rPr>
        <w:t>Although no</w:t>
      </w:r>
      <w:r w:rsidR="0020635D">
        <w:rPr>
          <w:rFonts w:ascii="Arial" w:hAnsi="Arial" w:cs="Arial"/>
          <w:color w:val="1A1A1A"/>
          <w:sz w:val="20"/>
          <w:szCs w:val="20"/>
        </w:rPr>
        <w:t>t a panacea, well-enforced MPAs</w:t>
      </w:r>
      <w:r w:rsidR="00587343">
        <w:rPr>
          <w:rFonts w:ascii="Arial" w:hAnsi="Arial" w:cs="Arial"/>
          <w:color w:val="1A1A1A"/>
          <w:sz w:val="20"/>
          <w:szCs w:val="20"/>
        </w:rPr>
        <w:t xml:space="preserve">, </w:t>
      </w:r>
      <w:r w:rsidR="0020635D">
        <w:rPr>
          <w:rFonts w:ascii="Arial" w:hAnsi="Arial" w:cs="Arial"/>
          <w:color w:val="1A1A1A"/>
          <w:sz w:val="20"/>
          <w:szCs w:val="20"/>
        </w:rPr>
        <w:t>particularly no-take marine reserves</w:t>
      </w:r>
      <w:r w:rsidR="00587343">
        <w:rPr>
          <w:rFonts w:ascii="Arial" w:hAnsi="Arial" w:cs="Arial"/>
          <w:color w:val="1A1A1A"/>
          <w:sz w:val="20"/>
          <w:szCs w:val="20"/>
        </w:rPr>
        <w:t xml:space="preserve">, </w:t>
      </w:r>
      <w:r w:rsidR="009E2F11">
        <w:rPr>
          <w:rFonts w:ascii="Arial" w:hAnsi="Arial" w:cs="Arial"/>
          <w:color w:val="1A1A1A"/>
          <w:sz w:val="20"/>
          <w:szCs w:val="20"/>
        </w:rPr>
        <w:t>effective</w:t>
      </w:r>
      <w:r w:rsidR="00985BA1">
        <w:rPr>
          <w:rFonts w:ascii="Arial" w:hAnsi="Arial" w:cs="Arial"/>
          <w:color w:val="1A1A1A"/>
          <w:sz w:val="20"/>
          <w:szCs w:val="20"/>
        </w:rPr>
        <w:t>ly</w:t>
      </w:r>
      <w:r w:rsidR="009E2F11">
        <w:rPr>
          <w:rFonts w:ascii="Arial" w:hAnsi="Arial" w:cs="Arial"/>
          <w:color w:val="1A1A1A"/>
          <w:sz w:val="20"/>
          <w:szCs w:val="20"/>
        </w:rPr>
        <w:t xml:space="preserve"> </w:t>
      </w:r>
      <w:r w:rsidR="009E7BC2">
        <w:rPr>
          <w:rFonts w:ascii="Arial" w:hAnsi="Arial" w:cs="Arial"/>
          <w:color w:val="1A1A1A"/>
          <w:sz w:val="20"/>
          <w:szCs w:val="20"/>
        </w:rPr>
        <w:t xml:space="preserve">mitigate some of these threats </w:t>
      </w:r>
      <w:r w:rsidR="009E2F11">
        <w:rPr>
          <w:rFonts w:ascii="Arial" w:hAnsi="Arial" w:cs="Arial"/>
          <w:color w:val="1A1A1A"/>
          <w:sz w:val="20"/>
          <w:szCs w:val="20"/>
        </w:rPr>
        <w:t xml:space="preserve">and </w:t>
      </w:r>
      <w:r w:rsidR="00254EC8">
        <w:rPr>
          <w:rFonts w:ascii="Arial" w:hAnsi="Arial" w:cs="Arial"/>
          <w:color w:val="1A1A1A"/>
          <w:sz w:val="20"/>
          <w:szCs w:val="20"/>
        </w:rPr>
        <w:t xml:space="preserve">partially </w:t>
      </w:r>
      <w:r w:rsidR="009E2F11">
        <w:rPr>
          <w:rFonts w:ascii="Arial" w:hAnsi="Arial" w:cs="Arial"/>
          <w:color w:val="1A1A1A"/>
          <w:sz w:val="20"/>
          <w:szCs w:val="20"/>
        </w:rPr>
        <w:t>restore marine biodiversity</w:t>
      </w:r>
      <w:r w:rsidR="00BE1BE1">
        <w:rPr>
          <w:rFonts w:ascii="Arial" w:hAnsi="Arial" w:cs="Arial"/>
          <w:color w:val="1A1A1A"/>
          <w:sz w:val="20"/>
          <w:szCs w:val="20"/>
        </w:rPr>
        <w:fldChar w:fldCharType="begin" w:fldLock="1"/>
      </w:r>
      <w:r w:rsidR="00245A76">
        <w:rPr>
          <w:rFonts w:ascii="Arial" w:hAnsi="Arial" w:cs="Arial"/>
          <w:color w:val="1A1A1A"/>
          <w:sz w:val="20"/>
          <w:szCs w:val="20"/>
        </w:rPr>
        <w:instrText>ADDIN CSL_CITATION { "citationID" : "2psb7g6vbl", "citationItems" : [ { "id" : "ITEM-1", "itemData" : { "DOI" : "10.1038/nature13022", "ISBN" : "0028-0836", "ISSN" : "1476-4687", "PMID" : "24499817", "abstract" : "In line with global targets agreed under the Convention on Biological Diversity, the number of marine protected areas (MPAs) is increasing rapidly, yet socio-economic benefits generated by MPAs remain difficult to predict and under debate. MPAs often fail to reach their full potential as a consequence of factors such as illegal harvesting, regulations that legally allow detrimental harvesting, or emigration of animals outside boundaries because of continuous habitat or inadequate size of reserve. Here we show that the conservation benefits of 87 MPAs investigated worldwide increase exponentially with the accumulation of five key features: no take, well enforced, old (&gt;10 years), large (&gt;100 km(2)), and isolated by deep water or sand. Using effective MPAs with four or five key features as an unfished standard, comparisons of underwater survey data from effective MPAs with predictions based on survey data from fished coasts indicate that total fish biomass has declined about two-thirds from historical baselines as a result of fishing. Effective MPAs also had twice as many large (&gt;250 mm total length) fish species per transect, five times more large fish biomass, and fourteen times more shark biomass than fished areas. Most (59%) of the MPAs studied had only one or two key features and were not ecologically distinguishable from fished sites. Our results show that global conservation targets based on area alone will not optimize protection of marine biodiversity. More emphasis is needed on better MPA design, durable management and compliance to ensure that MPAs achieve their desired conservation value.", "author" : [ { "dropping-particle" : "", "family" : "Edgar", "given" : "Graham J", "non-dropping-particle" : "", "parse-names" : false, "suffix" : "" }, { "dropping-particle" : "", "family" : "Stuart-Smith", "given" : "Rick D", "non-dropping-particle" : "", "parse-names" : false, "suffix" : "" }, { "dropping-particle" : "", "family" : "Willis", "given" : "Trevor J", "non-dropping-particle" : "", "parse-names" : false, "suffix" : "" }, { "dropping-particle" : "", "family" : "Kininmonth", "given" : "Stuart", "non-dropping-particle" : "", "parse-names" : false, "suffix" : "" }, { "dropping-particle" : "", "family" : "Baker", "given" : "Susan C", "non-dropping-particle" : "", "parse-names" : false, "suffix" : "" }, { "dropping-particle" : "", "family" : "Banks", "given" : "Stuart", "non-dropping-particle" : "", "parse-names" : false, "suffix" : "" }, { "dropping-particle" : "", "family" : "Barrett", "given" : "Neville S", "non-dropping-particle" : "", "parse-names" : false, "suffix" : "" }, { "dropping-particle" : "", "family" : "Becerro", "given" : "Mikel A", "non-dropping-particle" : "", "parse-names" : false, "suffix" : "" }, { "dropping-particle" : "", "family" : "Bernard", "given" : "Anthony T F", "non-dropping-particle" : "", "parse-names" : false, "suffix" : "" }, { "dropping-particle" : "", "family" : "Berkhout", "given" : "Just", "non-dropping-particle" : "", "parse-names" : false, "suffix" : "" }, { "dropping-particle" : "", "family" : "Buxton", "given" : "Colin D", "non-dropping-particle" : "", "parse-names" : false, "suffix" : "" }, { "dropping-particle" : "", "family" : "Campbell", "given" : "Stuart J", "non-dropping-particle" : "", "parse-names" : false, "suffix" : "" }, { "dropping-particle" : "", "family" : "Cooper", "given" : "Antonia T", "non-dropping-particle" : "", "parse-names" : false, "suffix" : "" }, { "dropping-particle" : "", "family" : "Davey", "given" : "Marlene", "non-dropping-particle" : "", "parse-names" : false, "suffix" : "" }, { "dropping-particle" : "", "family" : "Edgar", "given" : "Sophie C", "non-dropping-particle" : "", "parse-names" : false, "suffix" : "" }, { "dropping-particle" : "", "family" : "F\u00f6rsterra", "given" : "G\u00fcnter", "non-dropping-particle" : "", "parse-names" : false, "suffix" : "" }, { "dropping-particle" : "", "family" : "Galv\u00e1n", "given" : "David E", "non-dropping-particle" : "", "parse-names" : false, "suffix" : "" }, { "dropping-particle" : "", "family" : "Irigoyen", "given" : "Alejo J", "non-dropping-particle" : "", "parse-names" : false, "suffix" : "" }, { "dropping-particle" : "", "family" : "Kushner", "given" : "David J", "non-dropping-particle" : "", "parse-names" : false, "suffix" : "" }, { "dropping-particle" : "", "family" : "Moura", "given" : "Rodrigo", "non-dropping-particle" : "", "parse-names" : false, "suffix" : "" }, { "dropping-particle" : "", "family" : "Parnell", "given" : "P Ed", "non-dropping-particle" : "", "parse-names" : false, "suffix" : "" }, { "dropping-particle" : "", "family" : "Shears", "given" : "Nick T", "non-dropping-particle" : "", "parse-names" : false, "suffix" : "" }, { "dropping-particle" : "", "family" : "Soler", "given" : "German", "non-dropping-particle" : "", "parse-names" : false, "suffix" : "" }, { "dropping-particle" : "", "family" : "Strain", "given" : "Elisabeth M A", "non-dropping-particle" : "", "parse-names" : false, "suffix" : "" }, { "dropping-particle" : "", "family" : "Thomson", "given" : "Russell J", "non-dropping-particle" : "", "parse-names" : false, "suffix" : "" } ], "container-title" : "Nature", "id" : "ITEM-1", "issue" : "7487", "issued" : { "date-parts" : [ [ "2014" ] ] }, "page" : "216-20", "title" : "Global conservation outcomes depend on marine protected areas with five key features.", "type" : "article-journal", "volume" : "506" }, "uris" : [ "http://www.mendeley.com/documents/?uuid=b324791e-b446-4c29-bcf6-48008b43d0ba" ] }, { "id" : "ITEM-2", "itemData" : { "DOI" : "10.3354/meps08029", "ISBN" : "0171-8630", "ISSN" : "01718630", "PMID" : "12210380", "abstract" : "The study and implementation of no-take marine reserves have increased rapidly over the past decade, providing ample data on the biological effects of reserve protection for a wide range of geographic locations and organisms. The plethora of new studies affords the opportunity to re- evaluate previous findings and address formerly unanswered questions with extensive data synthe- ses. Our results show, on average, positive effects of reserve protection on the biomass, numerical density, species richness, and size of organisms within their boundaries which are remarkably simi- lar to those of past syntheses despite a near doubling of data. New analyses indicate that (1) these results do not appear to be an artifact of reserves being sited in better locations; (2) results do not appear to be driven by displaced fishing effort outside of reserves; (3) contrary to often-made asser- tions, reserves have similar if not greater positive effects in temperate settings, at least for reef ecosystems; (4) even small reserves can produce significant biological responses irrespective of lati- tude, although more data are needed to test whether reserve effects scale with reserve size; and (5) effects of reserves vary for different taxonomic groups and for taxa with various characteristics, and not all species increase in response to reserve protection. There is considerable variation in the responses documented across all the reserves in our data set\u2014variability which cannot be entirely explained by which species were studied. We suggest that reserve characteristics and context, par- ticularly the intensity of fishing outside the reserve and inside the reserve before implementation, play key roles in determining the direction and magnitude of the reserve response. However, despite considerable variability, positive responses are far more common than no differences or negative responses, validating the potential for well designed and enforced reserves to serve as globally important conservation and management tools", "author" : [ { "dropping-particle" : "", "family" : "Lester", "given" : "Sarah E", "non-dropping-particle" : "", "parse-names" : false, "suffix" : "" }, { "dropping-particle" : "", "family" : "Halpern", "given" : "Benjamin S", "non-dropping-particle" : "", "parse-names" : false, "suffix" : "" }, { "dropping-particle" : "", "family" : "Grorud-Colvert", "given" : "Kirsten", "non-dropping-particle" : "", "parse-names" : false, "suffix" : "" }, { "dropping-particle" : "", "family" : "Lubchenco", "given" : "Jane", "non-dropping-particle" : "", "parse-names" : false, "suffix" : "" }, { "dropping-particle" : "", "family" : "Ruttenberg", "given" : "Benjamin I", "non-dropping-particle" : "", "parse-names" : false, "suffix" : "" }, { "dropping-particle" : "", "family" : "Gaines", "given" : "Steven D", "non-dropping-particle" : "", "parse-names" : false, "suffix" : "" }, { "dropping-particle" : "", "family" : "Airam\u00e9", "given" : "Satie", "non-dropping-particle" : "", "parse-names" : false, "suffix" : "" }, { "dropping-particle" : "", "family" : "Warner", "given" : "Robert R", "non-dropping-particle" : "", "parse-names" : false, "suffix" : "" } ], "container-title" : "Marine Ecology Progress Series", "id" : "ITEM-2", "issued" : { "date-parts" : [ [ "2009" ] ] }, "page" : "33-46", "title" : "Biological effects within no-take marine reserves: A global synthesis", "type" : "article-journal", "volume" : "384" }, "uris" : [ "http://www.mendeley.com/documents/?uuid=ee87056a-529c-4050-a810-40c03b37fded", "http://www.mendeley.com/documents/?uuid=2945feae-baf3-4240-8d29-c02eaaff572f" ] } ], "mendeley" : { "formattedCitation" : "&lt;sup&gt;27,28&lt;/sup&gt;", "plainTextFormattedCitation" : "27,28", "previouslyFormattedCitation" : "&lt;sup&gt;27,28&lt;/sup&gt;" }, "properties" : { "formattedCitation" : "{\\rtf \\super 27\\nosupersub{}}", "noteIndex" : 0, "plainCitation" : "27" }, "schema" : "https://github.com/citation-style-language/schema/raw/master/csl-citation.json" }</w:instrText>
      </w:r>
      <w:r w:rsidR="00BE1BE1">
        <w:rPr>
          <w:rFonts w:ascii="Arial" w:hAnsi="Arial" w:cs="Arial"/>
          <w:color w:val="1A1A1A"/>
          <w:sz w:val="20"/>
          <w:szCs w:val="20"/>
        </w:rPr>
        <w:fldChar w:fldCharType="separate"/>
      </w:r>
      <w:r w:rsidR="00E93EFB" w:rsidRPr="00E93EFB">
        <w:rPr>
          <w:rFonts w:ascii="Arial" w:eastAsia="Times New Roman" w:hAnsi="Arial" w:cs="Arial"/>
          <w:noProof/>
          <w:color w:val="000000"/>
          <w:sz w:val="20"/>
          <w:vertAlign w:val="superscript"/>
        </w:rPr>
        <w:t>27,28</w:t>
      </w:r>
      <w:r w:rsidR="00BE1BE1">
        <w:rPr>
          <w:rFonts w:ascii="Arial" w:hAnsi="Arial" w:cs="Arial"/>
          <w:color w:val="1A1A1A"/>
          <w:sz w:val="20"/>
          <w:szCs w:val="20"/>
        </w:rPr>
        <w:fldChar w:fldCharType="end"/>
      </w:r>
      <w:r w:rsidR="009E2F11">
        <w:rPr>
          <w:rFonts w:ascii="Arial" w:hAnsi="Arial" w:cs="Arial"/>
          <w:color w:val="1A1A1A"/>
          <w:sz w:val="20"/>
          <w:szCs w:val="20"/>
        </w:rPr>
        <w:t xml:space="preserve">. </w:t>
      </w:r>
      <w:r w:rsidR="00807B99" w:rsidRPr="000F1386">
        <w:rPr>
          <w:rFonts w:ascii="Arial" w:hAnsi="Arial" w:cs="Arial"/>
          <w:sz w:val="20"/>
          <w:szCs w:val="20"/>
        </w:rPr>
        <w:t>A</w:t>
      </w:r>
      <w:r w:rsidR="00B66ED7" w:rsidRPr="000F1386">
        <w:rPr>
          <w:rFonts w:ascii="Arial" w:hAnsi="Arial" w:cs="Arial"/>
          <w:sz w:val="20"/>
          <w:szCs w:val="20"/>
        </w:rPr>
        <w:t xml:space="preserve"> recent meta-analysis found that </w:t>
      </w:r>
      <w:r w:rsidR="00807B99" w:rsidRPr="000F1386">
        <w:rPr>
          <w:rFonts w:ascii="Arial" w:hAnsi="Arial" w:cs="Arial"/>
          <w:sz w:val="20"/>
          <w:szCs w:val="20"/>
        </w:rPr>
        <w:t xml:space="preserve">to meet </w:t>
      </w:r>
      <w:r w:rsidR="00C16B81" w:rsidRPr="000F1386">
        <w:rPr>
          <w:rFonts w:ascii="Arial" w:hAnsi="Arial" w:cs="Arial"/>
          <w:sz w:val="20"/>
          <w:szCs w:val="20"/>
        </w:rPr>
        <w:t xml:space="preserve">the </w:t>
      </w:r>
      <w:r w:rsidR="00973DA7">
        <w:rPr>
          <w:rFonts w:ascii="Arial" w:hAnsi="Arial" w:cs="Arial"/>
          <w:sz w:val="20"/>
          <w:szCs w:val="20"/>
        </w:rPr>
        <w:t>biodiversity and fisheries</w:t>
      </w:r>
      <w:r w:rsidR="00683C29" w:rsidRPr="000F1386">
        <w:rPr>
          <w:rFonts w:ascii="Arial" w:hAnsi="Arial" w:cs="Arial"/>
          <w:sz w:val="20"/>
          <w:szCs w:val="20"/>
        </w:rPr>
        <w:t xml:space="preserve"> </w:t>
      </w:r>
      <w:r w:rsidR="00973DA7">
        <w:rPr>
          <w:rFonts w:ascii="Arial" w:hAnsi="Arial" w:cs="Arial"/>
          <w:sz w:val="20"/>
          <w:szCs w:val="20"/>
        </w:rPr>
        <w:t>goals</w:t>
      </w:r>
      <w:r w:rsidR="00683C29" w:rsidRPr="000F1386">
        <w:rPr>
          <w:rFonts w:ascii="Arial" w:hAnsi="Arial" w:cs="Arial"/>
          <w:sz w:val="20"/>
          <w:szCs w:val="20"/>
        </w:rPr>
        <w:t xml:space="preserve"> </w:t>
      </w:r>
      <w:r w:rsidR="00807B99" w:rsidRPr="000F1386">
        <w:rPr>
          <w:rFonts w:ascii="Arial" w:hAnsi="Arial" w:cs="Arial"/>
          <w:sz w:val="20"/>
          <w:szCs w:val="20"/>
        </w:rPr>
        <w:t xml:space="preserve">of </w:t>
      </w:r>
      <w:r w:rsidR="001C3BE6">
        <w:rPr>
          <w:rFonts w:ascii="Arial" w:hAnsi="Arial" w:cs="Arial"/>
          <w:sz w:val="20"/>
          <w:szCs w:val="20"/>
        </w:rPr>
        <w:t>MPA</w:t>
      </w:r>
      <w:r w:rsidR="00973DA7">
        <w:rPr>
          <w:rFonts w:ascii="Arial" w:hAnsi="Arial" w:cs="Arial"/>
          <w:sz w:val="20"/>
          <w:szCs w:val="20"/>
        </w:rPr>
        <w:t>s</w:t>
      </w:r>
      <w:r w:rsidR="00807B99" w:rsidRPr="000F1386">
        <w:rPr>
          <w:rFonts w:ascii="Arial" w:hAnsi="Arial" w:cs="Arial"/>
          <w:sz w:val="20"/>
          <w:szCs w:val="20"/>
        </w:rPr>
        <w:t xml:space="preserve">, </w:t>
      </w:r>
      <w:r w:rsidR="00F97E01" w:rsidRPr="000F1386">
        <w:rPr>
          <w:rFonts w:ascii="Arial" w:hAnsi="Arial" w:cs="Arial"/>
          <w:sz w:val="20"/>
          <w:szCs w:val="20"/>
        </w:rPr>
        <w:t>global</w:t>
      </w:r>
      <w:r w:rsidR="00254EC8">
        <w:rPr>
          <w:rFonts w:ascii="Arial" w:hAnsi="Arial" w:cs="Arial"/>
          <w:sz w:val="20"/>
          <w:szCs w:val="20"/>
        </w:rPr>
        <w:t xml:space="preserve"> coverage needs</w:t>
      </w:r>
      <w:r w:rsidR="00807B99" w:rsidRPr="000F1386">
        <w:rPr>
          <w:rFonts w:ascii="Arial" w:hAnsi="Arial" w:cs="Arial"/>
          <w:sz w:val="20"/>
          <w:szCs w:val="20"/>
        </w:rPr>
        <w:t xml:space="preserve"> to be increased</w:t>
      </w:r>
      <w:r w:rsidR="00F97E01" w:rsidRPr="000F1386">
        <w:rPr>
          <w:rFonts w:ascii="Arial" w:hAnsi="Arial" w:cs="Arial"/>
          <w:sz w:val="20"/>
          <w:szCs w:val="20"/>
        </w:rPr>
        <w:t xml:space="preserve"> from</w:t>
      </w:r>
      <w:r w:rsidR="00807B99" w:rsidRPr="000F1386">
        <w:rPr>
          <w:rFonts w:ascii="Arial" w:hAnsi="Arial" w:cs="Arial"/>
          <w:sz w:val="20"/>
          <w:szCs w:val="20"/>
        </w:rPr>
        <w:t xml:space="preserve"> </w:t>
      </w:r>
      <w:r w:rsidR="0020635D">
        <w:rPr>
          <w:rFonts w:ascii="Arial" w:hAnsi="Arial" w:cs="Arial"/>
          <w:sz w:val="20"/>
          <w:szCs w:val="20"/>
        </w:rPr>
        <w:t>3%</w:t>
      </w:r>
      <w:r w:rsidR="00C16B81" w:rsidRPr="000F1386">
        <w:rPr>
          <w:rFonts w:ascii="Arial" w:hAnsi="Arial" w:cs="Arial"/>
          <w:sz w:val="20"/>
          <w:szCs w:val="20"/>
        </w:rPr>
        <w:t xml:space="preserve"> </w:t>
      </w:r>
      <w:r w:rsidR="00E77772">
        <w:rPr>
          <w:rFonts w:ascii="Arial" w:hAnsi="Arial" w:cs="Arial"/>
          <w:sz w:val="20"/>
          <w:szCs w:val="20"/>
        </w:rPr>
        <w:t xml:space="preserve">of </w:t>
      </w:r>
      <w:ins w:id="210" w:author="John Bruno" w:date="2017-12-22T18:15:00Z">
        <w:r w:rsidR="00900E3E">
          <w:rPr>
            <w:rFonts w:ascii="Arial" w:hAnsi="Arial" w:cs="Arial"/>
            <w:sz w:val="20"/>
            <w:szCs w:val="20"/>
          </w:rPr>
          <w:t xml:space="preserve">the world’s </w:t>
        </w:r>
      </w:ins>
      <w:r w:rsidR="00E77772">
        <w:rPr>
          <w:rFonts w:ascii="Arial" w:hAnsi="Arial" w:cs="Arial"/>
          <w:sz w:val="20"/>
          <w:szCs w:val="20"/>
        </w:rPr>
        <w:t>ocean</w:t>
      </w:r>
      <w:ins w:id="211" w:author="John Bruno" w:date="2017-12-22T18:15:00Z">
        <w:r w:rsidR="00900E3E">
          <w:rPr>
            <w:rFonts w:ascii="Arial" w:hAnsi="Arial" w:cs="Arial"/>
            <w:sz w:val="20"/>
            <w:szCs w:val="20"/>
          </w:rPr>
          <w:t>s</w:t>
        </w:r>
      </w:ins>
      <w:r w:rsidR="00E77772">
        <w:rPr>
          <w:rFonts w:ascii="Arial" w:hAnsi="Arial" w:cs="Arial"/>
          <w:sz w:val="20"/>
          <w:szCs w:val="20"/>
        </w:rPr>
        <w:t xml:space="preserve"> </w:t>
      </w:r>
      <w:del w:id="212" w:author="John Bruno" w:date="2017-12-22T18:15:00Z">
        <w:r w:rsidR="00E77772" w:rsidDel="00900E3E">
          <w:rPr>
            <w:rFonts w:ascii="Arial" w:hAnsi="Arial" w:cs="Arial"/>
            <w:sz w:val="20"/>
            <w:szCs w:val="20"/>
          </w:rPr>
          <w:delText xml:space="preserve">surface area </w:delText>
        </w:r>
      </w:del>
      <w:r w:rsidR="00807B99" w:rsidRPr="000F1386">
        <w:rPr>
          <w:rFonts w:ascii="Arial" w:hAnsi="Arial" w:cs="Arial"/>
          <w:sz w:val="20"/>
          <w:szCs w:val="20"/>
        </w:rPr>
        <w:t>to</w:t>
      </w:r>
      <w:r w:rsidR="00AE3772" w:rsidRPr="000F1386">
        <w:rPr>
          <w:rFonts w:ascii="Arial" w:hAnsi="Arial" w:cs="Arial"/>
          <w:sz w:val="20"/>
          <w:szCs w:val="20"/>
        </w:rPr>
        <w:t xml:space="preserve"> 30%</w:t>
      </w:r>
      <w:r w:rsidR="00C16B81" w:rsidRPr="000F1386">
        <w:rPr>
          <w:rFonts w:ascii="Arial" w:hAnsi="Arial" w:cs="Arial"/>
          <w:sz w:val="20"/>
          <w:szCs w:val="20"/>
        </w:rPr>
        <w:t xml:space="preserve"> or greater</w:t>
      </w:r>
      <w:r w:rsidR="000E2307" w:rsidRPr="000F1386">
        <w:rPr>
          <w:rFonts w:ascii="Arial" w:hAnsi="Arial" w:cs="Arial"/>
          <w:sz w:val="20"/>
          <w:szCs w:val="20"/>
        </w:rPr>
        <w:fldChar w:fldCharType="begin" w:fldLock="1"/>
      </w:r>
      <w:r w:rsidR="00245A76">
        <w:rPr>
          <w:rFonts w:ascii="Arial" w:hAnsi="Arial" w:cs="Arial"/>
          <w:sz w:val="20"/>
          <w:szCs w:val="20"/>
        </w:rPr>
        <w:instrText>ADDIN CSL_CITATION { "citationID" : "211bheedmi", "citationItems" : [ { "id" : "ITEM-1", "itemData" : { "DOI" : "10.1111/conl.12247", "ISSN" : "1755263X", "abstract" : "The UN's globally adopted Convention on Biological Diversity coverage target for marine protected areas (MPAs) is \u226510% by 2020. In 2014 the World Parks Congress recommended increasing this to \u226530%. We reviewed 144 studies to assess whether the UN target is adequate to achieve, maximise or optimise six environmental and/or socio-economic objectives. Results consistently indicate that protecting several tens-of-percent of the sea is required to meet goals (average 37%, median 35%, modal group 21\u201330%), greatly exceeding the 2.18% currently protected and the 10% target. The objectives we examined were met in 3% of studies with \u226410% MPA coverage, 44% with \u226430% coverage and 81% with more than half the sea protected. The UN's 10% target appears insufficient to protect biodiversity, preserve ecosystem services and achieve socio-economic priorities. As MPA coverages generated from theoretical studies inherently depend on scenario(s) considered, our findings do not represent explicit recommendations but rather provide perspective on policy goals. This article is protected by copyright. All rights reserved", "author" : [ { "dropping-particle" : "", "family" : "O'Leary", "given" : "Bethan C.", "non-dropping-particle" : "", "parse-names" : false, "suffix" : "" }, { "dropping-particle" : "", "family" : "Winther-Janson", "given" : "Marit", "non-dropping-particle" : "", "parse-names" : false, "suffix" : "" }, { "dropping-particle" : "", "family" : "Bainbridge", "given" : "John M.", "non-dropping-particle" : "", "parse-names" : false, "suffix" : "" }, { "dropping-particle" : "", "family" : "Aitken", "given" : "Jemma", "non-dropping-particle" : "", "parse-names" : false, "suffix" : "" }, { "dropping-particle" : "", "family" : "Hawkins", "given" : "Julie P.", "non-dropping-particle" : "", "parse-names" : false, "suffix" : "" }, { "dropping-particle" : "", "family" : "Roberts", "given" : "Callum M.", "non-dropping-particle" : "", "parse-names" : false, "suffix" : "" } ], "container-title" : "Conservation Letters", "id" : "ITEM-1", "issue" : "0", "issued" : { "date-parts" : [ [ "2016" ] ] }, "page" : "1-6", "title" : "Effective Coverage Targets for Ocean Protection", "type" : "article-journal", "volume" : "00" }, "uris" : [ "http://www.mendeley.com/documents/?uuid=79bd5f89-9f31-4fe2-b340-4d5220716368" ] } ], "mendeley" : { "formattedCitation" : "&lt;sup&gt;29&lt;/sup&gt;", "plainTextFormattedCitation" : "29", "previouslyFormattedCitation" : "&lt;sup&gt;29&lt;/sup&gt;" }, "properties" : { "formattedCitation" : "{\\rtf \\super 28\\nosupersub{}}", "noteIndex" : 0, "plainCitation" : "28" }, "schema" : "https://github.com/citation-style-language/schema/raw/master/csl-citation.json" }</w:instrText>
      </w:r>
      <w:r w:rsidR="000E2307" w:rsidRPr="000F1386">
        <w:rPr>
          <w:rFonts w:ascii="Arial" w:hAnsi="Arial" w:cs="Arial"/>
          <w:sz w:val="20"/>
          <w:szCs w:val="20"/>
        </w:rPr>
        <w:fldChar w:fldCharType="separate"/>
      </w:r>
      <w:r w:rsidR="00E93EFB" w:rsidRPr="00E93EFB">
        <w:rPr>
          <w:rFonts w:ascii="Arial" w:eastAsia="Times New Roman" w:hAnsi="Arial" w:cs="Arial"/>
          <w:noProof/>
          <w:sz w:val="20"/>
          <w:vertAlign w:val="superscript"/>
        </w:rPr>
        <w:t>29</w:t>
      </w:r>
      <w:r w:rsidR="000E2307" w:rsidRPr="000F1386">
        <w:rPr>
          <w:rFonts w:ascii="Arial" w:hAnsi="Arial" w:cs="Arial"/>
          <w:sz w:val="20"/>
          <w:szCs w:val="20"/>
        </w:rPr>
        <w:fldChar w:fldCharType="end"/>
      </w:r>
      <w:r w:rsidR="00683C29" w:rsidRPr="000F1386">
        <w:rPr>
          <w:rFonts w:ascii="Arial" w:hAnsi="Arial" w:cs="Arial"/>
          <w:sz w:val="20"/>
          <w:szCs w:val="20"/>
        </w:rPr>
        <w:t>. W</w:t>
      </w:r>
      <w:r w:rsidR="001463F7">
        <w:rPr>
          <w:rFonts w:ascii="Arial" w:hAnsi="Arial" w:cs="Arial"/>
          <w:sz w:val="20"/>
          <w:szCs w:val="20"/>
        </w:rPr>
        <w:t>hile w</w:t>
      </w:r>
      <w:r w:rsidR="00683C29" w:rsidRPr="000F1386">
        <w:rPr>
          <w:rFonts w:ascii="Arial" w:hAnsi="Arial" w:cs="Arial"/>
          <w:sz w:val="20"/>
          <w:szCs w:val="20"/>
        </w:rPr>
        <w:t xml:space="preserve">e support </w:t>
      </w:r>
      <w:r w:rsidR="00A962B1" w:rsidRPr="000F1386">
        <w:rPr>
          <w:rFonts w:ascii="Arial" w:hAnsi="Arial" w:cs="Arial"/>
          <w:sz w:val="20"/>
          <w:szCs w:val="20"/>
        </w:rPr>
        <w:t>the rapid expansion of</w:t>
      </w:r>
      <w:r w:rsidR="00C16B81" w:rsidRPr="000F1386">
        <w:rPr>
          <w:rFonts w:ascii="Arial" w:hAnsi="Arial" w:cs="Arial"/>
          <w:sz w:val="20"/>
          <w:szCs w:val="20"/>
        </w:rPr>
        <w:t xml:space="preserve"> </w:t>
      </w:r>
      <w:r w:rsidR="001C3BE6">
        <w:rPr>
          <w:rFonts w:ascii="Arial" w:hAnsi="Arial" w:cs="Arial"/>
          <w:sz w:val="20"/>
          <w:szCs w:val="20"/>
        </w:rPr>
        <w:t>fully-protected MPAs</w:t>
      </w:r>
      <w:r w:rsidR="00C16B81" w:rsidRPr="000F1386">
        <w:rPr>
          <w:rFonts w:ascii="Arial" w:hAnsi="Arial" w:cs="Arial"/>
          <w:sz w:val="20"/>
          <w:szCs w:val="20"/>
        </w:rPr>
        <w:t xml:space="preserve"> </w:t>
      </w:r>
      <w:r w:rsidR="00756532">
        <w:rPr>
          <w:rFonts w:ascii="Arial" w:hAnsi="Arial" w:cs="Arial"/>
          <w:sz w:val="20"/>
          <w:szCs w:val="20"/>
        </w:rPr>
        <w:t xml:space="preserve">and other forms of local conservation </w:t>
      </w:r>
      <w:r w:rsidR="008D56FA">
        <w:rPr>
          <w:rFonts w:ascii="Arial" w:hAnsi="Arial" w:cs="Arial"/>
          <w:sz w:val="20"/>
          <w:szCs w:val="20"/>
        </w:rPr>
        <w:t>such as</w:t>
      </w:r>
      <w:r w:rsidR="00756532">
        <w:rPr>
          <w:rFonts w:ascii="Arial" w:hAnsi="Arial" w:cs="Arial"/>
          <w:sz w:val="20"/>
          <w:szCs w:val="20"/>
        </w:rPr>
        <w:t xml:space="preserve"> marine spatial planning, </w:t>
      </w:r>
      <w:r w:rsidR="001463F7">
        <w:rPr>
          <w:rFonts w:ascii="Arial" w:hAnsi="Arial" w:cs="Arial"/>
          <w:sz w:val="20"/>
          <w:szCs w:val="20"/>
        </w:rPr>
        <w:t>our findings highlight the</w:t>
      </w:r>
      <w:r w:rsidR="004146B8" w:rsidRPr="000F1386">
        <w:rPr>
          <w:rFonts w:ascii="Arial" w:hAnsi="Arial" w:cs="Arial"/>
          <w:sz w:val="20"/>
          <w:szCs w:val="20"/>
        </w:rPr>
        <w:t xml:space="preserve"> critical caveat</w:t>
      </w:r>
      <w:r w:rsidR="00A962B1" w:rsidRPr="000F1386">
        <w:rPr>
          <w:rFonts w:ascii="Arial" w:hAnsi="Arial" w:cs="Arial"/>
          <w:sz w:val="20"/>
          <w:szCs w:val="20"/>
        </w:rPr>
        <w:t xml:space="preserve"> that</w:t>
      </w:r>
      <w:r w:rsidR="00B66ED7" w:rsidRPr="000F1386">
        <w:rPr>
          <w:rFonts w:ascii="Arial" w:hAnsi="Arial" w:cs="Arial"/>
          <w:sz w:val="20"/>
          <w:szCs w:val="20"/>
        </w:rPr>
        <w:t xml:space="preserve"> local protection is necessary but insufficient</w:t>
      </w:r>
      <w:r w:rsidR="00A962B1" w:rsidRPr="000F1386">
        <w:rPr>
          <w:rFonts w:ascii="Arial" w:hAnsi="Arial" w:cs="Arial"/>
          <w:sz w:val="20"/>
          <w:szCs w:val="20"/>
        </w:rPr>
        <w:t xml:space="preserve"> to co</w:t>
      </w:r>
      <w:r w:rsidR="009819FB" w:rsidRPr="000F1386">
        <w:rPr>
          <w:rFonts w:ascii="Arial" w:hAnsi="Arial" w:cs="Arial"/>
          <w:sz w:val="20"/>
          <w:szCs w:val="20"/>
        </w:rPr>
        <w:t>nserve and restore marine biota</w:t>
      </w:r>
      <w:r w:rsidR="003C085B" w:rsidRPr="000F1386">
        <w:rPr>
          <w:rFonts w:ascii="Arial" w:hAnsi="Arial" w:cs="Arial"/>
          <w:sz w:val="20"/>
          <w:szCs w:val="20"/>
        </w:rPr>
        <w:fldChar w:fldCharType="begin" w:fldLock="1"/>
      </w:r>
      <w:r w:rsidR="007D6E57">
        <w:rPr>
          <w:rFonts w:ascii="Arial" w:hAnsi="Arial" w:cs="Arial"/>
          <w:sz w:val="20"/>
          <w:szCs w:val="20"/>
        </w:rPr>
        <w:instrText>ADDIN CSL_CITATION { "citationID" : "1chpi2nfct", "citationItems" : [ { "id" : "ITEM-1", "itemData" : { "DOI" : "10.1890/1051-0761(1998)8[S79:MRANBN]2.0.CO;2", "ISBN" : "1051-0761", "ISSN" : "10510761", "PMID" : "69", "abstract" : "The intensity of human pressure on marine systems has led to a push for stronger marine conservation efforts. Recently, marine reserves have become one highly advocated form of marine conservation, and the number of newly designated reserves has increased dramatically. Reserves will be essential for conservation efforts because they can provide unique protection for critical areas, they can provide a spatial escape for intensely exploited species, and they can potentially act as buffers against some management miscalculations and unforeseen or unusual conditions. Reserve design and effectiveness can be dramatically improved by better use of existing scientific understanding. Reserves are insufficient protection alone, however, because they are not isolated from all critical impacts. Communities residing within marine reserves are strongly influenced by the highly variable conditions of the water masses that continuously flow through them. To a much greater degree than in terrestrial systems, the scales of fundamental processes, such as population replenishment, are often much larger than reserves can encompass. Further, they offer no protection from some important threats, such as contamination by chemicals. Therefore, without adequate protection of species and ecosystems outside reserves, effectiveness of reserves will be severely compromised. We outline conditions under which reserves are likely to be effective, provide some guidelines for increasing their conservation potential, and suggest some research priorities to fill critical information gaps. We strongly support vastly increasing the number and size of marine reserves; at the same time, strong conservation efforts outside reserves must complement this effort. To date, most reserve design and site selection have involved little scientific justification. They must begin to do so to increase the likelihood of attaining conservation objectives.", "author" : [ { "dropping-particle" : "", "family" : "Allison", "given" : "Gary W.", "non-dropping-particle" : "", "parse-names" : false, "suffix" : "" }, { "dropping-particle" : "", "family" : "Lubchenco", "given" : "Jane", "non-dropping-particle" : "", "parse-names" : false, "suffix" : "" }, { "dropping-particle" : "", "family" : "Carr", "given" : "Mark H.", "non-dropping-particle" : "", "parse-names" : false, "suffix" : "" } ], "container-title" : "Ecological Applications", "id" : "ITEM-1", "issue" : "1 SUPPL.", "issued" : { "date-parts" : [ [ "1998" ] ] }, "page" : "79-92", "title" : "Marine reserves are necessary but not sufficient for marine conservation", "type" : "article-journal", "volume" : "8" }, "uris" : [ "http://www.mendeley.com/documents/?uuid=e74e6ef0-5eb1-45eb-b0e3-f7b3546396bf" ] } ], "mendeley" : { "formattedCitation" : "&lt;sup&gt;1&lt;/sup&gt;", "plainTextFormattedCitation" : "1", "previouslyFormattedCitation" : "&lt;sup&gt;1&lt;/sup&gt;" }, "properties" : { "formattedCitation" : "{\\rtf \\super 1\\nosupersub{}}", "noteIndex" : 0, "plainCitation" : "1" }, "schema" : "https://github.com/citation-style-language/schema/raw/master/csl-citation.json" }</w:instrText>
      </w:r>
      <w:r w:rsidR="003C085B" w:rsidRPr="000F1386">
        <w:rPr>
          <w:rFonts w:ascii="Arial" w:hAnsi="Arial" w:cs="Arial"/>
          <w:sz w:val="20"/>
          <w:szCs w:val="20"/>
        </w:rPr>
        <w:fldChar w:fldCharType="separate"/>
      </w:r>
      <w:r w:rsidR="00DA676B" w:rsidRPr="00DA676B">
        <w:rPr>
          <w:rFonts w:ascii="Arial" w:hAnsi="Arial" w:cs="Arial"/>
          <w:noProof/>
          <w:sz w:val="20"/>
          <w:vertAlign w:val="superscript"/>
        </w:rPr>
        <w:t>1</w:t>
      </w:r>
      <w:r w:rsidR="003C085B" w:rsidRPr="000F1386">
        <w:rPr>
          <w:rFonts w:ascii="Arial" w:hAnsi="Arial" w:cs="Arial"/>
          <w:sz w:val="20"/>
          <w:szCs w:val="20"/>
        </w:rPr>
        <w:fldChar w:fldCharType="end"/>
      </w:r>
      <w:r w:rsidR="00B66ED7" w:rsidRPr="000F1386">
        <w:rPr>
          <w:rFonts w:ascii="Arial" w:hAnsi="Arial" w:cs="Arial"/>
          <w:sz w:val="20"/>
          <w:szCs w:val="20"/>
        </w:rPr>
        <w:t xml:space="preserve">. </w:t>
      </w:r>
      <w:r w:rsidR="009B6F33">
        <w:rPr>
          <w:rFonts w:ascii="Arial" w:hAnsi="Arial" w:cs="Arial"/>
          <w:sz w:val="20"/>
          <w:szCs w:val="20"/>
        </w:rPr>
        <w:t>Although MPAs are widely-</w:t>
      </w:r>
      <w:r w:rsidR="00D67BF6">
        <w:rPr>
          <w:rFonts w:ascii="Arial" w:hAnsi="Arial" w:cs="Arial"/>
          <w:sz w:val="20"/>
          <w:szCs w:val="20"/>
        </w:rPr>
        <w:t>promoted</w:t>
      </w:r>
      <w:r w:rsidR="009B6F33">
        <w:rPr>
          <w:rFonts w:ascii="Arial" w:hAnsi="Arial" w:cs="Arial"/>
          <w:sz w:val="20"/>
          <w:szCs w:val="20"/>
        </w:rPr>
        <w:t xml:space="preserve"> as a </w:t>
      </w:r>
      <w:r w:rsidR="0083260A">
        <w:rPr>
          <w:rFonts w:ascii="Arial" w:hAnsi="Arial" w:cs="Arial"/>
          <w:sz w:val="20"/>
          <w:szCs w:val="20"/>
        </w:rPr>
        <w:t>means</w:t>
      </w:r>
      <w:r w:rsidR="00D67BF6">
        <w:rPr>
          <w:rFonts w:ascii="Arial" w:hAnsi="Arial" w:cs="Arial"/>
          <w:sz w:val="20"/>
          <w:szCs w:val="20"/>
        </w:rPr>
        <w:t xml:space="preserve"> to </w:t>
      </w:r>
      <w:r w:rsidR="00124422">
        <w:rPr>
          <w:rFonts w:ascii="Arial" w:hAnsi="Arial" w:cs="Arial"/>
          <w:sz w:val="20"/>
          <w:szCs w:val="20"/>
        </w:rPr>
        <w:t>mitigate</w:t>
      </w:r>
      <w:r w:rsidR="00D67BF6">
        <w:rPr>
          <w:rFonts w:ascii="Arial" w:hAnsi="Arial" w:cs="Arial"/>
          <w:sz w:val="20"/>
          <w:szCs w:val="20"/>
        </w:rPr>
        <w:t xml:space="preserve"> the effects of climate change</w:t>
      </w:r>
      <w:r w:rsidR="005377D8">
        <w:rPr>
          <w:rFonts w:ascii="Arial" w:hAnsi="Arial" w:cs="Arial"/>
          <w:sz w:val="20"/>
          <w:szCs w:val="20"/>
        </w:rPr>
        <w:fldChar w:fldCharType="begin" w:fldLock="1"/>
      </w:r>
      <w:r w:rsidR="00245A76">
        <w:rPr>
          <w:rFonts w:ascii="Arial" w:hAnsi="Arial" w:cs="Arial"/>
          <w:sz w:val="20"/>
          <w:szCs w:val="20"/>
        </w:rPr>
        <w:instrText>ADDIN CSL_CITATION { "citationItems" : [ { "id" : "ITEM-1", "itemData" : { "DOI" : "10.1073/pnas.1701262114", "abstract" : "Strong decreases in greenhouse gas emissions are required to meet the reduction trajectory resolved within the 2015 Paris Agreement. However, even these decreases will not avert serious stress and damage to life on Earth, and additional steps are needed to boost the resilience of ecosystems, safeguard their wildlife, and protect their capacity to supply vital goods and services. We discuss how well-managed marine reserves may help marine ecosystems and people adapt to five prominent impacts of climate change: acidification, sea-level rise, intensification of storms, shifts in species distribution, and decreased productivity and oxygen availability, as well as their cumulative effects. We explore the role of managed ecosystems in mitigating climate change by promoting carbon sequestration and storage and by buffering against uncertainty in management, environmental fluctuations, directional change, and extreme events. We highlight both strengths and limitations and conclude that marine reserves are a viable low-tech, cost-effective adaptation strategy that would yield multiple cobenefits from local to global scales, improving the outlook for the environment and people into the future. ", "author" : [ { "dropping-particle" : "", "family" : "Roberts", "given" : "Callum M", "non-dropping-particle" : "", "parse-names" : false, "suffix" : "" }, { "dropping-particle" : "", "family" : "O\u2019Leary", "given" : "Bethan C", "non-dropping-particle" : "", "parse-names" : false, "suffix" : "" }, { "dropping-particle" : "", "family" : "McCauley", "given" : "Douglas J", "non-dropping-particle" : "", "parse-names" : false, "suffix" : "" }, { "dropping-particle" : "", "family" : "Cury", "given" : "Philippe Maurice", "non-dropping-particle" : "", "parse-names" : false, "suffix" : "" }, { "dropping-particle" : "", "family" : "Duarte", "given" : "Carlos M", "non-dropping-particle" : "", "parse-names" : false, "suffix" : "" }, { "dropping-particle" : "", "family" : "Lubchenco", "given" : "Jane", "non-dropping-particle" : "", "parse-names" : false, "suffix" : "" }, { "dropping-particle" : "", "family" : "Pauly", "given" : "Daniel", "non-dropping-particle" : "", "parse-names" : false, "suffix" : "" }, { "dropping-particle" : "", "family" : "S\u00e1enz-Arroyo", "given" : "Andrea", "non-dropping-particle" : "", "parse-names" : false, "suffix" : "" }, { "dropping-particle" : "", "family" : "Sumaila", "given" : "Ussif Rashid", "non-dropping-particle" : "", "parse-names" : false, "suffix" : "" }, { "dropping-particle" : "", "family" : "Wilson", "given" : "Rod W", "non-dropping-particle" : "", "parse-names" : false, "suffix" : "" }, { "dropping-particle" : "", "family" : "Worm", "given" : "Boris", "non-dropping-particle" : "", "parse-names" : false, "suffix" : "" }, { "dropping-particle" : "", "family" : "Castilla", "given" : "Juan Carlos", "non-dropping-particle" : "", "parse-names" : false, "suffix" : "" } ], "container-title" : "Proceedings of the National Academy of Sciences ", "id" : "ITEM-1", "issue" : "24 ", "issued" : { "date-parts" : [ [ "2017", "6" ] ] }, "page" : "6167-6175", "title" : "Marine reserves can mitigate and promote adaptation to climate change", "type" : "article-journal", "volume" : "114 " }, "uris" : [ "http://www.mendeley.com/documents/?uuid=bbc7e9f7-4554-4720-89e6-b2b3a2b570ba", "http://www.mendeley.com/documents/?uuid=85fc6fe3-8df9-4060-9835-6dc22d1b5495" ] } ], "mendeley" : { "formattedCitation" : "&lt;sup&gt;30&lt;/sup&gt;", "plainTextFormattedCitation" : "30", "previouslyFormattedCitation" : "&lt;sup&gt;30&lt;/sup&gt;" }, "properties" : { "noteIndex" : 0 }, "schema" : "https://github.com/citation-style-language/schema/raw/master/csl-citation.json" }</w:instrText>
      </w:r>
      <w:r w:rsidR="005377D8">
        <w:rPr>
          <w:rFonts w:ascii="Arial" w:hAnsi="Arial" w:cs="Arial"/>
          <w:sz w:val="20"/>
          <w:szCs w:val="20"/>
        </w:rPr>
        <w:fldChar w:fldCharType="separate"/>
      </w:r>
      <w:r w:rsidR="00E93EFB" w:rsidRPr="00E93EFB">
        <w:rPr>
          <w:rFonts w:ascii="Arial" w:hAnsi="Arial" w:cs="Arial"/>
          <w:noProof/>
          <w:sz w:val="20"/>
          <w:szCs w:val="20"/>
          <w:vertAlign w:val="superscript"/>
        </w:rPr>
        <w:t>30</w:t>
      </w:r>
      <w:r w:rsidR="005377D8">
        <w:rPr>
          <w:rFonts w:ascii="Arial" w:hAnsi="Arial" w:cs="Arial"/>
          <w:sz w:val="20"/>
          <w:szCs w:val="20"/>
        </w:rPr>
        <w:fldChar w:fldCharType="end"/>
      </w:r>
      <w:r w:rsidR="00D67BF6">
        <w:rPr>
          <w:rFonts w:ascii="Arial" w:hAnsi="Arial" w:cs="Arial"/>
          <w:sz w:val="20"/>
          <w:szCs w:val="20"/>
        </w:rPr>
        <w:t xml:space="preserve">, the opposite perspective is more in line with the scientific reality: </w:t>
      </w:r>
      <w:r w:rsidR="0083260A">
        <w:rPr>
          <w:rFonts w:ascii="Arial" w:hAnsi="Arial" w:cs="Arial"/>
          <w:sz w:val="20"/>
          <w:szCs w:val="20"/>
        </w:rPr>
        <w:t>w</w:t>
      </w:r>
      <w:r w:rsidR="00B66ED7" w:rsidRPr="000F1386">
        <w:rPr>
          <w:rFonts w:ascii="Arial" w:hAnsi="Arial" w:cs="Arial"/>
          <w:sz w:val="20"/>
          <w:szCs w:val="20"/>
        </w:rPr>
        <w:t xml:space="preserve">ithout </w:t>
      </w:r>
      <w:r w:rsidR="00506AA4" w:rsidRPr="000F1386">
        <w:rPr>
          <w:rFonts w:ascii="Arial" w:hAnsi="Arial" w:cs="Arial"/>
          <w:sz w:val="20"/>
          <w:szCs w:val="20"/>
        </w:rPr>
        <w:t>drastic</w:t>
      </w:r>
      <w:r w:rsidR="00B66ED7" w:rsidRPr="000F1386">
        <w:rPr>
          <w:rFonts w:ascii="Arial" w:hAnsi="Arial" w:cs="Arial"/>
          <w:sz w:val="20"/>
          <w:szCs w:val="20"/>
        </w:rPr>
        <w:t xml:space="preserve"> reductions in carbon emissions</w:t>
      </w:r>
      <w:r w:rsidR="00506AA4" w:rsidRPr="000F1386">
        <w:rPr>
          <w:rFonts w:ascii="Arial" w:hAnsi="Arial" w:cs="Arial"/>
          <w:sz w:val="20"/>
          <w:szCs w:val="20"/>
        </w:rPr>
        <w:t>,</w:t>
      </w:r>
      <w:r w:rsidR="00B66ED7" w:rsidRPr="000F1386">
        <w:rPr>
          <w:rFonts w:ascii="Arial" w:hAnsi="Arial" w:cs="Arial"/>
          <w:sz w:val="20"/>
          <w:szCs w:val="20"/>
        </w:rPr>
        <w:t xml:space="preserve"> </w:t>
      </w:r>
      <w:r w:rsidR="008D56FA">
        <w:rPr>
          <w:rFonts w:ascii="Arial" w:hAnsi="Arial" w:cs="Arial"/>
          <w:sz w:val="20"/>
          <w:szCs w:val="20"/>
        </w:rPr>
        <w:t>ocean warming</w:t>
      </w:r>
      <w:r w:rsidR="00386ABE">
        <w:rPr>
          <w:rFonts w:ascii="Arial" w:hAnsi="Arial" w:cs="Arial"/>
          <w:sz w:val="20"/>
          <w:szCs w:val="20"/>
        </w:rPr>
        <w:t xml:space="preserve">, </w:t>
      </w:r>
      <w:r w:rsidR="00386ABE" w:rsidRPr="00EA797A">
        <w:rPr>
          <w:rFonts w:ascii="Arial" w:hAnsi="Arial" w:cs="Arial"/>
          <w:sz w:val="20"/>
          <w:szCs w:val="20"/>
        </w:rPr>
        <w:t>acidification</w:t>
      </w:r>
      <w:r w:rsidR="0083260A">
        <w:rPr>
          <w:rFonts w:ascii="Arial" w:hAnsi="Arial" w:cs="Arial"/>
          <w:sz w:val="20"/>
          <w:szCs w:val="20"/>
        </w:rPr>
        <w:t>,</w:t>
      </w:r>
      <w:r w:rsidR="00386ABE">
        <w:rPr>
          <w:rFonts w:ascii="Arial" w:hAnsi="Arial" w:cs="Arial"/>
          <w:sz w:val="20"/>
          <w:szCs w:val="20"/>
        </w:rPr>
        <w:t xml:space="preserve"> and </w:t>
      </w:r>
      <w:r w:rsidR="00386ABE">
        <w:rPr>
          <w:rFonts w:ascii="Helvetica" w:hAnsi="Helvetica"/>
          <w:sz w:val="20"/>
          <w:szCs w:val="20"/>
        </w:rPr>
        <w:t xml:space="preserve">oxygen depletion </w:t>
      </w:r>
      <w:r w:rsidR="008D56FA">
        <w:rPr>
          <w:rFonts w:ascii="Arial" w:hAnsi="Arial" w:cs="Arial"/>
          <w:sz w:val="20"/>
          <w:szCs w:val="20"/>
        </w:rPr>
        <w:t xml:space="preserve">in the </w:t>
      </w:r>
      <w:r w:rsidR="00B66ED7" w:rsidRPr="000F1386">
        <w:rPr>
          <w:rFonts w:ascii="Arial" w:hAnsi="Arial" w:cs="Arial"/>
          <w:sz w:val="20"/>
          <w:szCs w:val="20"/>
        </w:rPr>
        <w:t>21</w:t>
      </w:r>
      <w:r w:rsidR="00B66ED7" w:rsidRPr="000F1386">
        <w:rPr>
          <w:rFonts w:ascii="Arial" w:hAnsi="Arial" w:cs="Arial"/>
          <w:sz w:val="20"/>
          <w:szCs w:val="20"/>
          <w:vertAlign w:val="superscript"/>
        </w:rPr>
        <w:t>st</w:t>
      </w:r>
      <w:r w:rsidR="00B66ED7" w:rsidRPr="000F1386">
        <w:rPr>
          <w:rFonts w:ascii="Arial" w:hAnsi="Arial" w:cs="Arial"/>
          <w:sz w:val="20"/>
          <w:szCs w:val="20"/>
        </w:rPr>
        <w:t xml:space="preserve"> century will </w:t>
      </w:r>
      <w:r w:rsidR="00126AFC">
        <w:rPr>
          <w:rFonts w:ascii="Arial" w:hAnsi="Arial" w:cs="Arial"/>
          <w:sz w:val="20"/>
          <w:szCs w:val="20"/>
        </w:rPr>
        <w:t xml:space="preserve">in all likelihood </w:t>
      </w:r>
      <w:r w:rsidR="001C3BE6">
        <w:rPr>
          <w:rFonts w:ascii="Arial" w:hAnsi="Arial" w:cs="Arial"/>
          <w:sz w:val="20"/>
          <w:szCs w:val="20"/>
        </w:rPr>
        <w:t>disrupt</w:t>
      </w:r>
      <w:r w:rsidR="00B66ED7" w:rsidRPr="000F1386">
        <w:rPr>
          <w:rFonts w:ascii="Arial" w:hAnsi="Arial" w:cs="Arial"/>
          <w:sz w:val="20"/>
          <w:szCs w:val="20"/>
        </w:rPr>
        <w:t xml:space="preserve"> the </w:t>
      </w:r>
      <w:r w:rsidR="001C3BE6">
        <w:rPr>
          <w:rFonts w:ascii="Arial" w:hAnsi="Arial" w:cs="Arial"/>
          <w:sz w:val="20"/>
          <w:szCs w:val="20"/>
        </w:rPr>
        <w:t xml:space="preserve">composition and functioning </w:t>
      </w:r>
      <w:r w:rsidR="00386ABE">
        <w:rPr>
          <w:rFonts w:ascii="Arial" w:hAnsi="Arial" w:cs="Arial"/>
          <w:sz w:val="20"/>
          <w:szCs w:val="20"/>
        </w:rPr>
        <w:t>of the ecosystem</w:t>
      </w:r>
      <w:r w:rsidR="00126AFC">
        <w:rPr>
          <w:rFonts w:ascii="Arial" w:hAnsi="Arial" w:cs="Arial"/>
          <w:sz w:val="20"/>
          <w:szCs w:val="20"/>
        </w:rPr>
        <w:t>s</w:t>
      </w:r>
      <w:r w:rsidR="00386ABE">
        <w:rPr>
          <w:rFonts w:ascii="Arial" w:hAnsi="Arial" w:cs="Arial"/>
          <w:sz w:val="20"/>
          <w:szCs w:val="20"/>
        </w:rPr>
        <w:t xml:space="preserve"> currently protected within </w:t>
      </w:r>
      <w:r w:rsidR="00E77772">
        <w:rPr>
          <w:rFonts w:ascii="Arial" w:hAnsi="Arial" w:cs="Arial"/>
          <w:sz w:val="20"/>
          <w:szCs w:val="20"/>
        </w:rPr>
        <w:t xml:space="preserve">the </w:t>
      </w:r>
      <w:r w:rsidR="00B66ED7" w:rsidRPr="000F1386">
        <w:rPr>
          <w:rFonts w:ascii="Arial" w:hAnsi="Arial" w:cs="Arial"/>
          <w:sz w:val="20"/>
          <w:szCs w:val="20"/>
        </w:rPr>
        <w:t xml:space="preserve">world’s </w:t>
      </w:r>
      <w:r w:rsidR="001C3BE6">
        <w:rPr>
          <w:rFonts w:ascii="Arial" w:hAnsi="Arial" w:cs="Arial"/>
          <w:sz w:val="20"/>
          <w:szCs w:val="20"/>
        </w:rPr>
        <w:t>MPAs</w:t>
      </w:r>
      <w:r w:rsidR="00386ABE">
        <w:rPr>
          <w:rFonts w:ascii="Arial" w:hAnsi="Arial" w:cs="Arial"/>
          <w:sz w:val="20"/>
          <w:szCs w:val="20"/>
        </w:rPr>
        <w:t xml:space="preserve">. </w:t>
      </w:r>
      <w:r w:rsidR="00F10628">
        <w:rPr>
          <w:rFonts w:ascii="Arial" w:hAnsi="Arial" w:cs="Arial"/>
          <w:sz w:val="20"/>
          <w:szCs w:val="20"/>
        </w:rPr>
        <w:t xml:space="preserve">The community- and ecosystem-level impacts of climate change </w:t>
      </w:r>
      <w:r w:rsidR="00540F2A">
        <w:rPr>
          <w:rFonts w:ascii="Arial" w:hAnsi="Arial" w:cs="Arial"/>
          <w:sz w:val="20"/>
          <w:szCs w:val="20"/>
        </w:rPr>
        <w:t xml:space="preserve">threaten to </w:t>
      </w:r>
      <w:r w:rsidR="00F10628">
        <w:rPr>
          <w:rFonts w:ascii="Arial" w:hAnsi="Arial" w:cs="Arial"/>
          <w:sz w:val="20"/>
          <w:szCs w:val="20"/>
        </w:rPr>
        <w:t>negate</w:t>
      </w:r>
      <w:r w:rsidR="00F10628" w:rsidRPr="000F1386">
        <w:rPr>
          <w:rFonts w:ascii="Arial" w:hAnsi="Arial" w:cs="Arial"/>
          <w:sz w:val="20"/>
          <w:szCs w:val="20"/>
        </w:rPr>
        <w:t xml:space="preserve"> decades of progress in </w:t>
      </w:r>
      <w:r w:rsidR="00F10628" w:rsidRPr="001B1185">
        <w:rPr>
          <w:rFonts w:ascii="Arial" w:hAnsi="Arial" w:cs="Arial"/>
          <w:sz w:val="20"/>
          <w:szCs w:val="20"/>
        </w:rPr>
        <w:t xml:space="preserve">conservation and further imperil species and ecosystems that are already </w:t>
      </w:r>
      <w:r w:rsidR="00540F2A">
        <w:rPr>
          <w:rFonts w:ascii="Arial" w:hAnsi="Arial" w:cs="Arial"/>
          <w:sz w:val="20"/>
          <w:szCs w:val="20"/>
        </w:rPr>
        <w:t xml:space="preserve">in </w:t>
      </w:r>
      <w:r w:rsidR="001463F7">
        <w:rPr>
          <w:rFonts w:ascii="Arial" w:hAnsi="Arial" w:cs="Arial"/>
          <w:sz w:val="20"/>
          <w:szCs w:val="20"/>
        </w:rPr>
        <w:t>jeopardy.</w:t>
      </w:r>
      <w:r w:rsidR="00F10628" w:rsidRPr="001B1185">
        <w:rPr>
          <w:rFonts w:ascii="Arial" w:hAnsi="Arial" w:cs="Arial"/>
          <w:sz w:val="20"/>
          <w:szCs w:val="20"/>
        </w:rPr>
        <w:t xml:space="preserve">  </w:t>
      </w:r>
    </w:p>
    <w:p w14:paraId="341AFCE7" w14:textId="77777777" w:rsidR="001B1185" w:rsidRDefault="001B1185">
      <w:pPr>
        <w:widowControl w:val="0"/>
        <w:spacing w:line="480" w:lineRule="auto"/>
        <w:ind w:firstLine="720"/>
        <w:rPr>
          <w:rFonts w:ascii="Arial" w:hAnsi="Arial" w:cs="Arial"/>
          <w:sz w:val="20"/>
          <w:szCs w:val="20"/>
        </w:rPr>
        <w:pPrChange w:id="213" w:author="John Bruno" w:date="2017-12-22T18:11:00Z">
          <w:pPr>
            <w:widowControl w:val="0"/>
            <w:spacing w:line="480" w:lineRule="auto"/>
          </w:pPr>
        </w:pPrChange>
      </w:pPr>
    </w:p>
    <w:p w14:paraId="79715F2C" w14:textId="77777777" w:rsidR="00CE7496" w:rsidRPr="001B1185" w:rsidDel="00A81A87" w:rsidRDefault="00CE7496">
      <w:pPr>
        <w:widowControl w:val="0"/>
        <w:spacing w:line="480" w:lineRule="auto"/>
        <w:rPr>
          <w:del w:id="214" w:author="John Bruno" w:date="2017-12-22T18:11:00Z"/>
          <w:rFonts w:ascii="Arial" w:hAnsi="Arial" w:cs="Arial"/>
          <w:sz w:val="20"/>
          <w:szCs w:val="20"/>
        </w:rPr>
      </w:pPr>
    </w:p>
    <w:p w14:paraId="432A1ADA" w14:textId="77777777" w:rsidR="005C67E6" w:rsidDel="00A81A87" w:rsidRDefault="005C67E6">
      <w:pPr>
        <w:spacing w:line="480" w:lineRule="auto"/>
        <w:rPr>
          <w:del w:id="215" w:author="John Bruno" w:date="2017-12-22T18:11:00Z"/>
          <w:rFonts w:ascii="Arial" w:hAnsi="Arial" w:cs="Arial"/>
          <w:b/>
          <w:sz w:val="20"/>
          <w:szCs w:val="20"/>
        </w:rPr>
      </w:pPr>
    </w:p>
    <w:p w14:paraId="780A58B9" w14:textId="77777777" w:rsidR="005C67E6" w:rsidDel="00A81A87" w:rsidRDefault="005C67E6">
      <w:pPr>
        <w:spacing w:line="480" w:lineRule="auto"/>
        <w:rPr>
          <w:del w:id="216" w:author="John Bruno" w:date="2017-12-22T18:11:00Z"/>
          <w:rFonts w:ascii="Arial" w:hAnsi="Arial" w:cs="Arial"/>
          <w:b/>
          <w:sz w:val="20"/>
          <w:szCs w:val="20"/>
        </w:rPr>
      </w:pPr>
    </w:p>
    <w:p w14:paraId="5318A919" w14:textId="77777777" w:rsidR="005C67E6" w:rsidDel="00A81A87" w:rsidRDefault="005C67E6">
      <w:pPr>
        <w:spacing w:line="480" w:lineRule="auto"/>
        <w:rPr>
          <w:del w:id="217" w:author="John Bruno" w:date="2017-12-22T18:11:00Z"/>
          <w:rFonts w:ascii="Arial" w:hAnsi="Arial" w:cs="Arial"/>
          <w:b/>
          <w:sz w:val="20"/>
          <w:szCs w:val="20"/>
        </w:rPr>
      </w:pPr>
    </w:p>
    <w:p w14:paraId="7BA92E4E" w14:textId="77777777" w:rsidR="005C67E6" w:rsidDel="00A81A87" w:rsidRDefault="005C67E6">
      <w:pPr>
        <w:spacing w:line="480" w:lineRule="auto"/>
        <w:rPr>
          <w:del w:id="218" w:author="John Bruno" w:date="2017-12-22T18:11:00Z"/>
          <w:rFonts w:ascii="Arial" w:hAnsi="Arial" w:cs="Arial"/>
          <w:b/>
          <w:sz w:val="20"/>
          <w:szCs w:val="20"/>
        </w:rPr>
      </w:pPr>
    </w:p>
    <w:p w14:paraId="45207FFA" w14:textId="77777777" w:rsidR="005C67E6" w:rsidDel="00A81A87" w:rsidRDefault="005C67E6">
      <w:pPr>
        <w:spacing w:line="480" w:lineRule="auto"/>
        <w:rPr>
          <w:del w:id="219" w:author="John Bruno" w:date="2017-12-22T18:11:00Z"/>
          <w:rFonts w:ascii="Arial" w:hAnsi="Arial" w:cs="Arial"/>
          <w:b/>
          <w:sz w:val="20"/>
          <w:szCs w:val="20"/>
        </w:rPr>
      </w:pPr>
    </w:p>
    <w:p w14:paraId="47C5B25C" w14:textId="77777777" w:rsidR="005C67E6" w:rsidDel="00A81A87" w:rsidRDefault="005C67E6">
      <w:pPr>
        <w:spacing w:line="480" w:lineRule="auto"/>
        <w:rPr>
          <w:del w:id="220" w:author="John Bruno" w:date="2017-12-22T18:11:00Z"/>
          <w:rFonts w:ascii="Arial" w:hAnsi="Arial" w:cs="Arial"/>
          <w:b/>
          <w:sz w:val="20"/>
          <w:szCs w:val="20"/>
        </w:rPr>
      </w:pPr>
    </w:p>
    <w:p w14:paraId="23A37BD2" w14:textId="77777777" w:rsidR="005C67E6" w:rsidDel="00A81A87" w:rsidRDefault="005C67E6">
      <w:pPr>
        <w:spacing w:line="480" w:lineRule="auto"/>
        <w:rPr>
          <w:del w:id="221" w:author="John Bruno" w:date="2017-12-22T18:11:00Z"/>
          <w:rFonts w:ascii="Arial" w:hAnsi="Arial" w:cs="Arial"/>
          <w:b/>
          <w:sz w:val="20"/>
          <w:szCs w:val="20"/>
        </w:rPr>
      </w:pPr>
    </w:p>
    <w:p w14:paraId="7BDB1C21" w14:textId="77777777" w:rsidR="005C67E6" w:rsidDel="00A81A87" w:rsidRDefault="005C67E6">
      <w:pPr>
        <w:spacing w:line="480" w:lineRule="auto"/>
        <w:rPr>
          <w:del w:id="222" w:author="John Bruno" w:date="2017-12-22T18:11:00Z"/>
          <w:rFonts w:ascii="Arial" w:hAnsi="Arial" w:cs="Arial"/>
          <w:b/>
          <w:sz w:val="20"/>
          <w:szCs w:val="20"/>
        </w:rPr>
      </w:pPr>
    </w:p>
    <w:p w14:paraId="02840FCB" w14:textId="77777777" w:rsidR="005C67E6" w:rsidDel="00A81A87" w:rsidRDefault="005C67E6">
      <w:pPr>
        <w:spacing w:line="480" w:lineRule="auto"/>
        <w:rPr>
          <w:del w:id="223" w:author="John Bruno" w:date="2017-12-22T18:11:00Z"/>
          <w:rFonts w:ascii="Arial" w:hAnsi="Arial" w:cs="Arial"/>
          <w:b/>
          <w:sz w:val="20"/>
          <w:szCs w:val="20"/>
        </w:rPr>
      </w:pPr>
    </w:p>
    <w:p w14:paraId="00541372" w14:textId="77777777" w:rsidR="00C10F9D" w:rsidRDefault="00C10F9D">
      <w:pPr>
        <w:spacing w:line="480" w:lineRule="auto"/>
        <w:rPr>
          <w:rFonts w:ascii="Arial" w:hAnsi="Arial" w:cs="Arial"/>
          <w:b/>
          <w:sz w:val="20"/>
          <w:szCs w:val="20"/>
        </w:rPr>
        <w:pPrChange w:id="224" w:author="John Bruno" w:date="2017-12-22T18:11:00Z">
          <w:pPr/>
        </w:pPrChange>
      </w:pPr>
      <w:del w:id="225" w:author="John Bruno" w:date="2017-12-22T18:11:00Z">
        <w:r w:rsidDel="00A81A87">
          <w:rPr>
            <w:rFonts w:ascii="Arial" w:hAnsi="Arial" w:cs="Arial"/>
            <w:b/>
            <w:sz w:val="20"/>
            <w:szCs w:val="20"/>
          </w:rPr>
          <w:br w:type="page"/>
        </w:r>
      </w:del>
    </w:p>
    <w:p w14:paraId="70EBE8F7" w14:textId="77777777" w:rsidR="00A81A87" w:rsidRDefault="00A81A87">
      <w:pPr>
        <w:spacing w:line="480" w:lineRule="auto"/>
        <w:rPr>
          <w:ins w:id="226" w:author="John Bruno" w:date="2017-12-22T18:11:00Z"/>
          <w:rFonts w:ascii="Arial" w:hAnsi="Arial" w:cs="Arial"/>
          <w:b/>
          <w:sz w:val="20"/>
          <w:szCs w:val="20"/>
        </w:rPr>
        <w:pPrChange w:id="227" w:author="John Bruno" w:date="2017-12-22T18:11:00Z">
          <w:pPr/>
        </w:pPrChange>
      </w:pPr>
      <w:ins w:id="228" w:author="John Bruno" w:date="2017-12-22T18:11:00Z">
        <w:r>
          <w:rPr>
            <w:rFonts w:ascii="Arial" w:hAnsi="Arial" w:cs="Arial"/>
            <w:b/>
            <w:sz w:val="20"/>
            <w:szCs w:val="20"/>
          </w:rPr>
          <w:br w:type="page"/>
        </w:r>
      </w:ins>
    </w:p>
    <w:p w14:paraId="53E57D2D" w14:textId="4CE7BA89" w:rsidR="001B1185" w:rsidRPr="001B1185" w:rsidRDefault="001B1185" w:rsidP="001B1185">
      <w:pPr>
        <w:spacing w:line="480" w:lineRule="auto"/>
        <w:rPr>
          <w:rFonts w:ascii="Arial" w:hAnsi="Arial" w:cs="Arial"/>
          <w:sz w:val="20"/>
          <w:szCs w:val="20"/>
        </w:rPr>
      </w:pPr>
      <w:r w:rsidRPr="001B1185">
        <w:rPr>
          <w:rFonts w:ascii="Arial" w:hAnsi="Arial" w:cs="Arial"/>
          <w:b/>
          <w:sz w:val="20"/>
          <w:szCs w:val="20"/>
        </w:rPr>
        <w:lastRenderedPageBreak/>
        <w:t>Supplementary Information</w:t>
      </w:r>
      <w:r w:rsidRPr="001B1185">
        <w:rPr>
          <w:rFonts w:ascii="Arial" w:hAnsi="Arial" w:cs="Arial"/>
          <w:sz w:val="20"/>
          <w:szCs w:val="20"/>
        </w:rPr>
        <w:t xml:space="preserve"> is available in the online version of the paper.</w:t>
      </w:r>
    </w:p>
    <w:p w14:paraId="260017F7" w14:textId="77777777" w:rsidR="001B1185" w:rsidRPr="001B1185" w:rsidRDefault="001B1185" w:rsidP="001B1185">
      <w:pPr>
        <w:spacing w:line="480" w:lineRule="auto"/>
        <w:rPr>
          <w:rFonts w:ascii="Arial" w:hAnsi="Arial" w:cs="Arial"/>
          <w:b/>
          <w:sz w:val="20"/>
          <w:szCs w:val="20"/>
        </w:rPr>
      </w:pPr>
    </w:p>
    <w:p w14:paraId="41942630" w14:textId="0B3BE46E" w:rsidR="00166470" w:rsidRDefault="001B1185" w:rsidP="001B1185">
      <w:pPr>
        <w:spacing w:line="480" w:lineRule="auto"/>
        <w:rPr>
          <w:rFonts w:ascii="Arial" w:hAnsi="Arial" w:cs="Arial"/>
          <w:sz w:val="20"/>
          <w:szCs w:val="20"/>
        </w:rPr>
      </w:pPr>
      <w:r w:rsidRPr="001B1185">
        <w:rPr>
          <w:rFonts w:ascii="Arial" w:hAnsi="Arial" w:cs="Arial"/>
          <w:b/>
          <w:sz w:val="20"/>
          <w:szCs w:val="20"/>
        </w:rPr>
        <w:t>Acknowledgements</w:t>
      </w:r>
      <w:r w:rsidRPr="001B1185">
        <w:rPr>
          <w:rFonts w:ascii="Arial" w:hAnsi="Arial" w:cs="Arial"/>
          <w:sz w:val="20"/>
          <w:szCs w:val="20"/>
        </w:rPr>
        <w:t xml:space="preserve"> We thank </w:t>
      </w:r>
      <w:r w:rsidR="00511349">
        <w:rPr>
          <w:rFonts w:ascii="Arial" w:hAnsi="Arial" w:cs="Arial"/>
          <w:sz w:val="20"/>
          <w:szCs w:val="20"/>
        </w:rPr>
        <w:t>Mark Ruddy for assistance with coding</w:t>
      </w:r>
      <w:r w:rsidR="00F2547C">
        <w:rPr>
          <w:rFonts w:ascii="Arial" w:hAnsi="Arial" w:cs="Arial"/>
          <w:sz w:val="20"/>
          <w:szCs w:val="20"/>
        </w:rPr>
        <w:t xml:space="preserve"> and</w:t>
      </w:r>
      <w:r w:rsidR="00511349">
        <w:rPr>
          <w:rFonts w:ascii="Arial" w:hAnsi="Arial" w:cs="Arial"/>
          <w:sz w:val="20"/>
          <w:szCs w:val="20"/>
        </w:rPr>
        <w:t xml:space="preserve"> data analysis</w:t>
      </w:r>
      <w:r w:rsidR="00F2547C">
        <w:rPr>
          <w:rFonts w:ascii="Arial" w:hAnsi="Arial" w:cs="Arial"/>
          <w:sz w:val="20"/>
          <w:szCs w:val="20"/>
        </w:rPr>
        <w:t>,</w:t>
      </w:r>
      <w:r w:rsidR="00511349">
        <w:rPr>
          <w:rFonts w:ascii="Arial" w:hAnsi="Arial" w:cs="Arial"/>
          <w:sz w:val="20"/>
          <w:szCs w:val="20"/>
        </w:rPr>
        <w:t xml:space="preserve"> and for prepar</w:t>
      </w:r>
      <w:r w:rsidR="00F2547C">
        <w:rPr>
          <w:rFonts w:ascii="Arial" w:hAnsi="Arial" w:cs="Arial"/>
          <w:sz w:val="20"/>
          <w:szCs w:val="20"/>
        </w:rPr>
        <w:t>ing</w:t>
      </w:r>
      <w:r w:rsidR="00511349">
        <w:rPr>
          <w:rFonts w:ascii="Arial" w:hAnsi="Arial" w:cs="Arial"/>
          <w:sz w:val="20"/>
          <w:szCs w:val="20"/>
        </w:rPr>
        <w:t xml:space="preserve"> Figure 1</w:t>
      </w:r>
      <w:r w:rsidRPr="001B1185">
        <w:rPr>
          <w:rFonts w:ascii="Arial" w:hAnsi="Arial" w:cs="Arial"/>
          <w:sz w:val="20"/>
          <w:szCs w:val="20"/>
        </w:rPr>
        <w:t>. This research was supported by the U.S. National Science Foundation (OCE-1535007 to R.B.A.). This is contribution ZZZ from the Institute for Research on Global Climate Change at the Florida Institute of Technology.</w:t>
      </w:r>
    </w:p>
    <w:p w14:paraId="5470F230" w14:textId="77777777" w:rsidR="00166470" w:rsidRPr="001B1185" w:rsidRDefault="00166470" w:rsidP="001B1185">
      <w:pPr>
        <w:spacing w:line="480" w:lineRule="auto"/>
        <w:rPr>
          <w:rFonts w:ascii="Arial" w:hAnsi="Arial" w:cs="Arial"/>
          <w:sz w:val="20"/>
          <w:szCs w:val="20"/>
        </w:rPr>
      </w:pPr>
    </w:p>
    <w:p w14:paraId="10A15388" w14:textId="3A093792" w:rsidR="00B446DC" w:rsidRPr="001B1185" w:rsidRDefault="001B1185" w:rsidP="001B1185">
      <w:pPr>
        <w:spacing w:line="480" w:lineRule="auto"/>
        <w:rPr>
          <w:rFonts w:ascii="Arial" w:hAnsi="Arial" w:cs="Arial"/>
          <w:sz w:val="20"/>
          <w:szCs w:val="20"/>
        </w:rPr>
      </w:pPr>
      <w:r w:rsidRPr="001B1185">
        <w:rPr>
          <w:rFonts w:ascii="Arial" w:hAnsi="Arial" w:cs="Arial"/>
          <w:b/>
          <w:sz w:val="20"/>
          <w:szCs w:val="20"/>
        </w:rPr>
        <w:t>Author Contributions</w:t>
      </w:r>
      <w:r w:rsidRPr="001B1185">
        <w:rPr>
          <w:rFonts w:ascii="Arial" w:hAnsi="Arial" w:cs="Arial"/>
          <w:sz w:val="20"/>
          <w:szCs w:val="20"/>
        </w:rPr>
        <w:t xml:space="preserve"> J.F.B.</w:t>
      </w:r>
      <w:ins w:id="229" w:author="John Bruno" w:date="2017-12-21T14:06:00Z">
        <w:r w:rsidR="00351B2F">
          <w:rPr>
            <w:rFonts w:ascii="Arial" w:hAnsi="Arial" w:cs="Arial"/>
            <w:sz w:val="20"/>
            <w:szCs w:val="20"/>
          </w:rPr>
          <w:t xml:space="preserve">, </w:t>
        </w:r>
      </w:ins>
      <w:del w:id="230" w:author="John Bruno" w:date="2017-12-21T14:06:00Z">
        <w:r w:rsidRPr="001B1185" w:rsidDel="00351B2F">
          <w:rPr>
            <w:rFonts w:ascii="Arial" w:hAnsi="Arial" w:cs="Arial"/>
            <w:sz w:val="20"/>
            <w:szCs w:val="20"/>
          </w:rPr>
          <w:delText xml:space="preserve"> and </w:delText>
        </w:r>
      </w:del>
      <w:r w:rsidRPr="001B1185">
        <w:rPr>
          <w:rFonts w:ascii="Arial" w:hAnsi="Arial" w:cs="Arial"/>
          <w:sz w:val="20"/>
          <w:szCs w:val="20"/>
        </w:rPr>
        <w:t>R.B.A.</w:t>
      </w:r>
      <w:ins w:id="231" w:author="John Bruno" w:date="2017-12-21T14:06:00Z">
        <w:r w:rsidR="00351B2F">
          <w:rPr>
            <w:rFonts w:ascii="Arial" w:hAnsi="Arial" w:cs="Arial"/>
            <w:sz w:val="20"/>
            <w:szCs w:val="20"/>
          </w:rPr>
          <w:t>, and S.C.A.</w:t>
        </w:r>
      </w:ins>
      <w:r w:rsidRPr="001B1185">
        <w:rPr>
          <w:rFonts w:ascii="Arial" w:hAnsi="Arial" w:cs="Arial"/>
          <w:sz w:val="20"/>
          <w:szCs w:val="20"/>
        </w:rPr>
        <w:t xml:space="preserve"> conceived the study. </w:t>
      </w:r>
      <w:r w:rsidR="00166470">
        <w:rPr>
          <w:rFonts w:ascii="Arial" w:hAnsi="Arial" w:cs="Arial"/>
          <w:sz w:val="20"/>
          <w:szCs w:val="20"/>
        </w:rPr>
        <w:t xml:space="preserve">J.F.B., A.E.B., C.C, and S.A.H. performed the analysis. </w:t>
      </w:r>
      <w:r w:rsidR="00166470" w:rsidRPr="001B1185">
        <w:rPr>
          <w:rFonts w:ascii="Arial" w:hAnsi="Arial" w:cs="Arial"/>
          <w:sz w:val="20"/>
          <w:szCs w:val="20"/>
        </w:rPr>
        <w:t xml:space="preserve">J.F.B. </w:t>
      </w:r>
      <w:r w:rsidR="00166470">
        <w:rPr>
          <w:rFonts w:ascii="Arial" w:hAnsi="Arial" w:cs="Arial"/>
          <w:sz w:val="20"/>
          <w:szCs w:val="20"/>
        </w:rPr>
        <w:t>A.E.B., S.A</w:t>
      </w:r>
      <w:r w:rsidR="00511349">
        <w:rPr>
          <w:rFonts w:ascii="Arial" w:hAnsi="Arial" w:cs="Arial"/>
          <w:sz w:val="20"/>
          <w:szCs w:val="20"/>
        </w:rPr>
        <w:t>.</w:t>
      </w:r>
      <w:r w:rsidR="00166470">
        <w:rPr>
          <w:rFonts w:ascii="Arial" w:hAnsi="Arial" w:cs="Arial"/>
          <w:sz w:val="20"/>
          <w:szCs w:val="20"/>
        </w:rPr>
        <w:t xml:space="preserve">H. and </w:t>
      </w:r>
      <w:r w:rsidR="00166470" w:rsidRPr="001B1185">
        <w:rPr>
          <w:rFonts w:ascii="Arial" w:hAnsi="Arial" w:cs="Arial"/>
          <w:sz w:val="20"/>
          <w:szCs w:val="20"/>
        </w:rPr>
        <w:t>R.B.A</w:t>
      </w:r>
      <w:r w:rsidR="00F2547C">
        <w:rPr>
          <w:rFonts w:ascii="Arial" w:hAnsi="Arial" w:cs="Arial"/>
          <w:sz w:val="20"/>
          <w:szCs w:val="20"/>
        </w:rPr>
        <w:t>.</w:t>
      </w:r>
      <w:r w:rsidR="00166470" w:rsidRPr="001B1185">
        <w:rPr>
          <w:rFonts w:ascii="Arial" w:hAnsi="Arial" w:cs="Arial"/>
          <w:sz w:val="20"/>
          <w:szCs w:val="20"/>
        </w:rPr>
        <w:t xml:space="preserve"> </w:t>
      </w:r>
      <w:r w:rsidRPr="001B1185">
        <w:rPr>
          <w:rFonts w:ascii="Arial" w:hAnsi="Arial" w:cs="Arial"/>
          <w:sz w:val="20"/>
          <w:szCs w:val="20"/>
        </w:rPr>
        <w:t>interpreted the results. J.F.B. and R.B.A</w:t>
      </w:r>
      <w:r w:rsidR="00F2547C">
        <w:rPr>
          <w:rFonts w:ascii="Arial" w:hAnsi="Arial" w:cs="Arial"/>
          <w:sz w:val="20"/>
          <w:szCs w:val="20"/>
        </w:rPr>
        <w:t>.</w:t>
      </w:r>
      <w:r w:rsidRPr="001B1185">
        <w:rPr>
          <w:rFonts w:ascii="Arial" w:hAnsi="Arial" w:cs="Arial"/>
          <w:sz w:val="20"/>
          <w:szCs w:val="20"/>
        </w:rPr>
        <w:t xml:space="preserve"> wrote the manuscript, with </w:t>
      </w:r>
      <w:r w:rsidR="00B9508A">
        <w:rPr>
          <w:rFonts w:ascii="Arial" w:hAnsi="Arial" w:cs="Arial"/>
          <w:sz w:val="20"/>
          <w:szCs w:val="20"/>
        </w:rPr>
        <w:t xml:space="preserve">substantial </w:t>
      </w:r>
      <w:r w:rsidRPr="001B1185">
        <w:rPr>
          <w:rFonts w:ascii="Arial" w:hAnsi="Arial" w:cs="Arial"/>
          <w:sz w:val="20"/>
          <w:szCs w:val="20"/>
        </w:rPr>
        <w:t>assistance from the other authors.</w:t>
      </w:r>
      <w:r w:rsidR="00166470">
        <w:rPr>
          <w:rFonts w:ascii="Arial" w:hAnsi="Arial" w:cs="Arial"/>
          <w:sz w:val="20"/>
          <w:szCs w:val="20"/>
        </w:rPr>
        <w:t xml:space="preserve"> A.E.B., E.P.P., </w:t>
      </w:r>
      <w:proofErr w:type="spellStart"/>
      <w:r w:rsidR="00166470">
        <w:rPr>
          <w:rFonts w:ascii="Arial" w:hAnsi="Arial" w:cs="Arial"/>
          <w:sz w:val="20"/>
          <w:szCs w:val="20"/>
        </w:rPr>
        <w:t>R.v.H</w:t>
      </w:r>
      <w:proofErr w:type="spellEnd"/>
      <w:r w:rsidR="00166470">
        <w:rPr>
          <w:rFonts w:ascii="Arial" w:hAnsi="Arial" w:cs="Arial"/>
          <w:sz w:val="20"/>
          <w:szCs w:val="20"/>
        </w:rPr>
        <w:t xml:space="preserve">., and S.A.H. provided datasets. </w:t>
      </w:r>
    </w:p>
    <w:p w14:paraId="43D23701" w14:textId="77777777" w:rsidR="001B1185" w:rsidRPr="001B1185" w:rsidRDefault="001B1185" w:rsidP="001B1185">
      <w:pPr>
        <w:spacing w:line="480" w:lineRule="auto"/>
        <w:rPr>
          <w:rFonts w:ascii="Arial" w:hAnsi="Arial" w:cs="Arial"/>
          <w:sz w:val="20"/>
          <w:szCs w:val="20"/>
        </w:rPr>
      </w:pPr>
    </w:p>
    <w:p w14:paraId="72950BC2" w14:textId="77777777" w:rsidR="001B1185" w:rsidRPr="001B1185" w:rsidRDefault="001B1185" w:rsidP="001B1185">
      <w:pPr>
        <w:spacing w:line="480" w:lineRule="auto"/>
        <w:rPr>
          <w:rFonts w:ascii="Arial" w:hAnsi="Arial" w:cs="Arial"/>
          <w:sz w:val="20"/>
          <w:szCs w:val="20"/>
        </w:rPr>
      </w:pPr>
      <w:r w:rsidRPr="001B1185">
        <w:rPr>
          <w:rFonts w:ascii="Arial" w:hAnsi="Arial" w:cs="Arial"/>
          <w:b/>
          <w:bCs/>
          <w:sz w:val="20"/>
          <w:szCs w:val="20"/>
        </w:rPr>
        <w:t xml:space="preserve">Author Information </w:t>
      </w:r>
      <w:r w:rsidRPr="001B1185">
        <w:rPr>
          <w:rFonts w:ascii="Arial" w:hAnsi="Arial" w:cs="Arial"/>
          <w:sz w:val="20"/>
          <w:szCs w:val="20"/>
        </w:rPr>
        <w:t>Reprints and permissions information is available at www.nature.com/reprints. The authors declare no competing financial interests. Readers are welcome to comment on the online version of the paper. Publisher’s note: Springer Nature remains neutral with regard to jurisdictional claims in published maps and institutional affiliations. Correspondence and requests for materials should be addressed to J.F.B. (jbruno@unc.edu).</w:t>
      </w:r>
    </w:p>
    <w:p w14:paraId="5AF10EFB" w14:textId="77777777" w:rsidR="001B1185" w:rsidRPr="001B1185" w:rsidRDefault="001B1185" w:rsidP="001B1185">
      <w:pPr>
        <w:spacing w:line="480" w:lineRule="auto"/>
        <w:rPr>
          <w:rFonts w:ascii="Arial" w:hAnsi="Arial" w:cs="Arial"/>
          <w:sz w:val="20"/>
          <w:szCs w:val="20"/>
        </w:rPr>
      </w:pPr>
    </w:p>
    <w:p w14:paraId="6CD8969C" w14:textId="77777777" w:rsidR="001B1185" w:rsidRPr="001B1185" w:rsidRDefault="001B1185" w:rsidP="001B1185">
      <w:pPr>
        <w:spacing w:line="480" w:lineRule="auto"/>
        <w:rPr>
          <w:rFonts w:ascii="Arial" w:hAnsi="Arial" w:cs="Arial"/>
          <w:sz w:val="20"/>
          <w:szCs w:val="20"/>
        </w:rPr>
      </w:pPr>
      <w:r w:rsidRPr="001B1185">
        <w:rPr>
          <w:rFonts w:ascii="Arial" w:hAnsi="Arial" w:cs="Arial"/>
          <w:b/>
          <w:bCs/>
          <w:sz w:val="20"/>
          <w:szCs w:val="20"/>
        </w:rPr>
        <w:t xml:space="preserve">Reviewer Information </w:t>
      </w:r>
      <w:r w:rsidRPr="001B1185">
        <w:rPr>
          <w:rFonts w:ascii="Arial" w:hAnsi="Arial" w:cs="Arial"/>
          <w:i/>
          <w:iCs/>
          <w:sz w:val="20"/>
          <w:szCs w:val="20"/>
        </w:rPr>
        <w:t xml:space="preserve">Nature </w:t>
      </w:r>
      <w:r w:rsidRPr="001B1185">
        <w:rPr>
          <w:rFonts w:ascii="Arial" w:hAnsi="Arial" w:cs="Arial"/>
          <w:sz w:val="20"/>
          <w:szCs w:val="20"/>
        </w:rPr>
        <w:t>thanks the anonymous reviewer(s) for their contribution to the peer review of this work.</w:t>
      </w:r>
    </w:p>
    <w:p w14:paraId="0307E605" w14:textId="0E2F9BC3" w:rsidR="007C7EE3" w:rsidRDefault="007C7EE3">
      <w:pPr>
        <w:rPr>
          <w:rFonts w:ascii="Arial" w:hAnsi="Arial" w:cs="Arial"/>
          <w:b/>
          <w:sz w:val="20"/>
          <w:szCs w:val="20"/>
        </w:rPr>
      </w:pPr>
      <w:r>
        <w:rPr>
          <w:rFonts w:ascii="Arial" w:hAnsi="Arial" w:cs="Arial"/>
          <w:b/>
          <w:sz w:val="20"/>
          <w:szCs w:val="20"/>
        </w:rPr>
        <w:br w:type="page"/>
      </w:r>
    </w:p>
    <w:p w14:paraId="5EC909FC" w14:textId="22E10110" w:rsidR="00C622A6" w:rsidRDefault="00C622A6" w:rsidP="00AC4C23">
      <w:pPr>
        <w:spacing w:line="480" w:lineRule="auto"/>
        <w:rPr>
          <w:rFonts w:ascii="Arial" w:hAnsi="Arial" w:cs="Arial"/>
          <w:b/>
          <w:sz w:val="20"/>
          <w:szCs w:val="20"/>
        </w:rPr>
      </w:pPr>
      <w:r w:rsidRPr="000F1386">
        <w:rPr>
          <w:rFonts w:ascii="Arial" w:hAnsi="Arial" w:cs="Arial"/>
          <w:b/>
          <w:sz w:val="20"/>
          <w:szCs w:val="20"/>
        </w:rPr>
        <w:lastRenderedPageBreak/>
        <w:t>Literature Cited</w:t>
      </w:r>
    </w:p>
    <w:p w14:paraId="0FB30760" w14:textId="6D7AA19B" w:rsidR="00AC6447" w:rsidRPr="00AC6447" w:rsidRDefault="00DA676B" w:rsidP="00AC6447">
      <w:pPr>
        <w:widowControl w:val="0"/>
        <w:autoSpaceDE w:val="0"/>
        <w:autoSpaceDN w:val="0"/>
        <w:adjustRightInd w:val="0"/>
        <w:spacing w:line="480" w:lineRule="auto"/>
        <w:ind w:left="640" w:hanging="640"/>
        <w:rPr>
          <w:rFonts w:ascii="Arial" w:eastAsia="Times New Roman" w:hAnsi="Arial" w:cs="Arial"/>
          <w:noProof/>
          <w:sz w:val="20"/>
        </w:rPr>
      </w:pPr>
      <w:r>
        <w:rPr>
          <w:rFonts w:ascii="Arial" w:hAnsi="Arial" w:cs="Arial"/>
          <w:b/>
          <w:sz w:val="20"/>
          <w:szCs w:val="20"/>
        </w:rPr>
        <w:fldChar w:fldCharType="begin" w:fldLock="1"/>
      </w:r>
      <w:r>
        <w:rPr>
          <w:rFonts w:ascii="Arial" w:hAnsi="Arial" w:cs="Arial"/>
          <w:b/>
          <w:sz w:val="20"/>
          <w:szCs w:val="20"/>
        </w:rPr>
        <w:instrText xml:space="preserve">ADDIN Mendeley Bibliography CSL_BIBLIOGRAPHY </w:instrText>
      </w:r>
      <w:r>
        <w:rPr>
          <w:rFonts w:ascii="Arial" w:hAnsi="Arial" w:cs="Arial"/>
          <w:b/>
          <w:sz w:val="20"/>
          <w:szCs w:val="20"/>
        </w:rPr>
        <w:fldChar w:fldCharType="separate"/>
      </w:r>
      <w:r w:rsidR="00AC6447" w:rsidRPr="00AC6447">
        <w:rPr>
          <w:rFonts w:ascii="Arial" w:eastAsia="Times New Roman" w:hAnsi="Arial" w:cs="Arial"/>
          <w:noProof/>
          <w:sz w:val="20"/>
        </w:rPr>
        <w:t xml:space="preserve">1. </w:t>
      </w:r>
      <w:r w:rsidR="00AC6447" w:rsidRPr="00AC6447">
        <w:rPr>
          <w:rFonts w:ascii="Arial" w:eastAsia="Times New Roman" w:hAnsi="Arial" w:cs="Arial"/>
          <w:noProof/>
          <w:sz w:val="20"/>
        </w:rPr>
        <w:tab/>
        <w:t xml:space="preserve">Allison GW, Lubchenco J, Carr MH. Marine reserves are necessary but not sufficient for marine conservation. </w:t>
      </w:r>
      <w:r w:rsidR="00AC6447" w:rsidRPr="00AC6447">
        <w:rPr>
          <w:rFonts w:ascii="Arial" w:eastAsia="Times New Roman" w:hAnsi="Arial" w:cs="Arial"/>
          <w:i/>
          <w:iCs/>
          <w:noProof/>
          <w:sz w:val="20"/>
        </w:rPr>
        <w:t>Ecol Appl</w:t>
      </w:r>
      <w:r w:rsidR="00AC6447" w:rsidRPr="00AC6447">
        <w:rPr>
          <w:rFonts w:ascii="Arial" w:eastAsia="Times New Roman" w:hAnsi="Arial" w:cs="Arial"/>
          <w:noProof/>
          <w:sz w:val="20"/>
        </w:rPr>
        <w:t>. 1998;8(1 SUPPL.):79-92. doi:10.1890/1051-0761(1998)8[S79:MRANBN]2.0.CO;2.</w:t>
      </w:r>
    </w:p>
    <w:p w14:paraId="622EA518"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2. </w:t>
      </w:r>
      <w:r w:rsidRPr="00AC6447">
        <w:rPr>
          <w:rFonts w:ascii="Arial" w:eastAsia="Times New Roman" w:hAnsi="Arial" w:cs="Arial"/>
          <w:noProof/>
          <w:sz w:val="20"/>
        </w:rPr>
        <w:tab/>
        <w:t xml:space="preserve">van Vuuren DP, Edmonds J, Kainuma M, et al. The representative concentration pathways: An overview. </w:t>
      </w:r>
      <w:r w:rsidRPr="00AC6447">
        <w:rPr>
          <w:rFonts w:ascii="Arial" w:eastAsia="Times New Roman" w:hAnsi="Arial" w:cs="Arial"/>
          <w:i/>
          <w:iCs/>
          <w:noProof/>
          <w:sz w:val="20"/>
        </w:rPr>
        <w:t>Clim Change</w:t>
      </w:r>
      <w:r w:rsidRPr="00AC6447">
        <w:rPr>
          <w:rFonts w:ascii="Arial" w:eastAsia="Times New Roman" w:hAnsi="Arial" w:cs="Arial"/>
          <w:noProof/>
          <w:sz w:val="20"/>
        </w:rPr>
        <w:t>. 2011;109(1):5-31. doi:10.1007/s10584-011-0148-z.</w:t>
      </w:r>
    </w:p>
    <w:p w14:paraId="328084E7"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3. </w:t>
      </w:r>
      <w:r w:rsidRPr="00AC6447">
        <w:rPr>
          <w:rFonts w:ascii="Arial" w:eastAsia="Times New Roman" w:hAnsi="Arial" w:cs="Arial"/>
          <w:noProof/>
          <w:sz w:val="20"/>
        </w:rPr>
        <w:tab/>
        <w:t xml:space="preserve">Stuart-Smith RD, Edgar GJ, Barrett NS, Kininmonth SJ, Bates AE. Thermal biases and vulnerability to warming in the world’s marine fauna. </w:t>
      </w:r>
      <w:r w:rsidRPr="00AC6447">
        <w:rPr>
          <w:rFonts w:ascii="Arial" w:eastAsia="Times New Roman" w:hAnsi="Arial" w:cs="Arial"/>
          <w:i/>
          <w:iCs/>
          <w:noProof/>
          <w:sz w:val="20"/>
        </w:rPr>
        <w:t>Nature</w:t>
      </w:r>
      <w:r w:rsidRPr="00AC6447">
        <w:rPr>
          <w:rFonts w:ascii="Arial" w:eastAsia="Times New Roman" w:hAnsi="Arial" w:cs="Arial"/>
          <w:noProof/>
          <w:sz w:val="20"/>
        </w:rPr>
        <w:t>. 2015;528(7580):88-92. doi:10.1038/nature16144\rhttp://www.nature.com/nature/journal/v528/n7580/abs/nature16144.html#supplementary-information.</w:t>
      </w:r>
    </w:p>
    <w:p w14:paraId="07775D13"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4. </w:t>
      </w:r>
      <w:r w:rsidRPr="00AC6447">
        <w:rPr>
          <w:rFonts w:ascii="Arial" w:eastAsia="Times New Roman" w:hAnsi="Arial" w:cs="Arial"/>
          <w:noProof/>
          <w:sz w:val="20"/>
        </w:rPr>
        <w:tab/>
        <w:t xml:space="preserve">García Molinos J, Halpern BS, Schoeman DS, et al. Climate velocity and the future global redistribution of marine biodiversity. </w:t>
      </w:r>
      <w:r w:rsidRPr="00AC6447">
        <w:rPr>
          <w:rFonts w:ascii="Arial" w:eastAsia="Times New Roman" w:hAnsi="Arial" w:cs="Arial"/>
          <w:i/>
          <w:iCs/>
          <w:noProof/>
          <w:sz w:val="20"/>
        </w:rPr>
        <w:t>Nat Clim Chang</w:t>
      </w:r>
      <w:r w:rsidRPr="00AC6447">
        <w:rPr>
          <w:rFonts w:ascii="Arial" w:eastAsia="Times New Roman" w:hAnsi="Arial" w:cs="Arial"/>
          <w:noProof/>
          <w:sz w:val="20"/>
        </w:rPr>
        <w:t>. 2015;6(1):83-88. doi:10.1038/nclimate2769.</w:t>
      </w:r>
    </w:p>
    <w:p w14:paraId="093A5C80"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5. </w:t>
      </w:r>
      <w:r w:rsidRPr="00AC6447">
        <w:rPr>
          <w:rFonts w:ascii="Arial" w:eastAsia="Times New Roman" w:hAnsi="Arial" w:cs="Arial"/>
          <w:noProof/>
          <w:sz w:val="20"/>
        </w:rPr>
        <w:tab/>
        <w:t xml:space="preserve">Peters RL, Darling JDS. The greenhouse effect and nature reserves. </w:t>
      </w:r>
      <w:r w:rsidRPr="00AC6447">
        <w:rPr>
          <w:rFonts w:ascii="Arial" w:eastAsia="Times New Roman" w:hAnsi="Arial" w:cs="Arial"/>
          <w:i/>
          <w:iCs/>
          <w:noProof/>
          <w:sz w:val="20"/>
        </w:rPr>
        <w:t>Bioscience</w:t>
      </w:r>
      <w:r w:rsidRPr="00AC6447">
        <w:rPr>
          <w:rFonts w:ascii="Arial" w:eastAsia="Times New Roman" w:hAnsi="Arial" w:cs="Arial"/>
          <w:noProof/>
          <w:sz w:val="20"/>
        </w:rPr>
        <w:t>. 1985;35(11):707-717. doi:10.2307/1310052.</w:t>
      </w:r>
    </w:p>
    <w:p w14:paraId="1EFB4FA0"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6. </w:t>
      </w:r>
      <w:r w:rsidRPr="00AC6447">
        <w:rPr>
          <w:rFonts w:ascii="Arial" w:eastAsia="Times New Roman" w:hAnsi="Arial" w:cs="Arial"/>
          <w:noProof/>
          <w:sz w:val="20"/>
        </w:rPr>
        <w:tab/>
        <w:t xml:space="preserve">Graham N a J, McClanahan TR, MacNeil MA, et al. Climate warming, marine protected areas and the ocean-scale integrity of coral reef ecosystems. </w:t>
      </w:r>
      <w:r w:rsidRPr="00AC6447">
        <w:rPr>
          <w:rFonts w:ascii="Arial" w:eastAsia="Times New Roman" w:hAnsi="Arial" w:cs="Arial"/>
          <w:i/>
          <w:iCs/>
          <w:noProof/>
          <w:sz w:val="20"/>
        </w:rPr>
        <w:t>PLoS One</w:t>
      </w:r>
      <w:r w:rsidRPr="00AC6447">
        <w:rPr>
          <w:rFonts w:ascii="Arial" w:eastAsia="Times New Roman" w:hAnsi="Arial" w:cs="Arial"/>
          <w:noProof/>
          <w:sz w:val="20"/>
        </w:rPr>
        <w:t>. 2008;3(8):e3039. doi:10.1371/journal.pone.0003039.</w:t>
      </w:r>
    </w:p>
    <w:p w14:paraId="2A2A7EA6"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7. </w:t>
      </w:r>
      <w:r w:rsidRPr="00AC6447">
        <w:rPr>
          <w:rFonts w:ascii="Arial" w:eastAsia="Times New Roman" w:hAnsi="Arial" w:cs="Arial"/>
          <w:noProof/>
          <w:sz w:val="20"/>
        </w:rPr>
        <w:tab/>
        <w:t xml:space="preserve">Monahan WB, Fisichelli NA. Climate exposure of US national parks in a new era of change. </w:t>
      </w:r>
      <w:r w:rsidRPr="00AC6447">
        <w:rPr>
          <w:rFonts w:ascii="Arial" w:eastAsia="Times New Roman" w:hAnsi="Arial" w:cs="Arial"/>
          <w:i/>
          <w:iCs/>
          <w:noProof/>
          <w:sz w:val="20"/>
        </w:rPr>
        <w:t>PLoS One</w:t>
      </w:r>
      <w:r w:rsidRPr="00AC6447">
        <w:rPr>
          <w:rFonts w:ascii="Arial" w:eastAsia="Times New Roman" w:hAnsi="Arial" w:cs="Arial"/>
          <w:noProof/>
          <w:sz w:val="20"/>
        </w:rPr>
        <w:t>. 2014;9(7):e101302.</w:t>
      </w:r>
    </w:p>
    <w:p w14:paraId="3B4971C2"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8. </w:t>
      </w:r>
      <w:r w:rsidRPr="00AC6447">
        <w:rPr>
          <w:rFonts w:ascii="Arial" w:eastAsia="Times New Roman" w:hAnsi="Arial" w:cs="Arial"/>
          <w:noProof/>
          <w:sz w:val="20"/>
        </w:rPr>
        <w:tab/>
        <w:t xml:space="preserve">Hughes TP, Kerry J, Álvarez-Noriega M, et al. Global warming and recurrent mass bleaching of corals. </w:t>
      </w:r>
      <w:r w:rsidRPr="00AC6447">
        <w:rPr>
          <w:rFonts w:ascii="Arial" w:eastAsia="Times New Roman" w:hAnsi="Arial" w:cs="Arial"/>
          <w:i/>
          <w:iCs/>
          <w:noProof/>
          <w:sz w:val="20"/>
        </w:rPr>
        <w:t>Nature</w:t>
      </w:r>
      <w:r w:rsidRPr="00AC6447">
        <w:rPr>
          <w:rFonts w:ascii="Arial" w:eastAsia="Times New Roman" w:hAnsi="Arial" w:cs="Arial"/>
          <w:noProof/>
          <w:sz w:val="20"/>
        </w:rPr>
        <w:t>. 2017. doi:10.1038/nature21707.</w:t>
      </w:r>
    </w:p>
    <w:p w14:paraId="0B9DF5F3"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9. </w:t>
      </w:r>
      <w:r w:rsidRPr="00AC6447">
        <w:rPr>
          <w:rFonts w:ascii="Arial" w:eastAsia="Times New Roman" w:hAnsi="Arial" w:cs="Arial"/>
          <w:noProof/>
          <w:sz w:val="20"/>
        </w:rPr>
        <w:tab/>
        <w:t xml:space="preserve">Selig ER, Casey KS, Bruno JF. Temperature-driven coral decline: the role of marine protected areas. </w:t>
      </w:r>
      <w:r w:rsidRPr="00AC6447">
        <w:rPr>
          <w:rFonts w:ascii="Arial" w:eastAsia="Times New Roman" w:hAnsi="Arial" w:cs="Arial"/>
          <w:i/>
          <w:iCs/>
          <w:noProof/>
          <w:sz w:val="20"/>
        </w:rPr>
        <w:t>Glob Chang Biol</w:t>
      </w:r>
      <w:r w:rsidRPr="00AC6447">
        <w:rPr>
          <w:rFonts w:ascii="Arial" w:eastAsia="Times New Roman" w:hAnsi="Arial" w:cs="Arial"/>
          <w:noProof/>
          <w:sz w:val="20"/>
        </w:rPr>
        <w:t>. February 2012:n/a-n/a. doi:10.1111/j.1365-2486.2012.02658.x.</w:t>
      </w:r>
    </w:p>
    <w:p w14:paraId="45F10FEB"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10. </w:t>
      </w:r>
      <w:r w:rsidRPr="00AC6447">
        <w:rPr>
          <w:rFonts w:ascii="Arial" w:eastAsia="Times New Roman" w:hAnsi="Arial" w:cs="Arial"/>
          <w:noProof/>
          <w:sz w:val="20"/>
        </w:rPr>
        <w:tab/>
        <w:t xml:space="preserve">Henson SA, Beaulieu C, Ilyina T, et al. Rapid emergence of climate change in environmental drivers of marine ecosystems. </w:t>
      </w:r>
      <w:r w:rsidRPr="00AC6447">
        <w:rPr>
          <w:rFonts w:ascii="Arial" w:eastAsia="Times New Roman" w:hAnsi="Arial" w:cs="Arial"/>
          <w:i/>
          <w:iCs/>
          <w:noProof/>
          <w:sz w:val="20"/>
        </w:rPr>
        <w:t>Nat Commun</w:t>
      </w:r>
      <w:r w:rsidRPr="00AC6447">
        <w:rPr>
          <w:rFonts w:ascii="Arial" w:eastAsia="Times New Roman" w:hAnsi="Arial" w:cs="Arial"/>
          <w:noProof/>
          <w:sz w:val="20"/>
        </w:rPr>
        <w:t>. 2017;8(5020):14682. doi:10.1038/ncomms14682.</w:t>
      </w:r>
    </w:p>
    <w:p w14:paraId="4BFC7D64"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11. </w:t>
      </w:r>
      <w:r w:rsidRPr="00AC6447">
        <w:rPr>
          <w:rFonts w:ascii="Arial" w:eastAsia="Times New Roman" w:hAnsi="Arial" w:cs="Arial"/>
          <w:noProof/>
          <w:sz w:val="20"/>
        </w:rPr>
        <w:tab/>
        <w:t xml:space="preserve">Gattuso J-P, Magnan A, Bille R, et al. Contrasting futures for ocean and society from different anthropogenic CO2 emissions scenarios. </w:t>
      </w:r>
      <w:r w:rsidRPr="00AC6447">
        <w:rPr>
          <w:rFonts w:ascii="Arial" w:eastAsia="Times New Roman" w:hAnsi="Arial" w:cs="Arial"/>
          <w:i/>
          <w:iCs/>
          <w:noProof/>
          <w:sz w:val="20"/>
        </w:rPr>
        <w:t>Science (80- )</w:t>
      </w:r>
      <w:r w:rsidRPr="00AC6447">
        <w:rPr>
          <w:rFonts w:ascii="Arial" w:eastAsia="Times New Roman" w:hAnsi="Arial" w:cs="Arial"/>
          <w:noProof/>
          <w:sz w:val="20"/>
        </w:rPr>
        <w:t>. 2015;349(6243):aac4722-1-aac4722-10. doi:10.1126/science.aac4722.</w:t>
      </w:r>
    </w:p>
    <w:p w14:paraId="3063490F"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lastRenderedPageBreak/>
        <w:t xml:space="preserve">12. </w:t>
      </w:r>
      <w:r w:rsidRPr="00AC6447">
        <w:rPr>
          <w:rFonts w:ascii="Arial" w:eastAsia="Times New Roman" w:hAnsi="Arial" w:cs="Arial"/>
          <w:noProof/>
          <w:sz w:val="20"/>
        </w:rPr>
        <w:tab/>
        <w:t xml:space="preserve">Gleckler PJ, Durack PJ, Stouffer RJ, Johnson GC, Forest CE. Industrial-era global ocean heat uptake doubles in recent decades. </w:t>
      </w:r>
      <w:r w:rsidRPr="00AC6447">
        <w:rPr>
          <w:rFonts w:ascii="Arial" w:eastAsia="Times New Roman" w:hAnsi="Arial" w:cs="Arial"/>
          <w:i/>
          <w:iCs/>
          <w:noProof/>
          <w:sz w:val="20"/>
        </w:rPr>
        <w:t>Nat Clim Chang</w:t>
      </w:r>
      <w:r w:rsidRPr="00AC6447">
        <w:rPr>
          <w:rFonts w:ascii="Arial" w:eastAsia="Times New Roman" w:hAnsi="Arial" w:cs="Arial"/>
          <w:noProof/>
          <w:sz w:val="20"/>
        </w:rPr>
        <w:t>. 2016;6(4):394-398. doi:10.1038/nclimate2915.</w:t>
      </w:r>
    </w:p>
    <w:p w14:paraId="6BF69538"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13. </w:t>
      </w:r>
      <w:r w:rsidRPr="00AC6447">
        <w:rPr>
          <w:rFonts w:ascii="Arial" w:eastAsia="Times New Roman" w:hAnsi="Arial" w:cs="Arial"/>
          <w:noProof/>
          <w:sz w:val="20"/>
        </w:rPr>
        <w:tab/>
        <w:t xml:space="preserve">Keeling RF, Arne K, Gruber N. Ocean deoxygenation in a warming world. </w:t>
      </w:r>
      <w:r w:rsidRPr="00AC6447">
        <w:rPr>
          <w:rFonts w:ascii="Arial" w:eastAsia="Times New Roman" w:hAnsi="Arial" w:cs="Arial"/>
          <w:i/>
          <w:iCs/>
          <w:noProof/>
          <w:sz w:val="20"/>
        </w:rPr>
        <w:t>Annu Rev Mar Sci</w:t>
      </w:r>
      <w:r w:rsidRPr="00AC6447">
        <w:rPr>
          <w:rFonts w:ascii="Arial" w:eastAsia="Times New Roman" w:hAnsi="Arial" w:cs="Arial"/>
          <w:noProof/>
          <w:sz w:val="20"/>
        </w:rPr>
        <w:t>. 2010;2:199-229. doi:10.1146/annurev.marine.010908.163855.</w:t>
      </w:r>
    </w:p>
    <w:p w14:paraId="6DC77E33"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14. </w:t>
      </w:r>
      <w:r w:rsidRPr="00AC6447">
        <w:rPr>
          <w:rFonts w:ascii="Arial" w:eastAsia="Times New Roman" w:hAnsi="Arial" w:cs="Arial"/>
          <w:noProof/>
          <w:sz w:val="20"/>
        </w:rPr>
        <w:tab/>
        <w:t xml:space="preserve">Pörtner H, Bock C, Mark FC. Oxygen- and capacity-limited thermal tolerance: bridging ecology and physiology. </w:t>
      </w:r>
      <w:r w:rsidRPr="00AC6447">
        <w:rPr>
          <w:rFonts w:ascii="Arial" w:eastAsia="Times New Roman" w:hAnsi="Arial" w:cs="Arial"/>
          <w:i/>
          <w:iCs/>
          <w:noProof/>
          <w:sz w:val="20"/>
        </w:rPr>
        <w:t>J Exp Biol</w:t>
      </w:r>
      <w:r w:rsidRPr="00AC6447">
        <w:rPr>
          <w:rFonts w:ascii="Arial" w:eastAsia="Times New Roman" w:hAnsi="Arial" w:cs="Arial"/>
          <w:noProof/>
          <w:sz w:val="20"/>
        </w:rPr>
        <w:t>. 2017;220:2685-2696. doi:10.1242/jeb.134585.</w:t>
      </w:r>
    </w:p>
    <w:p w14:paraId="19416A48"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15. </w:t>
      </w:r>
      <w:r w:rsidRPr="00AC6447">
        <w:rPr>
          <w:rFonts w:ascii="Arial" w:eastAsia="Times New Roman" w:hAnsi="Arial" w:cs="Arial"/>
          <w:noProof/>
          <w:sz w:val="20"/>
        </w:rPr>
        <w:tab/>
        <w:t xml:space="preserve">Poloczanska ES, Brown CJ, Sydeman WJ, et al. Global imprint of climate change on marine life. </w:t>
      </w:r>
      <w:r w:rsidRPr="00AC6447">
        <w:rPr>
          <w:rFonts w:ascii="Arial" w:eastAsia="Times New Roman" w:hAnsi="Arial" w:cs="Arial"/>
          <w:i/>
          <w:iCs/>
          <w:noProof/>
          <w:sz w:val="20"/>
        </w:rPr>
        <w:t>Nat Clim Chang</w:t>
      </w:r>
      <w:r w:rsidRPr="00AC6447">
        <w:rPr>
          <w:rFonts w:ascii="Arial" w:eastAsia="Times New Roman" w:hAnsi="Arial" w:cs="Arial"/>
          <w:noProof/>
          <w:sz w:val="20"/>
        </w:rPr>
        <w:t>. 2013;3(10):919-925. doi:10.1038/nclimate1958.</w:t>
      </w:r>
    </w:p>
    <w:p w14:paraId="7D971A74"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16. </w:t>
      </w:r>
      <w:r w:rsidRPr="00AC6447">
        <w:rPr>
          <w:rFonts w:ascii="Arial" w:eastAsia="Times New Roman" w:hAnsi="Arial" w:cs="Arial"/>
          <w:noProof/>
          <w:sz w:val="20"/>
        </w:rPr>
        <w:tab/>
        <w:t xml:space="preserve">Aronson RB, Thatje S, Clarke A, et al. Climate Change and Invasibility of the Antarctic Benthos. </w:t>
      </w:r>
      <w:r w:rsidRPr="00AC6447">
        <w:rPr>
          <w:rFonts w:ascii="Arial" w:eastAsia="Times New Roman" w:hAnsi="Arial" w:cs="Arial"/>
          <w:i/>
          <w:iCs/>
          <w:noProof/>
          <w:sz w:val="20"/>
        </w:rPr>
        <w:t>Annu Rev Ecol Evol Syst</w:t>
      </w:r>
      <w:r w:rsidRPr="00AC6447">
        <w:rPr>
          <w:rFonts w:ascii="Arial" w:eastAsia="Times New Roman" w:hAnsi="Arial" w:cs="Arial"/>
          <w:noProof/>
          <w:sz w:val="20"/>
        </w:rPr>
        <w:t>. 2007;38(1):129-154. doi:10.1146/annurev.ecolsys.38.091206.095525.</w:t>
      </w:r>
    </w:p>
    <w:p w14:paraId="28DECD3A"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17. </w:t>
      </w:r>
      <w:r w:rsidRPr="00AC6447">
        <w:rPr>
          <w:rFonts w:ascii="Arial" w:eastAsia="Times New Roman" w:hAnsi="Arial" w:cs="Arial"/>
          <w:noProof/>
          <w:sz w:val="20"/>
        </w:rPr>
        <w:tab/>
        <w:t xml:space="preserve">Bruno JF, Carr LA, O’Connor MI. Exploring the role of temperature in the ocean through metabolic scaling. </w:t>
      </w:r>
      <w:r w:rsidRPr="00AC6447">
        <w:rPr>
          <w:rFonts w:ascii="Arial" w:eastAsia="Times New Roman" w:hAnsi="Arial" w:cs="Arial"/>
          <w:i/>
          <w:iCs/>
          <w:noProof/>
          <w:sz w:val="20"/>
        </w:rPr>
        <w:t>Ecology</w:t>
      </w:r>
      <w:r w:rsidRPr="00AC6447">
        <w:rPr>
          <w:rFonts w:ascii="Arial" w:eastAsia="Times New Roman" w:hAnsi="Arial" w:cs="Arial"/>
          <w:noProof/>
          <w:sz w:val="20"/>
        </w:rPr>
        <w:t>. 2015;96(12):3126-3140. doi:10.1890/14-1954.1.</w:t>
      </w:r>
    </w:p>
    <w:p w14:paraId="0673F1EE"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18. </w:t>
      </w:r>
      <w:r w:rsidRPr="00AC6447">
        <w:rPr>
          <w:rFonts w:ascii="Arial" w:eastAsia="Times New Roman" w:hAnsi="Arial" w:cs="Arial"/>
          <w:noProof/>
          <w:sz w:val="20"/>
        </w:rPr>
        <w:tab/>
        <w:t xml:space="preserve">Svensson F, Karlsson E, G\a ardmark A, et al. In situ warming strengthens trophic cascades in a coastal food web. </w:t>
      </w:r>
      <w:r w:rsidRPr="00AC6447">
        <w:rPr>
          <w:rFonts w:ascii="Arial" w:eastAsia="Times New Roman" w:hAnsi="Arial" w:cs="Arial"/>
          <w:i/>
          <w:iCs/>
          <w:noProof/>
          <w:sz w:val="20"/>
        </w:rPr>
        <w:t>Oikos</w:t>
      </w:r>
      <w:r w:rsidRPr="00AC6447">
        <w:rPr>
          <w:rFonts w:ascii="Arial" w:eastAsia="Times New Roman" w:hAnsi="Arial" w:cs="Arial"/>
          <w:noProof/>
          <w:sz w:val="20"/>
        </w:rPr>
        <w:t>. 2017:In press.</w:t>
      </w:r>
    </w:p>
    <w:p w14:paraId="2914F25B"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19. </w:t>
      </w:r>
      <w:r w:rsidRPr="00AC6447">
        <w:rPr>
          <w:rFonts w:ascii="Arial" w:eastAsia="Times New Roman" w:hAnsi="Arial" w:cs="Arial"/>
          <w:noProof/>
          <w:sz w:val="20"/>
        </w:rPr>
        <w:tab/>
        <w:t xml:space="preserve">Diffenbaugh NS, Field CB. Changes in Ecologically Critical Terrestrial Climate Conditions. </w:t>
      </w:r>
      <w:r w:rsidRPr="00AC6447">
        <w:rPr>
          <w:rFonts w:ascii="Arial" w:eastAsia="Times New Roman" w:hAnsi="Arial" w:cs="Arial"/>
          <w:i/>
          <w:iCs/>
          <w:noProof/>
          <w:sz w:val="20"/>
        </w:rPr>
        <w:t>Science (80- )</w:t>
      </w:r>
      <w:r w:rsidRPr="00AC6447">
        <w:rPr>
          <w:rFonts w:ascii="Arial" w:eastAsia="Times New Roman" w:hAnsi="Arial" w:cs="Arial"/>
          <w:noProof/>
          <w:sz w:val="20"/>
        </w:rPr>
        <w:t>. 2013;341(6145):486-492. doi:10.1126/science.1237123.</w:t>
      </w:r>
    </w:p>
    <w:p w14:paraId="23A25E0F"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20. </w:t>
      </w:r>
      <w:r w:rsidRPr="00AC6447">
        <w:rPr>
          <w:rFonts w:ascii="Arial" w:eastAsia="Times New Roman" w:hAnsi="Arial" w:cs="Arial"/>
          <w:noProof/>
          <w:sz w:val="20"/>
        </w:rPr>
        <w:tab/>
        <w:t xml:space="preserve">Spalding MD, Fox HE, Allen GR, et al. Marine Ecoregions of the World: A Bioregionalization of Coastal and Shelf Areas. </w:t>
      </w:r>
      <w:r w:rsidRPr="00AC6447">
        <w:rPr>
          <w:rFonts w:ascii="Arial" w:eastAsia="Times New Roman" w:hAnsi="Arial" w:cs="Arial"/>
          <w:i/>
          <w:iCs/>
          <w:noProof/>
          <w:sz w:val="20"/>
        </w:rPr>
        <w:t>Bioscience</w:t>
      </w:r>
      <w:r w:rsidRPr="00AC6447">
        <w:rPr>
          <w:rFonts w:ascii="Arial" w:eastAsia="Times New Roman" w:hAnsi="Arial" w:cs="Arial"/>
          <w:noProof/>
          <w:sz w:val="20"/>
        </w:rPr>
        <w:t>. 2007;57(7):573. doi:10.1641/B570707.</w:t>
      </w:r>
    </w:p>
    <w:p w14:paraId="26FF267D"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21. </w:t>
      </w:r>
      <w:r w:rsidRPr="00AC6447">
        <w:rPr>
          <w:rFonts w:ascii="Arial" w:eastAsia="Times New Roman" w:hAnsi="Arial" w:cs="Arial"/>
          <w:noProof/>
          <w:sz w:val="20"/>
        </w:rPr>
        <w:tab/>
        <w:t xml:space="preserve">Cacciapaglia C, van Woesik R. Reef-coral refugia in a rapidly changing ocean. </w:t>
      </w:r>
      <w:r w:rsidRPr="00AC6447">
        <w:rPr>
          <w:rFonts w:ascii="Arial" w:eastAsia="Times New Roman" w:hAnsi="Arial" w:cs="Arial"/>
          <w:i/>
          <w:iCs/>
          <w:noProof/>
          <w:sz w:val="20"/>
        </w:rPr>
        <w:t>Glob Chang Biol</w:t>
      </w:r>
      <w:r w:rsidRPr="00AC6447">
        <w:rPr>
          <w:rFonts w:ascii="Arial" w:eastAsia="Times New Roman" w:hAnsi="Arial" w:cs="Arial"/>
          <w:noProof/>
          <w:sz w:val="20"/>
        </w:rPr>
        <w:t>. 2015;21(6):2272-2282. doi:10.1111/gcb.12851.</w:t>
      </w:r>
    </w:p>
    <w:p w14:paraId="2574565D"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22. </w:t>
      </w:r>
      <w:r w:rsidRPr="00AC6447">
        <w:rPr>
          <w:rFonts w:ascii="Arial" w:eastAsia="Times New Roman" w:hAnsi="Arial" w:cs="Arial"/>
          <w:noProof/>
          <w:sz w:val="20"/>
        </w:rPr>
        <w:tab/>
        <w:t xml:space="preserve">McLeod E, Salm R, Green A, Almany J. Designing marine protected area networks to address the impacts of climate change. </w:t>
      </w:r>
      <w:r w:rsidRPr="00AC6447">
        <w:rPr>
          <w:rFonts w:ascii="Arial" w:eastAsia="Times New Roman" w:hAnsi="Arial" w:cs="Arial"/>
          <w:i/>
          <w:iCs/>
          <w:noProof/>
          <w:sz w:val="20"/>
        </w:rPr>
        <w:t>Front Ecol Environ</w:t>
      </w:r>
      <w:r w:rsidRPr="00AC6447">
        <w:rPr>
          <w:rFonts w:ascii="Arial" w:eastAsia="Times New Roman" w:hAnsi="Arial" w:cs="Arial"/>
          <w:noProof/>
          <w:sz w:val="20"/>
        </w:rPr>
        <w:t>. 2009;7(7):362-370. doi:10.1890/070211.</w:t>
      </w:r>
    </w:p>
    <w:p w14:paraId="7B21F62A"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23. </w:t>
      </w:r>
      <w:r w:rsidRPr="00AC6447">
        <w:rPr>
          <w:rFonts w:ascii="Arial" w:eastAsia="Times New Roman" w:hAnsi="Arial" w:cs="Arial"/>
          <w:noProof/>
          <w:sz w:val="20"/>
        </w:rPr>
        <w:tab/>
        <w:t xml:space="preserve">McCauley DJ, Pinsky ML, Palumbi SR, Estes J a., Joyce FH, Warner RR. Marine defaunation: Animal loss in the global ocean. </w:t>
      </w:r>
      <w:r w:rsidRPr="00AC6447">
        <w:rPr>
          <w:rFonts w:ascii="Arial" w:eastAsia="Times New Roman" w:hAnsi="Arial" w:cs="Arial"/>
          <w:i/>
          <w:iCs/>
          <w:noProof/>
          <w:sz w:val="20"/>
        </w:rPr>
        <w:t>Science (80- )</w:t>
      </w:r>
      <w:r w:rsidRPr="00AC6447">
        <w:rPr>
          <w:rFonts w:ascii="Arial" w:eastAsia="Times New Roman" w:hAnsi="Arial" w:cs="Arial"/>
          <w:noProof/>
          <w:sz w:val="20"/>
        </w:rPr>
        <w:t>. 2015;347(6219):247-254. doi:10.1126/science.1255641.</w:t>
      </w:r>
    </w:p>
    <w:p w14:paraId="60ED94EE"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24. </w:t>
      </w:r>
      <w:r w:rsidRPr="00AC6447">
        <w:rPr>
          <w:rFonts w:ascii="Arial" w:eastAsia="Times New Roman" w:hAnsi="Arial" w:cs="Arial"/>
          <w:noProof/>
          <w:sz w:val="20"/>
        </w:rPr>
        <w:tab/>
        <w:t xml:space="preserve">Waycott M, Duarte CM, Carruthers TJB, et al. Accelerating loss of seagrasses across the globe threatens coastal ecosystems. </w:t>
      </w:r>
      <w:r w:rsidRPr="00AC6447">
        <w:rPr>
          <w:rFonts w:ascii="Arial" w:eastAsia="Times New Roman" w:hAnsi="Arial" w:cs="Arial"/>
          <w:i/>
          <w:iCs/>
          <w:noProof/>
          <w:sz w:val="20"/>
        </w:rPr>
        <w:t>Proc Natl Acad Sci U S A</w:t>
      </w:r>
      <w:r w:rsidRPr="00AC6447">
        <w:rPr>
          <w:rFonts w:ascii="Arial" w:eastAsia="Times New Roman" w:hAnsi="Arial" w:cs="Arial"/>
          <w:noProof/>
          <w:sz w:val="20"/>
        </w:rPr>
        <w:t xml:space="preserve">. 2009;106(30):12377-12381. </w:t>
      </w:r>
      <w:r w:rsidRPr="00AC6447">
        <w:rPr>
          <w:rFonts w:ascii="Arial" w:eastAsia="Times New Roman" w:hAnsi="Arial" w:cs="Arial"/>
          <w:noProof/>
          <w:sz w:val="20"/>
        </w:rPr>
        <w:lastRenderedPageBreak/>
        <w:t>doi:10.1073/pnas.0905620106.</w:t>
      </w:r>
    </w:p>
    <w:p w14:paraId="1577490D"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25. </w:t>
      </w:r>
      <w:r w:rsidRPr="00AC6447">
        <w:rPr>
          <w:rFonts w:ascii="Arial" w:eastAsia="Times New Roman" w:hAnsi="Arial" w:cs="Arial"/>
          <w:noProof/>
          <w:sz w:val="20"/>
        </w:rPr>
        <w:tab/>
        <w:t xml:space="preserve">Polidoro BA, Carpenter KE, Collins L, et al. The loss of species: Mangrove extinction risk and geographic areas of global concern. </w:t>
      </w:r>
      <w:r w:rsidRPr="00AC6447">
        <w:rPr>
          <w:rFonts w:ascii="Arial" w:eastAsia="Times New Roman" w:hAnsi="Arial" w:cs="Arial"/>
          <w:i/>
          <w:iCs/>
          <w:noProof/>
          <w:sz w:val="20"/>
        </w:rPr>
        <w:t>PLoS One</w:t>
      </w:r>
      <w:r w:rsidRPr="00AC6447">
        <w:rPr>
          <w:rFonts w:ascii="Arial" w:eastAsia="Times New Roman" w:hAnsi="Arial" w:cs="Arial"/>
          <w:noProof/>
          <w:sz w:val="20"/>
        </w:rPr>
        <w:t>. 2010;5(4). doi:10.1371/journal.pone.0010095.</w:t>
      </w:r>
    </w:p>
    <w:p w14:paraId="1C3A425B"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26. </w:t>
      </w:r>
      <w:r w:rsidRPr="00AC6447">
        <w:rPr>
          <w:rFonts w:ascii="Arial" w:eastAsia="Times New Roman" w:hAnsi="Arial" w:cs="Arial"/>
          <w:noProof/>
          <w:sz w:val="20"/>
        </w:rPr>
        <w:tab/>
        <w:t xml:space="preserve">Bruno JF, Selig ER. Regional decline of coral cover in the Indo-Pacific: timing, extent, and subregional comparisons. </w:t>
      </w:r>
      <w:r w:rsidRPr="00AC6447">
        <w:rPr>
          <w:rFonts w:ascii="Arial" w:eastAsia="Times New Roman" w:hAnsi="Arial" w:cs="Arial"/>
          <w:i/>
          <w:iCs/>
          <w:noProof/>
          <w:sz w:val="20"/>
        </w:rPr>
        <w:t>PLoS One</w:t>
      </w:r>
      <w:r w:rsidRPr="00AC6447">
        <w:rPr>
          <w:rFonts w:ascii="Arial" w:eastAsia="Times New Roman" w:hAnsi="Arial" w:cs="Arial"/>
          <w:noProof/>
          <w:sz w:val="20"/>
        </w:rPr>
        <w:t>. 2007:e711.</w:t>
      </w:r>
    </w:p>
    <w:p w14:paraId="02104D3E"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27. </w:t>
      </w:r>
      <w:r w:rsidRPr="00AC6447">
        <w:rPr>
          <w:rFonts w:ascii="Arial" w:eastAsia="Times New Roman" w:hAnsi="Arial" w:cs="Arial"/>
          <w:noProof/>
          <w:sz w:val="20"/>
        </w:rPr>
        <w:tab/>
        <w:t xml:space="preserve">Edgar GJ, Stuart-Smith RD, Willis TJ, et al. Global conservation outcomes depend on marine protected areas with five key features. </w:t>
      </w:r>
      <w:r w:rsidRPr="00AC6447">
        <w:rPr>
          <w:rFonts w:ascii="Arial" w:eastAsia="Times New Roman" w:hAnsi="Arial" w:cs="Arial"/>
          <w:i/>
          <w:iCs/>
          <w:noProof/>
          <w:sz w:val="20"/>
        </w:rPr>
        <w:t>Nature</w:t>
      </w:r>
      <w:r w:rsidRPr="00AC6447">
        <w:rPr>
          <w:rFonts w:ascii="Arial" w:eastAsia="Times New Roman" w:hAnsi="Arial" w:cs="Arial"/>
          <w:noProof/>
          <w:sz w:val="20"/>
        </w:rPr>
        <w:t>. 2014;506(7487):216-220. doi:10.1038/nature13022.</w:t>
      </w:r>
    </w:p>
    <w:p w14:paraId="466FEF22"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28. </w:t>
      </w:r>
      <w:r w:rsidRPr="00AC6447">
        <w:rPr>
          <w:rFonts w:ascii="Arial" w:eastAsia="Times New Roman" w:hAnsi="Arial" w:cs="Arial"/>
          <w:noProof/>
          <w:sz w:val="20"/>
        </w:rPr>
        <w:tab/>
        <w:t xml:space="preserve">Lester SE, Halpern BS, Grorud-Colvert K, et al. Biological effects within no-take marine reserves: A global synthesis. </w:t>
      </w:r>
      <w:r w:rsidRPr="00AC6447">
        <w:rPr>
          <w:rFonts w:ascii="Arial" w:eastAsia="Times New Roman" w:hAnsi="Arial" w:cs="Arial"/>
          <w:i/>
          <w:iCs/>
          <w:noProof/>
          <w:sz w:val="20"/>
        </w:rPr>
        <w:t>Mar Ecol Prog Ser</w:t>
      </w:r>
      <w:r w:rsidRPr="00AC6447">
        <w:rPr>
          <w:rFonts w:ascii="Arial" w:eastAsia="Times New Roman" w:hAnsi="Arial" w:cs="Arial"/>
          <w:noProof/>
          <w:sz w:val="20"/>
        </w:rPr>
        <w:t>. 2009;384:33-46. doi:10.3354/meps08029.</w:t>
      </w:r>
    </w:p>
    <w:p w14:paraId="4F35BA41"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29. </w:t>
      </w:r>
      <w:r w:rsidRPr="00AC6447">
        <w:rPr>
          <w:rFonts w:ascii="Arial" w:eastAsia="Times New Roman" w:hAnsi="Arial" w:cs="Arial"/>
          <w:noProof/>
          <w:sz w:val="20"/>
        </w:rPr>
        <w:tab/>
        <w:t xml:space="preserve">O’Leary BC, Winther-Janson M, Bainbridge JM, Aitken J, Hawkins JP, Roberts CM. Effective Coverage Targets for Ocean Protection. </w:t>
      </w:r>
      <w:r w:rsidRPr="00AC6447">
        <w:rPr>
          <w:rFonts w:ascii="Arial" w:eastAsia="Times New Roman" w:hAnsi="Arial" w:cs="Arial"/>
          <w:i/>
          <w:iCs/>
          <w:noProof/>
          <w:sz w:val="20"/>
        </w:rPr>
        <w:t>Conserv Lett</w:t>
      </w:r>
      <w:r w:rsidRPr="00AC6447">
        <w:rPr>
          <w:rFonts w:ascii="Arial" w:eastAsia="Times New Roman" w:hAnsi="Arial" w:cs="Arial"/>
          <w:noProof/>
          <w:sz w:val="20"/>
        </w:rPr>
        <w:t>. 2016;0(0):1-6. doi:10.1111/conl.12247.</w:t>
      </w:r>
    </w:p>
    <w:p w14:paraId="5B37245B" w14:textId="77777777" w:rsidR="00AC6447" w:rsidRPr="00AC6447" w:rsidRDefault="00AC6447" w:rsidP="00AC6447">
      <w:pPr>
        <w:widowControl w:val="0"/>
        <w:autoSpaceDE w:val="0"/>
        <w:autoSpaceDN w:val="0"/>
        <w:adjustRightInd w:val="0"/>
        <w:spacing w:line="480" w:lineRule="auto"/>
        <w:ind w:left="640" w:hanging="640"/>
        <w:rPr>
          <w:rFonts w:ascii="Arial" w:hAnsi="Arial" w:cs="Arial"/>
          <w:noProof/>
          <w:sz w:val="20"/>
        </w:rPr>
      </w:pPr>
      <w:r w:rsidRPr="00AC6447">
        <w:rPr>
          <w:rFonts w:ascii="Arial" w:eastAsia="Times New Roman" w:hAnsi="Arial" w:cs="Arial"/>
          <w:noProof/>
          <w:sz w:val="20"/>
        </w:rPr>
        <w:t xml:space="preserve">30. </w:t>
      </w:r>
      <w:r w:rsidRPr="00AC6447">
        <w:rPr>
          <w:rFonts w:ascii="Arial" w:eastAsia="Times New Roman" w:hAnsi="Arial" w:cs="Arial"/>
          <w:noProof/>
          <w:sz w:val="20"/>
        </w:rPr>
        <w:tab/>
        <w:t xml:space="preserve">Roberts CM, O’Leary BC, McCauley DJ, et al. Marine reserves can mitigate and promote adaptation to climate change. </w:t>
      </w:r>
      <w:r w:rsidRPr="00AC6447">
        <w:rPr>
          <w:rFonts w:ascii="Arial" w:eastAsia="Times New Roman" w:hAnsi="Arial" w:cs="Arial"/>
          <w:i/>
          <w:iCs/>
          <w:noProof/>
          <w:sz w:val="20"/>
        </w:rPr>
        <w:t xml:space="preserve">Proc Natl Acad Sci </w:t>
      </w:r>
      <w:r w:rsidRPr="00AC6447">
        <w:rPr>
          <w:rFonts w:ascii="Arial" w:eastAsia="Times New Roman" w:hAnsi="Arial" w:cs="Arial"/>
          <w:noProof/>
          <w:sz w:val="20"/>
        </w:rPr>
        <w:t>. 2017;114(24):6167-6175. doi:10.1073/pnas.1701262114.</w:t>
      </w:r>
    </w:p>
    <w:p w14:paraId="5D866124" w14:textId="07540BEA" w:rsidR="00DA676B" w:rsidRPr="0020463F" w:rsidRDefault="00DA676B" w:rsidP="00AC6447">
      <w:pPr>
        <w:widowControl w:val="0"/>
        <w:autoSpaceDE w:val="0"/>
        <w:autoSpaceDN w:val="0"/>
        <w:adjustRightInd w:val="0"/>
        <w:spacing w:line="480" w:lineRule="auto"/>
        <w:ind w:left="640" w:hanging="640"/>
        <w:rPr>
          <w:rFonts w:ascii="Arial" w:hAnsi="Arial" w:cs="Arial"/>
          <w:b/>
          <w:sz w:val="20"/>
          <w:szCs w:val="20"/>
        </w:rPr>
      </w:pPr>
      <w:r>
        <w:rPr>
          <w:rFonts w:ascii="Arial" w:hAnsi="Arial" w:cs="Arial"/>
          <w:b/>
          <w:sz w:val="20"/>
          <w:szCs w:val="20"/>
        </w:rPr>
        <w:fldChar w:fldCharType="end"/>
      </w:r>
    </w:p>
    <w:p w14:paraId="211393C9" w14:textId="77777777" w:rsidR="00DA676B" w:rsidRDefault="00DA676B">
      <w:pPr>
        <w:rPr>
          <w:rFonts w:ascii="Arial" w:hAnsi="Arial" w:cs="Arial"/>
          <w:b/>
          <w:sz w:val="20"/>
          <w:szCs w:val="20"/>
        </w:rPr>
      </w:pPr>
      <w:r>
        <w:rPr>
          <w:rFonts w:ascii="Arial" w:hAnsi="Arial" w:cs="Arial"/>
          <w:b/>
          <w:sz w:val="20"/>
          <w:szCs w:val="20"/>
        </w:rPr>
        <w:br w:type="page"/>
      </w:r>
    </w:p>
    <w:p w14:paraId="368343B3" w14:textId="1EEAAF17" w:rsidR="00582BA7" w:rsidRDefault="00582BA7" w:rsidP="00582BA7">
      <w:pPr>
        <w:spacing w:line="480" w:lineRule="auto"/>
        <w:rPr>
          <w:rFonts w:ascii="Arial" w:hAnsi="Arial" w:cs="Arial"/>
          <w:sz w:val="20"/>
          <w:szCs w:val="20"/>
        </w:rPr>
      </w:pPr>
      <w:r w:rsidRPr="00884042">
        <w:rPr>
          <w:rFonts w:ascii="Arial" w:hAnsi="Arial" w:cs="Arial"/>
          <w:b/>
          <w:sz w:val="20"/>
          <w:szCs w:val="20"/>
        </w:rPr>
        <w:lastRenderedPageBreak/>
        <w:t>Table 1.</w:t>
      </w:r>
      <w:r>
        <w:rPr>
          <w:rFonts w:ascii="Arial" w:hAnsi="Arial" w:cs="Arial"/>
          <w:sz w:val="20"/>
          <w:szCs w:val="20"/>
        </w:rPr>
        <w:t xml:space="preserve"> </w:t>
      </w:r>
      <w:r w:rsidRPr="001618FB">
        <w:rPr>
          <w:rFonts w:ascii="Arial" w:hAnsi="Arial" w:cs="Arial"/>
          <w:sz w:val="20"/>
          <w:szCs w:val="20"/>
        </w:rPr>
        <w:t xml:space="preserve">Projected rates of </w:t>
      </w:r>
      <w:r w:rsidR="00C874DF" w:rsidRPr="001618FB">
        <w:rPr>
          <w:rFonts w:ascii="Arial" w:hAnsi="Arial" w:cs="Arial"/>
          <w:sz w:val="20"/>
          <w:szCs w:val="20"/>
        </w:rPr>
        <w:t xml:space="preserve">increase of </w:t>
      </w:r>
      <w:r w:rsidRPr="001618FB">
        <w:rPr>
          <w:rFonts w:ascii="Arial" w:hAnsi="Arial" w:cs="Arial"/>
          <w:sz w:val="20"/>
          <w:szCs w:val="20"/>
        </w:rPr>
        <w:t>ocean temperature (</w:t>
      </w:r>
      <w:r w:rsidR="008406D6" w:rsidRPr="001618FB">
        <w:rPr>
          <w:rFonts w:ascii="Arial" w:hAnsi="Arial" w:cs="Arial"/>
          <w:sz w:val="20"/>
          <w:szCs w:val="20"/>
        </w:rPr>
        <w:t xml:space="preserve">mean </w:t>
      </w:r>
      <w:r w:rsidR="003F511C" w:rsidRPr="001618FB">
        <w:rPr>
          <w:rFonts w:ascii="Arial" w:hAnsi="Arial" w:cs="Arial"/>
          <w:sz w:val="20"/>
          <w:szCs w:val="20"/>
        </w:rPr>
        <w:t>SST</w:t>
      </w:r>
      <w:r w:rsidRPr="001618FB">
        <w:rPr>
          <w:rFonts w:ascii="Arial" w:hAnsi="Arial" w:cs="Arial"/>
          <w:sz w:val="20"/>
          <w:szCs w:val="20"/>
        </w:rPr>
        <w:t xml:space="preserve"> </w:t>
      </w:r>
      <w:r w:rsidRPr="001618FB">
        <w:rPr>
          <w:rFonts w:ascii="Arial" w:hAnsi="Arial" w:cs="Arial"/>
          <w:color w:val="1A1A1A"/>
          <w:sz w:val="20"/>
          <w:szCs w:val="20"/>
        </w:rPr>
        <w:t xml:space="preserve">°C </w:t>
      </w:r>
      <w:r w:rsidR="00D13D72" w:rsidRPr="001618FB">
        <w:rPr>
          <w:rFonts w:ascii="Arial" w:hAnsi="Arial" w:cs="Arial"/>
          <w:color w:val="1A1A1A"/>
          <w:sz w:val="20"/>
          <w:szCs w:val="20"/>
        </w:rPr>
        <w:t xml:space="preserve">/ year </w:t>
      </w:r>
      <w:r w:rsidRPr="001618FB">
        <w:rPr>
          <w:rFonts w:ascii="Arial" w:hAnsi="Arial" w:cs="Arial"/>
          <w:color w:val="1A1A1A"/>
          <w:sz w:val="20"/>
          <w:szCs w:val="20"/>
        </w:rPr>
        <w:sym w:font="Symbol" w:char="F0B1"/>
      </w:r>
      <w:r w:rsidRPr="001618FB">
        <w:rPr>
          <w:rFonts w:ascii="Arial" w:hAnsi="Arial" w:cs="Arial"/>
          <w:color w:val="1A1A1A"/>
          <w:sz w:val="20"/>
          <w:szCs w:val="20"/>
        </w:rPr>
        <w:t xml:space="preserve"> 1 SD</w:t>
      </w:r>
      <w:r w:rsidR="001618FB" w:rsidRPr="001618FB">
        <w:rPr>
          <w:rFonts w:ascii="Arial" w:hAnsi="Arial" w:cs="Arial"/>
          <w:color w:val="1A1A1A"/>
          <w:sz w:val="20"/>
          <w:szCs w:val="20"/>
        </w:rPr>
        <w:t xml:space="preserve"> = the SD of </w:t>
      </w:r>
      <w:r w:rsidR="001618FB" w:rsidRPr="001618FB">
        <w:rPr>
          <w:rFonts w:ascii="Arial" w:hAnsi="Arial" w:cs="Arial"/>
          <w:sz w:val="20"/>
          <w:szCs w:val="20"/>
        </w:rPr>
        <w:t>estimates of warming rate</w:t>
      </w:r>
      <w:r w:rsidR="00D8593D">
        <w:rPr>
          <w:rFonts w:ascii="Arial" w:hAnsi="Arial" w:cs="Arial"/>
          <w:sz w:val="20"/>
          <w:szCs w:val="20"/>
        </w:rPr>
        <w:t>s</w:t>
      </w:r>
      <w:r w:rsidR="001618FB" w:rsidRPr="001618FB">
        <w:rPr>
          <w:rFonts w:ascii="Arial" w:hAnsi="Arial" w:cs="Arial"/>
          <w:sz w:val="20"/>
          <w:szCs w:val="20"/>
        </w:rPr>
        <w:t xml:space="preserve"> across MPAs</w:t>
      </w:r>
      <w:r w:rsidRPr="001618FB">
        <w:rPr>
          <w:rFonts w:ascii="Arial" w:hAnsi="Arial" w:cs="Arial"/>
          <w:color w:val="1A1A1A"/>
          <w:sz w:val="20"/>
          <w:szCs w:val="20"/>
        </w:rPr>
        <w:t xml:space="preserve">) in </w:t>
      </w:r>
      <w:r w:rsidR="00BF5917" w:rsidRPr="001618FB">
        <w:rPr>
          <w:rFonts w:ascii="Arial" w:hAnsi="Arial" w:cs="Arial"/>
          <w:color w:val="1A1A1A"/>
          <w:sz w:val="20"/>
          <w:szCs w:val="20"/>
        </w:rPr>
        <w:t xml:space="preserve">no-take marine reserves and for </w:t>
      </w:r>
      <w:r w:rsidRPr="001618FB">
        <w:rPr>
          <w:rFonts w:ascii="Arial" w:hAnsi="Arial" w:cs="Arial"/>
          <w:color w:val="1A1A1A"/>
          <w:sz w:val="20"/>
          <w:szCs w:val="20"/>
        </w:rPr>
        <w:t xml:space="preserve">MPAs </w:t>
      </w:r>
      <w:r w:rsidR="00BF5917" w:rsidRPr="001618FB">
        <w:rPr>
          <w:rFonts w:ascii="Arial" w:hAnsi="Arial" w:cs="Arial"/>
          <w:color w:val="1A1A1A"/>
          <w:sz w:val="20"/>
          <w:szCs w:val="20"/>
        </w:rPr>
        <w:t xml:space="preserve">in four </w:t>
      </w:r>
      <w:r w:rsidR="00BF5917" w:rsidRPr="001618FB">
        <w:rPr>
          <w:rFonts w:ascii="Arial" w:hAnsi="Arial" w:cs="Arial"/>
          <w:sz w:val="20"/>
          <w:szCs w:val="20"/>
        </w:rPr>
        <w:t>latitudinal zones</w:t>
      </w:r>
      <w:r w:rsidR="003F511C" w:rsidRPr="001618FB">
        <w:rPr>
          <w:rFonts w:ascii="Arial" w:hAnsi="Arial" w:cs="Arial"/>
          <w:sz w:val="20"/>
          <w:szCs w:val="20"/>
        </w:rPr>
        <w:t xml:space="preserve"> for two different </w:t>
      </w:r>
      <w:r w:rsidR="00E77772" w:rsidRPr="001618FB">
        <w:rPr>
          <w:rFonts w:ascii="Arial" w:hAnsi="Arial" w:cs="Arial"/>
          <w:sz w:val="20"/>
          <w:szCs w:val="20"/>
        </w:rPr>
        <w:t xml:space="preserve">emission scenarios </w:t>
      </w:r>
      <w:r w:rsidR="0005090E" w:rsidRPr="001618FB">
        <w:rPr>
          <w:rFonts w:ascii="Arial" w:hAnsi="Arial" w:cs="Arial"/>
          <w:sz w:val="20"/>
          <w:szCs w:val="20"/>
        </w:rPr>
        <w:t>(RCP 8.5 and 4.5</w:t>
      </w:r>
      <w:r w:rsidR="003F511C" w:rsidRPr="001618FB">
        <w:rPr>
          <w:rFonts w:ascii="Arial" w:hAnsi="Arial" w:cs="Arial"/>
          <w:sz w:val="20"/>
          <w:szCs w:val="20"/>
        </w:rPr>
        <w:t>)</w:t>
      </w:r>
      <w:r w:rsidR="0005090E" w:rsidRPr="001618FB">
        <w:rPr>
          <w:rFonts w:ascii="Arial" w:hAnsi="Arial" w:cs="Arial"/>
          <w:sz w:val="20"/>
          <w:szCs w:val="20"/>
        </w:rPr>
        <w:t xml:space="preserve"> based on CMIP5 simulation </w:t>
      </w:r>
      <w:r w:rsidR="0005090E" w:rsidRPr="005802D5">
        <w:rPr>
          <w:rFonts w:ascii="Arial" w:hAnsi="Arial" w:cs="Arial"/>
          <w:sz w:val="20"/>
          <w:szCs w:val="20"/>
        </w:rPr>
        <w:t>ensembles</w:t>
      </w:r>
      <w:r w:rsidR="007122A9">
        <w:rPr>
          <w:rFonts w:ascii="Arial" w:hAnsi="Arial" w:cs="Arial"/>
          <w:sz w:val="20"/>
          <w:szCs w:val="20"/>
        </w:rPr>
        <w:t xml:space="preserve"> </w:t>
      </w:r>
      <w:r w:rsidR="007122A9" w:rsidRPr="007122A9">
        <w:rPr>
          <w:rFonts w:ascii="Arial" w:hAnsi="Arial" w:cs="Arial"/>
          <w:sz w:val="20"/>
          <w:szCs w:val="20"/>
        </w:rPr>
        <w:t>(</w:t>
      </w:r>
      <w:r w:rsidR="00E77772" w:rsidRPr="007122A9">
        <w:rPr>
          <w:rFonts w:ascii="Arial" w:hAnsi="Arial" w:cs="Arial"/>
          <w:sz w:val="20"/>
          <w:szCs w:val="20"/>
        </w:rPr>
        <w:t>200</w:t>
      </w:r>
      <w:r w:rsidR="007122A9" w:rsidRPr="007122A9">
        <w:rPr>
          <w:rFonts w:ascii="Arial" w:hAnsi="Arial" w:cs="Arial"/>
          <w:sz w:val="20"/>
          <w:szCs w:val="20"/>
        </w:rPr>
        <w:t>6-2100).</w:t>
      </w:r>
      <w:r w:rsidR="00D8593D">
        <w:rPr>
          <w:rFonts w:ascii="Arial" w:hAnsi="Arial" w:cs="Arial"/>
          <w:sz w:val="20"/>
          <w:szCs w:val="20"/>
        </w:rPr>
        <w:t xml:space="preserve"> Mean values are the mean</w:t>
      </w:r>
      <w:ins w:id="232" w:author="John Bruno" w:date="2017-12-20T15:56:00Z">
        <w:r w:rsidR="004464CC">
          <w:rPr>
            <w:rFonts w:ascii="Arial" w:hAnsi="Arial" w:cs="Arial"/>
            <w:sz w:val="20"/>
            <w:szCs w:val="20"/>
          </w:rPr>
          <w:t>s</w:t>
        </w:r>
      </w:ins>
      <w:r w:rsidR="00D8593D">
        <w:rPr>
          <w:rFonts w:ascii="Arial" w:hAnsi="Arial" w:cs="Arial"/>
          <w:sz w:val="20"/>
          <w:szCs w:val="20"/>
        </w:rPr>
        <w:t xml:space="preserve"> ann</w:t>
      </w:r>
      <w:r w:rsidR="008406D6" w:rsidRPr="001618FB">
        <w:rPr>
          <w:rFonts w:ascii="Arial" w:hAnsi="Arial" w:cs="Arial"/>
          <w:sz w:val="20"/>
          <w:szCs w:val="20"/>
        </w:rPr>
        <w:t xml:space="preserve">ual changes in </w:t>
      </w:r>
      <w:ins w:id="233" w:author="John Bruno" w:date="2017-12-20T15:56:00Z">
        <w:r w:rsidR="004464CC">
          <w:rPr>
            <w:rFonts w:ascii="Arial" w:hAnsi="Arial" w:cs="Arial"/>
            <w:sz w:val="20"/>
            <w:szCs w:val="20"/>
          </w:rPr>
          <w:t xml:space="preserve">the mean </w:t>
        </w:r>
      </w:ins>
      <w:r w:rsidR="008406D6" w:rsidRPr="001618FB">
        <w:rPr>
          <w:rFonts w:ascii="Arial" w:hAnsi="Arial" w:cs="Arial"/>
          <w:sz w:val="20"/>
          <w:szCs w:val="20"/>
        </w:rPr>
        <w:t>temperature</w:t>
      </w:r>
      <w:r w:rsidR="008406D6">
        <w:rPr>
          <w:rFonts w:ascii="Arial" w:hAnsi="Arial" w:cs="Arial"/>
          <w:sz w:val="20"/>
          <w:szCs w:val="20"/>
        </w:rPr>
        <w:t xml:space="preserve"> across units (e.g., no-take reserves or all MPAs). Maximum values are the mean</w:t>
      </w:r>
      <w:ins w:id="234" w:author="John Bruno" w:date="2017-12-20T15:57:00Z">
        <w:r w:rsidR="004464CC">
          <w:rPr>
            <w:rFonts w:ascii="Arial" w:hAnsi="Arial" w:cs="Arial"/>
            <w:sz w:val="20"/>
            <w:szCs w:val="20"/>
          </w:rPr>
          <w:t>s of the</w:t>
        </w:r>
      </w:ins>
      <w:r w:rsidR="008406D6">
        <w:rPr>
          <w:rFonts w:ascii="Arial" w:hAnsi="Arial" w:cs="Arial"/>
          <w:sz w:val="20"/>
          <w:szCs w:val="20"/>
        </w:rPr>
        <w:t xml:space="preserve"> maximum projected values across all units. </w:t>
      </w:r>
    </w:p>
    <w:p w14:paraId="64C8EFEF" w14:textId="77777777" w:rsidR="00582BA7" w:rsidRPr="00884042" w:rsidRDefault="00582BA7" w:rsidP="00582BA7">
      <w:pPr>
        <w:spacing w:line="480" w:lineRule="auto"/>
        <w:rPr>
          <w:rFonts w:ascii="Arial" w:hAnsi="Arial" w:cs="Arial"/>
          <w:b/>
          <w:sz w:val="20"/>
          <w:szCs w:val="20"/>
        </w:rPr>
      </w:pPr>
    </w:p>
    <w:tbl>
      <w:tblPr>
        <w:tblStyle w:val="LightShading"/>
        <w:tblW w:w="9576" w:type="dxa"/>
        <w:tblLayout w:type="fixed"/>
        <w:tblLook w:val="04A0" w:firstRow="1" w:lastRow="0" w:firstColumn="1" w:lastColumn="0" w:noHBand="0" w:noVBand="1"/>
      </w:tblPr>
      <w:tblGrid>
        <w:gridCol w:w="781"/>
        <w:gridCol w:w="1019"/>
        <w:gridCol w:w="1296"/>
        <w:gridCol w:w="1296"/>
        <w:gridCol w:w="1296"/>
        <w:gridCol w:w="1296"/>
        <w:gridCol w:w="1296"/>
        <w:gridCol w:w="1296"/>
      </w:tblGrid>
      <w:tr w:rsidR="00BF2C31" w:rsidRPr="00884042" w14:paraId="55FDDE40" w14:textId="77777777" w:rsidTr="001618F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781" w:type="dxa"/>
            <w:vAlign w:val="center"/>
          </w:tcPr>
          <w:p w14:paraId="3FF875FD" w14:textId="77777777" w:rsidR="00BF2C31" w:rsidRDefault="00BF2C31" w:rsidP="00BF2C31">
            <w:pPr>
              <w:jc w:val="center"/>
              <w:rPr>
                <w:rFonts w:ascii="Arial" w:hAnsi="Arial" w:cs="Arial"/>
                <w:sz w:val="18"/>
                <w:szCs w:val="18"/>
              </w:rPr>
            </w:pPr>
            <w:r w:rsidRPr="00BD75A5">
              <w:rPr>
                <w:rFonts w:ascii="Arial" w:hAnsi="Arial" w:cs="Arial"/>
                <w:sz w:val="18"/>
                <w:szCs w:val="18"/>
              </w:rPr>
              <w:t>Metric</w:t>
            </w:r>
          </w:p>
          <w:p w14:paraId="0BA98FB9" w14:textId="77777777" w:rsidR="00BF2C31" w:rsidRPr="00BD75A5" w:rsidRDefault="00BF2C31" w:rsidP="00BF2C31">
            <w:pPr>
              <w:jc w:val="center"/>
              <w:rPr>
                <w:rFonts w:ascii="Arial" w:hAnsi="Arial" w:cs="Arial"/>
                <w:sz w:val="18"/>
                <w:szCs w:val="18"/>
              </w:rPr>
            </w:pPr>
          </w:p>
        </w:tc>
        <w:tc>
          <w:tcPr>
            <w:tcW w:w="1019" w:type="dxa"/>
            <w:vAlign w:val="center"/>
          </w:tcPr>
          <w:p w14:paraId="5F905ACE" w14:textId="5130CA03" w:rsidR="00BF2C31" w:rsidRDefault="00022073" w:rsidP="001618FB">
            <w:pPr>
              <w:ind w:right="-530"/>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Scenario</w:t>
            </w:r>
          </w:p>
          <w:p w14:paraId="02FB7544" w14:textId="77777777" w:rsidR="00BF2C31" w:rsidRPr="00BD75A5" w:rsidRDefault="00BF2C31" w:rsidP="001618FB">
            <w:pPr>
              <w:ind w:right="-530"/>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
        </w:tc>
        <w:tc>
          <w:tcPr>
            <w:tcW w:w="1296" w:type="dxa"/>
            <w:vAlign w:val="center"/>
          </w:tcPr>
          <w:p w14:paraId="3C6A4ABB"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Reserves</w:t>
            </w:r>
          </w:p>
          <w:p w14:paraId="213F2CB9" w14:textId="54C1BA81"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(309)</w:t>
            </w:r>
          </w:p>
        </w:tc>
        <w:tc>
          <w:tcPr>
            <w:tcW w:w="1296" w:type="dxa"/>
            <w:vAlign w:val="center"/>
          </w:tcPr>
          <w:p w14:paraId="7644EA13"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All MPAs</w:t>
            </w:r>
          </w:p>
          <w:p w14:paraId="460972F8" w14:textId="6F238722"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(8236)</w:t>
            </w:r>
          </w:p>
        </w:tc>
        <w:tc>
          <w:tcPr>
            <w:tcW w:w="1296" w:type="dxa"/>
            <w:vAlign w:val="center"/>
          </w:tcPr>
          <w:p w14:paraId="183F4D29" w14:textId="6D35DA6D"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Tropical</w:t>
            </w:r>
          </w:p>
          <w:p w14:paraId="03CE6901" w14:textId="108949EB"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Pr="00BD75A5">
              <w:rPr>
                <w:rFonts w:ascii="Arial" w:hAnsi="Arial" w:cs="Arial"/>
                <w:sz w:val="18"/>
                <w:szCs w:val="18"/>
              </w:rPr>
              <w:t>2458</w:t>
            </w:r>
            <w:r>
              <w:rPr>
                <w:rFonts w:ascii="Arial" w:hAnsi="Arial" w:cs="Arial"/>
                <w:sz w:val="18"/>
                <w:szCs w:val="18"/>
              </w:rPr>
              <w:t>)</w:t>
            </w:r>
          </w:p>
        </w:tc>
        <w:tc>
          <w:tcPr>
            <w:tcW w:w="1296" w:type="dxa"/>
            <w:vAlign w:val="center"/>
          </w:tcPr>
          <w:p w14:paraId="00A46988" w14:textId="377A1E22"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roofErr w:type="spellStart"/>
            <w:r w:rsidRPr="00BD75A5">
              <w:rPr>
                <w:rFonts w:ascii="Arial" w:hAnsi="Arial" w:cs="Arial"/>
                <w:sz w:val="18"/>
                <w:szCs w:val="18"/>
              </w:rPr>
              <w:t>Subropical</w:t>
            </w:r>
            <w:proofErr w:type="spellEnd"/>
          </w:p>
          <w:p w14:paraId="209F00CB" w14:textId="7BF24C98"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Pr="00BD75A5">
              <w:rPr>
                <w:rFonts w:ascii="Arial" w:hAnsi="Arial" w:cs="Arial"/>
                <w:sz w:val="18"/>
                <w:szCs w:val="18"/>
              </w:rPr>
              <w:t>2738</w:t>
            </w:r>
            <w:r>
              <w:rPr>
                <w:rFonts w:ascii="Arial" w:hAnsi="Arial" w:cs="Arial"/>
                <w:sz w:val="18"/>
                <w:szCs w:val="18"/>
              </w:rPr>
              <w:t>)</w:t>
            </w:r>
          </w:p>
        </w:tc>
        <w:tc>
          <w:tcPr>
            <w:tcW w:w="1296" w:type="dxa"/>
            <w:vAlign w:val="center"/>
          </w:tcPr>
          <w:p w14:paraId="2EE7A6FA"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Temperate</w:t>
            </w:r>
          </w:p>
          <w:p w14:paraId="0EEE2369" w14:textId="740E5B32"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005C0461" w:rsidRPr="00BD75A5">
              <w:rPr>
                <w:rFonts w:ascii="Arial" w:hAnsi="Arial" w:cs="Arial"/>
                <w:sz w:val="18"/>
                <w:szCs w:val="18"/>
              </w:rPr>
              <w:t>2738</w:t>
            </w:r>
            <w:r>
              <w:rPr>
                <w:rFonts w:ascii="Arial" w:hAnsi="Arial" w:cs="Arial"/>
                <w:sz w:val="18"/>
                <w:szCs w:val="18"/>
              </w:rPr>
              <w:t>)</w:t>
            </w:r>
          </w:p>
        </w:tc>
        <w:tc>
          <w:tcPr>
            <w:tcW w:w="1296" w:type="dxa"/>
            <w:vAlign w:val="center"/>
          </w:tcPr>
          <w:p w14:paraId="273D42D9"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Polar</w:t>
            </w:r>
          </w:p>
          <w:p w14:paraId="60D13C29" w14:textId="567CE67C"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Pr="00050299">
              <w:rPr>
                <w:rFonts w:ascii="Arial" w:hAnsi="Arial" w:cs="Arial"/>
                <w:sz w:val="18"/>
                <w:szCs w:val="18"/>
              </w:rPr>
              <w:t>166</w:t>
            </w:r>
            <w:r>
              <w:rPr>
                <w:rFonts w:ascii="Arial" w:hAnsi="Arial" w:cs="Arial"/>
                <w:sz w:val="18"/>
                <w:szCs w:val="18"/>
              </w:rPr>
              <w:t>)</w:t>
            </w:r>
          </w:p>
        </w:tc>
      </w:tr>
      <w:tr w:rsidR="004229F0" w14:paraId="173AE939" w14:textId="77777777" w:rsidTr="001618F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07442E3F" w14:textId="2DC72F1E" w:rsidR="00BF2C31" w:rsidRPr="00BD75A5" w:rsidRDefault="00BF2C31" w:rsidP="00BD75A5">
            <w:pPr>
              <w:rPr>
                <w:rFonts w:ascii="Arial" w:hAnsi="Arial" w:cs="Arial"/>
                <w:b w:val="0"/>
                <w:sz w:val="18"/>
                <w:szCs w:val="18"/>
              </w:rPr>
            </w:pPr>
            <w:r w:rsidRPr="00BD75A5">
              <w:rPr>
                <w:rFonts w:ascii="Arial" w:hAnsi="Arial" w:cs="Arial"/>
                <w:b w:val="0"/>
                <w:sz w:val="18"/>
                <w:szCs w:val="18"/>
              </w:rPr>
              <w:t>Mean</w:t>
            </w:r>
          </w:p>
        </w:tc>
        <w:tc>
          <w:tcPr>
            <w:tcW w:w="1019" w:type="dxa"/>
            <w:vAlign w:val="center"/>
          </w:tcPr>
          <w:p w14:paraId="5DAED710" w14:textId="14416801" w:rsidR="00BF2C31" w:rsidRPr="00BD75A5" w:rsidRDefault="0042737A" w:rsidP="001618FB">
            <w:pPr>
              <w:ind w:right="-53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RCP</w:t>
            </w:r>
            <w:r w:rsidR="00417375">
              <w:rPr>
                <w:rFonts w:ascii="Arial" w:hAnsi="Arial" w:cs="Arial"/>
                <w:sz w:val="18"/>
                <w:szCs w:val="18"/>
              </w:rPr>
              <w:t xml:space="preserve"> </w:t>
            </w:r>
            <w:r w:rsidR="00BF2C31" w:rsidRPr="00BD75A5">
              <w:rPr>
                <w:rFonts w:ascii="Arial" w:hAnsi="Arial" w:cs="Arial"/>
                <w:sz w:val="18"/>
                <w:szCs w:val="18"/>
              </w:rPr>
              <w:t>8.5</w:t>
            </w:r>
          </w:p>
        </w:tc>
        <w:tc>
          <w:tcPr>
            <w:tcW w:w="1296" w:type="dxa"/>
            <w:vAlign w:val="center"/>
          </w:tcPr>
          <w:p w14:paraId="102F56FC" w14:textId="1A0E09BB" w:rsidR="00BF2C31" w:rsidRPr="00BD75A5" w:rsidRDefault="00BF2C31" w:rsidP="00BD75A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Pr>
                <w:rFonts w:ascii="Arial" w:hAnsi="Arial" w:cs="Arial"/>
                <w:sz w:val="18"/>
                <w:szCs w:val="18"/>
              </w:rPr>
              <w:t>3</w:t>
            </w:r>
            <w:r w:rsidRPr="00BD75A5">
              <w:rPr>
                <w:rFonts w:ascii="Arial" w:hAnsi="Arial" w:cs="Arial"/>
                <w:color w:val="1A1A1A"/>
                <w:sz w:val="18"/>
                <w:szCs w:val="18"/>
              </w:rPr>
              <w:sym w:font="Symbol" w:char="F0B1"/>
            </w:r>
            <w:r w:rsidRPr="00BD75A5">
              <w:rPr>
                <w:rFonts w:ascii="Arial" w:hAnsi="Arial" w:cs="Arial"/>
                <w:color w:val="1A1A1A"/>
                <w:sz w:val="18"/>
                <w:szCs w:val="18"/>
              </w:rPr>
              <w:t>0.004</w:t>
            </w:r>
          </w:p>
        </w:tc>
        <w:tc>
          <w:tcPr>
            <w:tcW w:w="1296" w:type="dxa"/>
            <w:vAlign w:val="center"/>
          </w:tcPr>
          <w:p w14:paraId="6F116818" w14:textId="7505EEF1" w:rsidR="00BF2C31" w:rsidRPr="00BD75A5" w:rsidRDefault="008259E5" w:rsidP="00244D0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color w:val="1A1A1A"/>
                <w:sz w:val="18"/>
                <w:szCs w:val="18"/>
              </w:rPr>
              <w:t>0.034</w:t>
            </w:r>
            <w:r w:rsidR="00244D08" w:rsidRPr="00BD75A5">
              <w:rPr>
                <w:rFonts w:ascii="Arial" w:hAnsi="Arial" w:cs="Arial"/>
                <w:color w:val="1A1A1A"/>
                <w:sz w:val="18"/>
                <w:szCs w:val="18"/>
              </w:rPr>
              <w:sym w:font="Symbol" w:char="F0B1"/>
            </w:r>
            <w:r w:rsidR="007225E4">
              <w:t xml:space="preserve"> </w:t>
            </w:r>
            <w:r w:rsidR="007225E4" w:rsidRPr="007225E4">
              <w:rPr>
                <w:rFonts w:ascii="Arial" w:hAnsi="Arial" w:cs="Arial"/>
                <w:color w:val="1A1A1A"/>
                <w:sz w:val="18"/>
                <w:szCs w:val="18"/>
              </w:rPr>
              <w:t>0.00</w:t>
            </w:r>
            <w:r>
              <w:rPr>
                <w:rFonts w:ascii="Arial" w:hAnsi="Arial" w:cs="Arial"/>
                <w:color w:val="1A1A1A"/>
                <w:sz w:val="18"/>
                <w:szCs w:val="18"/>
              </w:rPr>
              <w:t>6</w:t>
            </w:r>
          </w:p>
        </w:tc>
        <w:tc>
          <w:tcPr>
            <w:tcW w:w="1296" w:type="dxa"/>
            <w:vAlign w:val="center"/>
          </w:tcPr>
          <w:p w14:paraId="177D7926" w14:textId="18CFFA55"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sidR="008259E5">
              <w:rPr>
                <w:rFonts w:ascii="Arial" w:hAnsi="Arial" w:cs="Arial"/>
                <w:sz w:val="18"/>
                <w:szCs w:val="18"/>
              </w:rPr>
              <w:t>2</w:t>
            </w:r>
            <w:r w:rsidRPr="00BD75A5">
              <w:rPr>
                <w:rFonts w:ascii="Arial" w:hAnsi="Arial" w:cs="Arial"/>
                <w:color w:val="1A1A1A"/>
                <w:sz w:val="18"/>
                <w:szCs w:val="18"/>
              </w:rPr>
              <w:sym w:font="Symbol" w:char="F0B1"/>
            </w:r>
            <w:r>
              <w:rPr>
                <w:rFonts w:ascii="Arial" w:hAnsi="Arial" w:cs="Arial"/>
                <w:color w:val="1A1A1A"/>
                <w:sz w:val="18"/>
                <w:szCs w:val="18"/>
              </w:rPr>
              <w:t>0</w:t>
            </w:r>
            <w:r w:rsidRPr="00BD75A5">
              <w:rPr>
                <w:rFonts w:ascii="Arial" w:hAnsi="Arial" w:cs="Arial"/>
                <w:color w:val="1A1A1A"/>
                <w:sz w:val="18"/>
                <w:szCs w:val="18"/>
              </w:rPr>
              <w:t>.002</w:t>
            </w:r>
          </w:p>
        </w:tc>
        <w:tc>
          <w:tcPr>
            <w:tcW w:w="1296" w:type="dxa"/>
            <w:vAlign w:val="center"/>
          </w:tcPr>
          <w:p w14:paraId="439D75B4" w14:textId="430E0DCB"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sidR="008259E5">
              <w:rPr>
                <w:rFonts w:ascii="Arial" w:hAnsi="Arial" w:cs="Arial"/>
                <w:sz w:val="18"/>
                <w:szCs w:val="18"/>
              </w:rPr>
              <w:t>4</w:t>
            </w:r>
            <w:r w:rsidRPr="00BD75A5">
              <w:rPr>
                <w:rFonts w:ascii="Arial" w:hAnsi="Arial" w:cs="Arial"/>
                <w:color w:val="1A1A1A"/>
                <w:sz w:val="18"/>
                <w:szCs w:val="18"/>
              </w:rPr>
              <w:sym w:font="Symbol" w:char="F0B1"/>
            </w:r>
            <w:r w:rsidRPr="00BD75A5">
              <w:rPr>
                <w:rFonts w:ascii="Arial" w:hAnsi="Arial" w:cs="Arial"/>
                <w:color w:val="1A1A1A"/>
                <w:sz w:val="18"/>
                <w:szCs w:val="18"/>
              </w:rPr>
              <w:t>0.00</w:t>
            </w:r>
            <w:r w:rsidR="008259E5">
              <w:rPr>
                <w:rFonts w:ascii="Arial" w:hAnsi="Arial" w:cs="Arial"/>
                <w:color w:val="1A1A1A"/>
                <w:sz w:val="18"/>
                <w:szCs w:val="18"/>
              </w:rPr>
              <w:t>4</w:t>
            </w:r>
          </w:p>
        </w:tc>
        <w:tc>
          <w:tcPr>
            <w:tcW w:w="1296" w:type="dxa"/>
            <w:vAlign w:val="center"/>
          </w:tcPr>
          <w:p w14:paraId="0AB95E80" w14:textId="1C1C7582"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w:t>
            </w:r>
            <w:r w:rsidR="008259E5">
              <w:rPr>
                <w:rFonts w:ascii="Arial" w:hAnsi="Arial" w:cs="Arial"/>
                <w:sz w:val="18"/>
                <w:szCs w:val="18"/>
              </w:rPr>
              <w:t>36</w:t>
            </w:r>
            <w:r w:rsidRPr="00BD75A5">
              <w:rPr>
                <w:rFonts w:ascii="Arial" w:hAnsi="Arial" w:cs="Arial"/>
                <w:color w:val="1A1A1A"/>
                <w:sz w:val="18"/>
                <w:szCs w:val="18"/>
              </w:rPr>
              <w:sym w:font="Symbol" w:char="F0B1"/>
            </w:r>
            <w:r>
              <w:rPr>
                <w:rFonts w:ascii="Arial" w:hAnsi="Arial" w:cs="Arial"/>
                <w:color w:val="1A1A1A"/>
                <w:sz w:val="18"/>
                <w:szCs w:val="18"/>
              </w:rPr>
              <w:t>0.00</w:t>
            </w:r>
            <w:r w:rsidR="008259E5">
              <w:rPr>
                <w:rFonts w:ascii="Arial" w:hAnsi="Arial" w:cs="Arial"/>
                <w:color w:val="1A1A1A"/>
                <w:sz w:val="18"/>
                <w:szCs w:val="18"/>
              </w:rPr>
              <w:t>7</w:t>
            </w:r>
          </w:p>
        </w:tc>
        <w:tc>
          <w:tcPr>
            <w:tcW w:w="1296" w:type="dxa"/>
            <w:vAlign w:val="center"/>
          </w:tcPr>
          <w:p w14:paraId="046AFB64" w14:textId="526E3FC8"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w:t>
            </w:r>
            <w:r w:rsidR="008259E5">
              <w:rPr>
                <w:rFonts w:ascii="Arial" w:hAnsi="Arial" w:cs="Arial"/>
                <w:sz w:val="18"/>
                <w:szCs w:val="18"/>
              </w:rPr>
              <w:t>38</w:t>
            </w:r>
            <w:r w:rsidRPr="00BD75A5">
              <w:rPr>
                <w:rFonts w:ascii="Arial" w:hAnsi="Arial" w:cs="Arial"/>
                <w:color w:val="1A1A1A"/>
                <w:sz w:val="18"/>
                <w:szCs w:val="18"/>
              </w:rPr>
              <w:sym w:font="Symbol" w:char="F0B1"/>
            </w:r>
            <w:r>
              <w:rPr>
                <w:rFonts w:ascii="Arial" w:hAnsi="Arial" w:cs="Arial"/>
                <w:color w:val="1A1A1A"/>
                <w:sz w:val="18"/>
                <w:szCs w:val="18"/>
              </w:rPr>
              <w:t>0.01</w:t>
            </w:r>
            <w:r w:rsidR="008259E5">
              <w:rPr>
                <w:rFonts w:ascii="Arial" w:hAnsi="Arial" w:cs="Arial"/>
                <w:color w:val="1A1A1A"/>
                <w:sz w:val="18"/>
                <w:szCs w:val="18"/>
              </w:rPr>
              <w:t>3</w:t>
            </w:r>
          </w:p>
        </w:tc>
      </w:tr>
      <w:tr w:rsidR="00BF2C31" w14:paraId="130BCA7D" w14:textId="77777777" w:rsidTr="001618FB">
        <w:trPr>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4A11E488" w14:textId="7A934B5A" w:rsidR="00BF2C31" w:rsidRPr="00BD75A5" w:rsidRDefault="007225E4" w:rsidP="00BD75A5">
            <w:pPr>
              <w:rPr>
                <w:rFonts w:ascii="Arial" w:hAnsi="Arial" w:cs="Arial"/>
                <w:b w:val="0"/>
                <w:sz w:val="18"/>
                <w:szCs w:val="18"/>
              </w:rPr>
            </w:pPr>
            <w:r w:rsidRPr="00BD75A5">
              <w:rPr>
                <w:rFonts w:ascii="Arial" w:hAnsi="Arial" w:cs="Arial"/>
                <w:b w:val="0"/>
                <w:sz w:val="18"/>
                <w:szCs w:val="18"/>
              </w:rPr>
              <w:t>Mean</w:t>
            </w:r>
          </w:p>
        </w:tc>
        <w:tc>
          <w:tcPr>
            <w:tcW w:w="1019" w:type="dxa"/>
            <w:vAlign w:val="center"/>
          </w:tcPr>
          <w:p w14:paraId="2B79116B" w14:textId="4D0BE3D5" w:rsidR="00BF2C31" w:rsidRPr="00BD75A5" w:rsidRDefault="0042737A" w:rsidP="001618FB">
            <w:pPr>
              <w:ind w:right="-53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RCP</w:t>
            </w:r>
            <w:r w:rsidRPr="00BD75A5">
              <w:rPr>
                <w:rFonts w:ascii="Arial" w:hAnsi="Arial" w:cs="Arial"/>
                <w:sz w:val="18"/>
                <w:szCs w:val="18"/>
              </w:rPr>
              <w:t xml:space="preserve"> </w:t>
            </w:r>
            <w:r w:rsidR="00BF2C31" w:rsidRPr="00BD75A5">
              <w:rPr>
                <w:rFonts w:ascii="Arial" w:hAnsi="Arial" w:cs="Arial"/>
                <w:sz w:val="18"/>
                <w:szCs w:val="18"/>
              </w:rPr>
              <w:t>4.5</w:t>
            </w:r>
          </w:p>
        </w:tc>
        <w:tc>
          <w:tcPr>
            <w:tcW w:w="1296" w:type="dxa"/>
            <w:vAlign w:val="center"/>
          </w:tcPr>
          <w:p w14:paraId="4B4DFD82" w14:textId="43B73440" w:rsidR="00BF2C31" w:rsidRPr="00BD75A5" w:rsidRDefault="00BF2C31" w:rsidP="00BD75A5">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A4DDF">
              <w:rPr>
                <w:rFonts w:ascii="Arial" w:hAnsi="Arial" w:cs="Arial"/>
                <w:sz w:val="18"/>
                <w:szCs w:val="18"/>
              </w:rPr>
              <w:t>0.014</w:t>
            </w:r>
            <w:r w:rsidRPr="00BD75A5">
              <w:rPr>
                <w:rFonts w:ascii="Arial" w:hAnsi="Arial" w:cs="Arial"/>
                <w:color w:val="1A1A1A"/>
                <w:sz w:val="18"/>
                <w:szCs w:val="18"/>
              </w:rPr>
              <w:sym w:font="Symbol" w:char="F0B1"/>
            </w:r>
            <w:r w:rsidRPr="001315DA">
              <w:rPr>
                <w:rFonts w:ascii="Arial" w:hAnsi="Arial" w:cs="Arial"/>
                <w:color w:val="1A1A1A"/>
                <w:sz w:val="18"/>
                <w:szCs w:val="18"/>
              </w:rPr>
              <w:t>0.002</w:t>
            </w:r>
          </w:p>
        </w:tc>
        <w:tc>
          <w:tcPr>
            <w:tcW w:w="1296" w:type="dxa"/>
            <w:vAlign w:val="center"/>
          </w:tcPr>
          <w:p w14:paraId="0C8217C3" w14:textId="11AD695D" w:rsidR="00BF2C31" w:rsidRPr="001315DA" w:rsidRDefault="007225E4" w:rsidP="0007498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7225E4">
              <w:rPr>
                <w:rFonts w:ascii="Arial" w:hAnsi="Arial" w:cs="Arial"/>
                <w:color w:val="1A1A1A"/>
                <w:sz w:val="18"/>
                <w:szCs w:val="18"/>
              </w:rPr>
              <w:t>0.015</w:t>
            </w:r>
            <w:r w:rsidR="00244D08" w:rsidRPr="00BD75A5">
              <w:rPr>
                <w:rFonts w:ascii="Arial" w:hAnsi="Arial" w:cs="Arial"/>
                <w:color w:val="1A1A1A"/>
                <w:sz w:val="18"/>
                <w:szCs w:val="18"/>
              </w:rPr>
              <w:sym w:font="Symbol" w:char="F0B1"/>
            </w:r>
            <w:r w:rsidRPr="007225E4">
              <w:rPr>
                <w:rFonts w:ascii="Arial" w:hAnsi="Arial" w:cs="Arial"/>
                <w:color w:val="1A1A1A"/>
                <w:sz w:val="18"/>
                <w:szCs w:val="18"/>
              </w:rPr>
              <w:t>0.00</w:t>
            </w:r>
            <w:r w:rsidR="00074983">
              <w:rPr>
                <w:rFonts w:ascii="Arial" w:hAnsi="Arial" w:cs="Arial"/>
                <w:color w:val="1A1A1A"/>
                <w:sz w:val="18"/>
                <w:szCs w:val="18"/>
              </w:rPr>
              <w:t>3</w:t>
            </w:r>
          </w:p>
        </w:tc>
        <w:tc>
          <w:tcPr>
            <w:tcW w:w="1296" w:type="dxa"/>
            <w:vAlign w:val="center"/>
          </w:tcPr>
          <w:p w14:paraId="5E9E11CE" w14:textId="09D35C21" w:rsidR="00BF2C31" w:rsidRPr="00BD75A5" w:rsidRDefault="00BF2C31" w:rsidP="00BD75A5">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Pr>
                <w:rFonts w:ascii="Arial" w:hAnsi="Arial" w:cs="Arial"/>
                <w:sz w:val="18"/>
                <w:szCs w:val="18"/>
              </w:rPr>
              <w:t>4</w:t>
            </w:r>
            <w:r w:rsidRPr="00BD75A5">
              <w:rPr>
                <w:rFonts w:ascii="Arial" w:hAnsi="Arial" w:cs="Arial"/>
                <w:color w:val="1A1A1A"/>
                <w:sz w:val="18"/>
                <w:szCs w:val="18"/>
              </w:rPr>
              <w:sym w:font="Symbol" w:char="F0B1"/>
            </w:r>
            <w:r w:rsidRPr="001315DA">
              <w:rPr>
                <w:rFonts w:ascii="Arial" w:hAnsi="Arial" w:cs="Arial"/>
                <w:color w:val="1A1A1A"/>
                <w:sz w:val="18"/>
                <w:szCs w:val="18"/>
              </w:rPr>
              <w:t>0.001</w:t>
            </w:r>
          </w:p>
        </w:tc>
        <w:tc>
          <w:tcPr>
            <w:tcW w:w="1296" w:type="dxa"/>
            <w:vAlign w:val="center"/>
          </w:tcPr>
          <w:p w14:paraId="711E072A" w14:textId="292C26C9" w:rsidR="00BF2C31" w:rsidRPr="00BD75A5" w:rsidRDefault="00BF2C31" w:rsidP="00074983">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sidR="00074983">
              <w:rPr>
                <w:rFonts w:ascii="Arial" w:hAnsi="Arial" w:cs="Arial"/>
                <w:sz w:val="18"/>
                <w:szCs w:val="18"/>
              </w:rPr>
              <w:t>5</w:t>
            </w:r>
            <w:r w:rsidRPr="00BD75A5">
              <w:rPr>
                <w:rFonts w:ascii="Arial" w:hAnsi="Arial" w:cs="Arial"/>
                <w:color w:val="1A1A1A"/>
                <w:sz w:val="18"/>
                <w:szCs w:val="18"/>
              </w:rPr>
              <w:sym w:font="Symbol" w:char="F0B1"/>
            </w:r>
            <w:r w:rsidRPr="001315DA">
              <w:rPr>
                <w:rFonts w:ascii="Arial" w:hAnsi="Arial" w:cs="Arial"/>
                <w:color w:val="1A1A1A"/>
                <w:sz w:val="18"/>
                <w:szCs w:val="18"/>
              </w:rPr>
              <w:t>0.00</w:t>
            </w:r>
            <w:r>
              <w:rPr>
                <w:rFonts w:ascii="Arial" w:hAnsi="Arial" w:cs="Arial"/>
                <w:color w:val="1A1A1A"/>
                <w:sz w:val="18"/>
                <w:szCs w:val="18"/>
              </w:rPr>
              <w:t>2</w:t>
            </w:r>
          </w:p>
        </w:tc>
        <w:tc>
          <w:tcPr>
            <w:tcW w:w="1296" w:type="dxa"/>
            <w:vAlign w:val="center"/>
          </w:tcPr>
          <w:p w14:paraId="2805D5B6" w14:textId="15FA9FE4" w:rsidR="00BF2C31" w:rsidRPr="00BD75A5" w:rsidRDefault="00BF2C31" w:rsidP="00D81EA8">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sidR="00D81EA8">
              <w:rPr>
                <w:rFonts w:ascii="Arial" w:hAnsi="Arial" w:cs="Arial"/>
                <w:sz w:val="18"/>
                <w:szCs w:val="18"/>
              </w:rPr>
              <w:t>6</w:t>
            </w:r>
            <w:r w:rsidRPr="00BD75A5">
              <w:rPr>
                <w:rFonts w:ascii="Arial" w:hAnsi="Arial" w:cs="Arial"/>
                <w:color w:val="1A1A1A"/>
                <w:sz w:val="18"/>
                <w:szCs w:val="18"/>
              </w:rPr>
              <w:sym w:font="Symbol" w:char="F0B1"/>
            </w:r>
            <w:r w:rsidRPr="001315DA">
              <w:rPr>
                <w:rFonts w:ascii="Arial" w:hAnsi="Arial" w:cs="Arial"/>
                <w:color w:val="1A1A1A"/>
                <w:sz w:val="18"/>
                <w:szCs w:val="18"/>
              </w:rPr>
              <w:t>0.004</w:t>
            </w:r>
          </w:p>
        </w:tc>
        <w:tc>
          <w:tcPr>
            <w:tcW w:w="1296" w:type="dxa"/>
            <w:vAlign w:val="center"/>
          </w:tcPr>
          <w:p w14:paraId="02E47FE9" w14:textId="770668D5" w:rsidR="00BF2C31" w:rsidRPr="00BD75A5" w:rsidRDefault="00BF2C31" w:rsidP="00D81EA8">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w:t>
            </w:r>
            <w:r w:rsidR="00D81EA8">
              <w:rPr>
                <w:rFonts w:ascii="Arial" w:hAnsi="Arial" w:cs="Arial"/>
                <w:sz w:val="18"/>
                <w:szCs w:val="18"/>
              </w:rPr>
              <w:t>19</w:t>
            </w:r>
            <w:r w:rsidRPr="00BD75A5">
              <w:rPr>
                <w:rFonts w:ascii="Arial" w:hAnsi="Arial" w:cs="Arial"/>
                <w:color w:val="1A1A1A"/>
                <w:sz w:val="18"/>
                <w:szCs w:val="18"/>
              </w:rPr>
              <w:sym w:font="Symbol" w:char="F0B1"/>
            </w:r>
            <w:r w:rsidRPr="001315DA">
              <w:rPr>
                <w:rFonts w:ascii="Arial" w:hAnsi="Arial" w:cs="Arial"/>
                <w:color w:val="1A1A1A"/>
                <w:sz w:val="18"/>
                <w:szCs w:val="18"/>
              </w:rPr>
              <w:t>0.00</w:t>
            </w:r>
            <w:r w:rsidR="00D81EA8">
              <w:rPr>
                <w:rFonts w:ascii="Arial" w:hAnsi="Arial" w:cs="Arial"/>
                <w:color w:val="1A1A1A"/>
                <w:sz w:val="18"/>
                <w:szCs w:val="18"/>
              </w:rPr>
              <w:t>9</w:t>
            </w:r>
          </w:p>
        </w:tc>
      </w:tr>
      <w:tr w:rsidR="004229F0" w14:paraId="29832FC5" w14:textId="77777777" w:rsidTr="001618F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4663E3C5" w14:textId="25F103F4" w:rsidR="00BF2C31" w:rsidRPr="00BD75A5" w:rsidRDefault="00BF2C31" w:rsidP="00BD75A5">
            <w:pPr>
              <w:rPr>
                <w:rFonts w:ascii="Arial" w:hAnsi="Arial" w:cs="Arial"/>
                <w:b w:val="0"/>
                <w:sz w:val="18"/>
                <w:szCs w:val="18"/>
              </w:rPr>
            </w:pPr>
            <w:r w:rsidRPr="00BD75A5">
              <w:rPr>
                <w:rFonts w:ascii="Arial" w:hAnsi="Arial" w:cs="Arial"/>
                <w:b w:val="0"/>
                <w:sz w:val="18"/>
                <w:szCs w:val="18"/>
              </w:rPr>
              <w:t>Max</w:t>
            </w:r>
          </w:p>
        </w:tc>
        <w:tc>
          <w:tcPr>
            <w:tcW w:w="1019" w:type="dxa"/>
            <w:vAlign w:val="center"/>
          </w:tcPr>
          <w:p w14:paraId="0125DC8E" w14:textId="5C303699" w:rsidR="00BF2C31" w:rsidRPr="00BD75A5" w:rsidRDefault="0042737A" w:rsidP="001618FB">
            <w:pPr>
              <w:ind w:right="-53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RCP</w:t>
            </w:r>
            <w:r w:rsidRPr="00BD75A5">
              <w:rPr>
                <w:rFonts w:ascii="Arial" w:hAnsi="Arial" w:cs="Arial"/>
                <w:sz w:val="18"/>
                <w:szCs w:val="18"/>
              </w:rPr>
              <w:t xml:space="preserve"> </w:t>
            </w:r>
            <w:r w:rsidR="00BF2C31" w:rsidRPr="00BD75A5">
              <w:rPr>
                <w:rFonts w:ascii="Arial" w:hAnsi="Arial" w:cs="Arial"/>
                <w:sz w:val="18"/>
                <w:szCs w:val="18"/>
              </w:rPr>
              <w:t>8.5</w:t>
            </w:r>
          </w:p>
        </w:tc>
        <w:tc>
          <w:tcPr>
            <w:tcW w:w="1296" w:type="dxa"/>
            <w:vAlign w:val="center"/>
          </w:tcPr>
          <w:p w14:paraId="389C446C" w14:textId="6A501470" w:rsidR="00BF2C31" w:rsidRPr="00BD75A5" w:rsidRDefault="00BF2C31" w:rsidP="00476F6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197356">
              <w:rPr>
                <w:rFonts w:ascii="Arial" w:hAnsi="Arial" w:cs="Arial"/>
                <w:sz w:val="18"/>
                <w:szCs w:val="18"/>
              </w:rPr>
              <w:t>0.0</w:t>
            </w:r>
            <w:r w:rsidR="00476F65">
              <w:rPr>
                <w:rFonts w:ascii="Arial" w:hAnsi="Arial" w:cs="Arial"/>
                <w:sz w:val="18"/>
                <w:szCs w:val="18"/>
              </w:rPr>
              <w:t>35</w:t>
            </w:r>
            <w:r w:rsidRPr="00BD75A5">
              <w:rPr>
                <w:rFonts w:ascii="Arial" w:hAnsi="Arial" w:cs="Arial"/>
                <w:color w:val="1A1A1A"/>
                <w:sz w:val="18"/>
                <w:szCs w:val="18"/>
              </w:rPr>
              <w:sym w:font="Symbol" w:char="F0B1"/>
            </w:r>
            <w:r w:rsidRPr="00C04C81">
              <w:rPr>
                <w:rFonts w:ascii="Arial" w:hAnsi="Arial" w:cs="Arial"/>
                <w:color w:val="1A1A1A"/>
                <w:sz w:val="18"/>
                <w:szCs w:val="18"/>
              </w:rPr>
              <w:t>0.00</w:t>
            </w:r>
            <w:r>
              <w:rPr>
                <w:rFonts w:ascii="Arial" w:hAnsi="Arial" w:cs="Arial"/>
                <w:color w:val="1A1A1A"/>
                <w:sz w:val="18"/>
                <w:szCs w:val="18"/>
              </w:rPr>
              <w:t>6</w:t>
            </w:r>
          </w:p>
        </w:tc>
        <w:tc>
          <w:tcPr>
            <w:tcW w:w="1296" w:type="dxa"/>
            <w:vAlign w:val="center"/>
          </w:tcPr>
          <w:p w14:paraId="38BCDD20" w14:textId="3D6D4195" w:rsidR="00BF2C31" w:rsidRDefault="00244D08" w:rsidP="00476F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color w:val="1A1A1A"/>
                <w:sz w:val="18"/>
                <w:szCs w:val="18"/>
              </w:rPr>
              <w:t>0.0</w:t>
            </w:r>
            <w:r w:rsidR="00476F65">
              <w:rPr>
                <w:rFonts w:ascii="Arial" w:hAnsi="Arial" w:cs="Arial"/>
                <w:color w:val="1A1A1A"/>
                <w:sz w:val="18"/>
                <w:szCs w:val="18"/>
              </w:rPr>
              <w:t>37</w:t>
            </w:r>
            <w:r w:rsidRPr="00BD75A5">
              <w:rPr>
                <w:rFonts w:ascii="Arial" w:hAnsi="Arial" w:cs="Arial"/>
                <w:color w:val="1A1A1A"/>
                <w:sz w:val="18"/>
                <w:szCs w:val="18"/>
              </w:rPr>
              <w:sym w:font="Symbol" w:char="F0B1"/>
            </w:r>
            <w:r w:rsidRPr="00244D08">
              <w:rPr>
                <w:rFonts w:ascii="Arial" w:hAnsi="Arial" w:cs="Arial"/>
                <w:color w:val="1A1A1A"/>
                <w:sz w:val="18"/>
                <w:szCs w:val="18"/>
              </w:rPr>
              <w:t>0.00</w:t>
            </w:r>
            <w:r w:rsidR="00476F65">
              <w:rPr>
                <w:rFonts w:ascii="Arial" w:hAnsi="Arial" w:cs="Arial"/>
                <w:color w:val="1A1A1A"/>
                <w:sz w:val="18"/>
                <w:szCs w:val="18"/>
              </w:rPr>
              <w:t>7</w:t>
            </w:r>
          </w:p>
        </w:tc>
        <w:tc>
          <w:tcPr>
            <w:tcW w:w="1296" w:type="dxa"/>
            <w:vAlign w:val="center"/>
          </w:tcPr>
          <w:p w14:paraId="248ADADA" w14:textId="1BC47180"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0.0</w:t>
            </w:r>
            <w:r w:rsidR="002C62F4">
              <w:rPr>
                <w:rFonts w:ascii="Arial" w:hAnsi="Arial" w:cs="Arial"/>
                <w:sz w:val="18"/>
                <w:szCs w:val="18"/>
              </w:rPr>
              <w:t>33</w:t>
            </w:r>
            <w:r w:rsidRPr="00BD75A5">
              <w:rPr>
                <w:rFonts w:ascii="Arial" w:hAnsi="Arial" w:cs="Arial"/>
                <w:color w:val="1A1A1A"/>
                <w:sz w:val="18"/>
                <w:szCs w:val="18"/>
              </w:rPr>
              <w:sym w:font="Symbol" w:char="F0B1"/>
            </w:r>
            <w:r w:rsidRPr="00C04C81">
              <w:rPr>
                <w:rFonts w:ascii="Arial" w:hAnsi="Arial" w:cs="Arial"/>
                <w:color w:val="1A1A1A"/>
                <w:sz w:val="18"/>
                <w:szCs w:val="18"/>
              </w:rPr>
              <w:t>0.00</w:t>
            </w:r>
            <w:r w:rsidR="002C62F4">
              <w:rPr>
                <w:rFonts w:ascii="Arial" w:hAnsi="Arial" w:cs="Arial"/>
                <w:color w:val="1A1A1A"/>
                <w:sz w:val="18"/>
                <w:szCs w:val="18"/>
              </w:rPr>
              <w:t>2</w:t>
            </w:r>
          </w:p>
        </w:tc>
        <w:tc>
          <w:tcPr>
            <w:tcW w:w="1296" w:type="dxa"/>
            <w:vAlign w:val="center"/>
          </w:tcPr>
          <w:p w14:paraId="7DFA9790" w14:textId="12D18E02"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C04C81">
              <w:rPr>
                <w:rFonts w:ascii="Arial" w:hAnsi="Arial" w:cs="Arial"/>
                <w:sz w:val="18"/>
                <w:szCs w:val="18"/>
              </w:rPr>
              <w:t>0.0</w:t>
            </w:r>
            <w:r w:rsidR="002C62F4">
              <w:rPr>
                <w:rFonts w:ascii="Arial" w:hAnsi="Arial" w:cs="Arial"/>
                <w:sz w:val="18"/>
                <w:szCs w:val="18"/>
              </w:rPr>
              <w:t>37</w:t>
            </w:r>
            <w:r w:rsidRPr="00BD75A5">
              <w:rPr>
                <w:rFonts w:ascii="Arial" w:hAnsi="Arial" w:cs="Arial"/>
                <w:color w:val="1A1A1A"/>
                <w:sz w:val="18"/>
                <w:szCs w:val="18"/>
              </w:rPr>
              <w:sym w:font="Symbol" w:char="F0B1"/>
            </w:r>
            <w:r w:rsidRPr="00C04C81">
              <w:rPr>
                <w:rFonts w:ascii="Arial" w:hAnsi="Arial" w:cs="Arial"/>
                <w:color w:val="1A1A1A"/>
                <w:sz w:val="18"/>
                <w:szCs w:val="18"/>
              </w:rPr>
              <w:t>0.00</w:t>
            </w:r>
            <w:r w:rsidR="002C62F4">
              <w:rPr>
                <w:rFonts w:ascii="Arial" w:hAnsi="Arial" w:cs="Arial"/>
                <w:color w:val="1A1A1A"/>
                <w:sz w:val="18"/>
                <w:szCs w:val="18"/>
              </w:rPr>
              <w:t>6</w:t>
            </w:r>
          </w:p>
        </w:tc>
        <w:tc>
          <w:tcPr>
            <w:tcW w:w="1296" w:type="dxa"/>
            <w:vAlign w:val="center"/>
          </w:tcPr>
          <w:p w14:paraId="119567C3" w14:textId="734748FE"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C04C81">
              <w:rPr>
                <w:rFonts w:ascii="Arial" w:hAnsi="Arial" w:cs="Arial"/>
                <w:sz w:val="18"/>
                <w:szCs w:val="18"/>
              </w:rPr>
              <w:t>0.0</w:t>
            </w:r>
            <w:r w:rsidR="002C62F4">
              <w:rPr>
                <w:rFonts w:ascii="Arial" w:hAnsi="Arial" w:cs="Arial"/>
                <w:sz w:val="18"/>
                <w:szCs w:val="18"/>
              </w:rPr>
              <w:t>42</w:t>
            </w:r>
            <w:r w:rsidRPr="00BD75A5">
              <w:rPr>
                <w:rFonts w:ascii="Arial" w:hAnsi="Arial" w:cs="Arial"/>
                <w:color w:val="1A1A1A"/>
                <w:sz w:val="18"/>
                <w:szCs w:val="18"/>
              </w:rPr>
              <w:sym w:font="Symbol" w:char="F0B1"/>
            </w:r>
            <w:r w:rsidRPr="00C04C81">
              <w:rPr>
                <w:rFonts w:ascii="Arial" w:hAnsi="Arial" w:cs="Arial"/>
                <w:color w:val="1A1A1A"/>
                <w:sz w:val="18"/>
                <w:szCs w:val="18"/>
              </w:rPr>
              <w:t>0.00</w:t>
            </w:r>
            <w:r w:rsidR="002C62F4">
              <w:rPr>
                <w:rFonts w:ascii="Arial" w:hAnsi="Arial" w:cs="Arial"/>
                <w:color w:val="1A1A1A"/>
                <w:sz w:val="18"/>
                <w:szCs w:val="18"/>
              </w:rPr>
              <w:t>7</w:t>
            </w:r>
          </w:p>
        </w:tc>
        <w:tc>
          <w:tcPr>
            <w:tcW w:w="1296" w:type="dxa"/>
            <w:vAlign w:val="center"/>
          </w:tcPr>
          <w:p w14:paraId="2BBA6A0D" w14:textId="3E7F3CF3"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0</w:t>
            </w:r>
            <w:r w:rsidRPr="00C04C81">
              <w:rPr>
                <w:rFonts w:ascii="Arial" w:hAnsi="Arial" w:cs="Arial"/>
                <w:sz w:val="18"/>
                <w:szCs w:val="18"/>
              </w:rPr>
              <w:t>.0</w:t>
            </w:r>
            <w:r w:rsidR="002C62F4">
              <w:rPr>
                <w:rFonts w:ascii="Arial" w:hAnsi="Arial" w:cs="Arial"/>
                <w:sz w:val="18"/>
                <w:szCs w:val="18"/>
              </w:rPr>
              <w:t>43</w:t>
            </w:r>
            <w:r w:rsidRPr="00BD75A5">
              <w:rPr>
                <w:rFonts w:ascii="Arial" w:hAnsi="Arial" w:cs="Arial"/>
                <w:color w:val="1A1A1A"/>
                <w:sz w:val="18"/>
                <w:szCs w:val="18"/>
              </w:rPr>
              <w:sym w:font="Symbol" w:char="F0B1"/>
            </w:r>
            <w:r w:rsidRPr="00C04C81">
              <w:rPr>
                <w:rFonts w:ascii="Arial" w:hAnsi="Arial" w:cs="Arial"/>
                <w:color w:val="1A1A1A"/>
                <w:sz w:val="18"/>
                <w:szCs w:val="18"/>
              </w:rPr>
              <w:t>0.0</w:t>
            </w:r>
            <w:r w:rsidR="002C62F4">
              <w:rPr>
                <w:rFonts w:ascii="Arial" w:hAnsi="Arial" w:cs="Arial"/>
                <w:color w:val="1A1A1A"/>
                <w:sz w:val="18"/>
                <w:szCs w:val="18"/>
              </w:rPr>
              <w:t>11</w:t>
            </w:r>
          </w:p>
        </w:tc>
      </w:tr>
      <w:tr w:rsidR="00BF2C31" w14:paraId="1CC96FFA" w14:textId="77777777" w:rsidTr="001618FB">
        <w:trPr>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28CC5124" w14:textId="21E9F935" w:rsidR="00BF2C31" w:rsidRPr="00BD75A5" w:rsidRDefault="007225E4" w:rsidP="00BD75A5">
            <w:pPr>
              <w:rPr>
                <w:rFonts w:ascii="Arial" w:hAnsi="Arial" w:cs="Arial"/>
                <w:sz w:val="18"/>
                <w:szCs w:val="18"/>
              </w:rPr>
            </w:pPr>
            <w:r w:rsidRPr="00BD75A5">
              <w:rPr>
                <w:rFonts w:ascii="Arial" w:hAnsi="Arial" w:cs="Arial"/>
                <w:b w:val="0"/>
                <w:sz w:val="18"/>
                <w:szCs w:val="18"/>
              </w:rPr>
              <w:t>Max</w:t>
            </w:r>
          </w:p>
        </w:tc>
        <w:tc>
          <w:tcPr>
            <w:tcW w:w="1019" w:type="dxa"/>
            <w:vAlign w:val="center"/>
          </w:tcPr>
          <w:p w14:paraId="41518AE0" w14:textId="40AB6BB7" w:rsidR="00BF2C31" w:rsidRPr="00BD75A5" w:rsidRDefault="0042737A" w:rsidP="001618FB">
            <w:pPr>
              <w:ind w:right="-53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RCP</w:t>
            </w:r>
            <w:r w:rsidRPr="00BD75A5">
              <w:rPr>
                <w:rFonts w:ascii="Arial" w:hAnsi="Arial" w:cs="Arial"/>
                <w:sz w:val="18"/>
                <w:szCs w:val="18"/>
              </w:rPr>
              <w:t xml:space="preserve"> </w:t>
            </w:r>
            <w:r w:rsidR="00BF2C31" w:rsidRPr="00BD75A5">
              <w:rPr>
                <w:rFonts w:ascii="Arial" w:hAnsi="Arial" w:cs="Arial"/>
                <w:sz w:val="18"/>
                <w:szCs w:val="18"/>
              </w:rPr>
              <w:t>4.5</w:t>
            </w:r>
          </w:p>
        </w:tc>
        <w:tc>
          <w:tcPr>
            <w:tcW w:w="1296" w:type="dxa"/>
            <w:vAlign w:val="center"/>
          </w:tcPr>
          <w:p w14:paraId="4F1F875C" w14:textId="354A082C"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15</w:t>
            </w:r>
            <w:r w:rsidRPr="00BD75A5">
              <w:rPr>
                <w:rFonts w:ascii="Arial" w:hAnsi="Arial" w:cs="Arial"/>
                <w:color w:val="1A1A1A"/>
                <w:sz w:val="18"/>
                <w:szCs w:val="18"/>
              </w:rPr>
              <w:sym w:font="Symbol" w:char="F0B1"/>
            </w:r>
            <w:r w:rsidRPr="00E13C76">
              <w:rPr>
                <w:rFonts w:ascii="Arial" w:hAnsi="Arial" w:cs="Arial"/>
                <w:color w:val="1A1A1A"/>
                <w:sz w:val="18"/>
                <w:szCs w:val="18"/>
              </w:rPr>
              <w:t>0.00</w:t>
            </w:r>
            <w:r>
              <w:rPr>
                <w:rFonts w:ascii="Arial" w:hAnsi="Arial" w:cs="Arial"/>
                <w:color w:val="1A1A1A"/>
                <w:sz w:val="18"/>
                <w:szCs w:val="18"/>
              </w:rPr>
              <w:t>3</w:t>
            </w:r>
          </w:p>
        </w:tc>
        <w:tc>
          <w:tcPr>
            <w:tcW w:w="1296" w:type="dxa"/>
            <w:vAlign w:val="center"/>
          </w:tcPr>
          <w:p w14:paraId="6AB4FCB7" w14:textId="265A6177" w:rsidR="00BF2C31" w:rsidRPr="00E13C76" w:rsidRDefault="00244D08" w:rsidP="0043054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244D08">
              <w:rPr>
                <w:rFonts w:ascii="Arial" w:hAnsi="Arial" w:cs="Arial"/>
                <w:sz w:val="18"/>
                <w:szCs w:val="18"/>
              </w:rPr>
              <w:t>0.0</w:t>
            </w:r>
            <w:r w:rsidR="0043054A">
              <w:rPr>
                <w:rFonts w:ascii="Arial" w:hAnsi="Arial" w:cs="Arial"/>
                <w:sz w:val="18"/>
                <w:szCs w:val="18"/>
              </w:rPr>
              <w:t>16</w:t>
            </w:r>
            <w:r w:rsidRPr="00BD75A5">
              <w:rPr>
                <w:rFonts w:ascii="Arial" w:hAnsi="Arial" w:cs="Arial"/>
                <w:color w:val="1A1A1A"/>
                <w:sz w:val="18"/>
                <w:szCs w:val="18"/>
              </w:rPr>
              <w:sym w:font="Symbol" w:char="F0B1"/>
            </w:r>
            <w:r w:rsidRPr="00244D08">
              <w:rPr>
                <w:rFonts w:ascii="Arial" w:hAnsi="Arial" w:cs="Arial"/>
                <w:color w:val="1A1A1A"/>
                <w:sz w:val="18"/>
                <w:szCs w:val="18"/>
              </w:rPr>
              <w:t>0.00</w:t>
            </w:r>
            <w:r w:rsidR="0043054A">
              <w:rPr>
                <w:rFonts w:ascii="Arial" w:hAnsi="Arial" w:cs="Arial"/>
                <w:color w:val="1A1A1A"/>
                <w:sz w:val="18"/>
                <w:szCs w:val="18"/>
              </w:rPr>
              <w:t>3</w:t>
            </w:r>
          </w:p>
        </w:tc>
        <w:tc>
          <w:tcPr>
            <w:tcW w:w="1296" w:type="dxa"/>
            <w:vAlign w:val="center"/>
          </w:tcPr>
          <w:p w14:paraId="70498113" w14:textId="788DFD83"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0.01</w:t>
            </w:r>
            <w:r w:rsidR="0043054A">
              <w:rPr>
                <w:rFonts w:ascii="Arial" w:hAnsi="Arial" w:cs="Arial"/>
                <w:sz w:val="18"/>
                <w:szCs w:val="18"/>
              </w:rPr>
              <w:t>4</w:t>
            </w:r>
            <w:r w:rsidRPr="00BD75A5">
              <w:rPr>
                <w:rFonts w:ascii="Arial" w:hAnsi="Arial" w:cs="Arial"/>
                <w:color w:val="1A1A1A"/>
                <w:sz w:val="18"/>
                <w:szCs w:val="18"/>
              </w:rPr>
              <w:sym w:font="Symbol" w:char="F0B1"/>
            </w:r>
            <w:r w:rsidRPr="00E13C76">
              <w:rPr>
                <w:rFonts w:ascii="Arial" w:hAnsi="Arial" w:cs="Arial"/>
                <w:color w:val="1A1A1A"/>
                <w:sz w:val="18"/>
                <w:szCs w:val="18"/>
              </w:rPr>
              <w:t>0.001</w:t>
            </w:r>
          </w:p>
        </w:tc>
        <w:tc>
          <w:tcPr>
            <w:tcW w:w="1296" w:type="dxa"/>
            <w:vAlign w:val="center"/>
          </w:tcPr>
          <w:p w14:paraId="4EE99D9A" w14:textId="502FA2BC"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16</w:t>
            </w:r>
            <w:r w:rsidRPr="00BD75A5">
              <w:rPr>
                <w:rFonts w:ascii="Arial" w:hAnsi="Arial" w:cs="Arial"/>
                <w:color w:val="1A1A1A"/>
                <w:sz w:val="18"/>
                <w:szCs w:val="18"/>
              </w:rPr>
              <w:sym w:font="Symbol" w:char="F0B1"/>
            </w:r>
            <w:r w:rsidRPr="00E13C76">
              <w:rPr>
                <w:rFonts w:ascii="Arial" w:hAnsi="Arial" w:cs="Arial"/>
                <w:color w:val="1A1A1A"/>
                <w:sz w:val="18"/>
                <w:szCs w:val="18"/>
              </w:rPr>
              <w:t>0.00</w:t>
            </w:r>
            <w:r w:rsidR="0043054A">
              <w:rPr>
                <w:rFonts w:ascii="Arial" w:hAnsi="Arial" w:cs="Arial"/>
                <w:color w:val="1A1A1A"/>
                <w:sz w:val="18"/>
                <w:szCs w:val="18"/>
              </w:rPr>
              <w:t>3</w:t>
            </w:r>
          </w:p>
        </w:tc>
        <w:tc>
          <w:tcPr>
            <w:tcW w:w="1296" w:type="dxa"/>
            <w:vAlign w:val="center"/>
          </w:tcPr>
          <w:p w14:paraId="735005C4" w14:textId="11194B25"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18</w:t>
            </w:r>
            <w:r w:rsidRPr="00BD75A5">
              <w:rPr>
                <w:rFonts w:ascii="Arial" w:hAnsi="Arial" w:cs="Arial"/>
                <w:color w:val="1A1A1A"/>
                <w:sz w:val="18"/>
                <w:szCs w:val="18"/>
              </w:rPr>
              <w:sym w:font="Symbol" w:char="F0B1"/>
            </w:r>
            <w:r w:rsidRPr="00E13C76">
              <w:rPr>
                <w:rFonts w:ascii="Arial" w:hAnsi="Arial" w:cs="Arial"/>
                <w:color w:val="1A1A1A"/>
                <w:sz w:val="18"/>
                <w:szCs w:val="18"/>
              </w:rPr>
              <w:t>0.00</w:t>
            </w:r>
            <w:r>
              <w:rPr>
                <w:rFonts w:ascii="Arial" w:hAnsi="Arial" w:cs="Arial"/>
                <w:color w:val="1A1A1A"/>
                <w:sz w:val="18"/>
                <w:szCs w:val="18"/>
              </w:rPr>
              <w:t>4</w:t>
            </w:r>
          </w:p>
        </w:tc>
        <w:tc>
          <w:tcPr>
            <w:tcW w:w="1296" w:type="dxa"/>
            <w:vAlign w:val="center"/>
          </w:tcPr>
          <w:p w14:paraId="5FFA34D3" w14:textId="348A2EAE"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21</w:t>
            </w:r>
            <w:r w:rsidRPr="00BD75A5">
              <w:rPr>
                <w:rFonts w:ascii="Arial" w:hAnsi="Arial" w:cs="Arial"/>
                <w:color w:val="1A1A1A"/>
                <w:sz w:val="18"/>
                <w:szCs w:val="18"/>
              </w:rPr>
              <w:sym w:font="Symbol" w:char="F0B1"/>
            </w:r>
            <w:r w:rsidRPr="00E13C76">
              <w:rPr>
                <w:rFonts w:ascii="Arial" w:hAnsi="Arial" w:cs="Arial"/>
                <w:color w:val="1A1A1A"/>
                <w:sz w:val="18"/>
                <w:szCs w:val="18"/>
              </w:rPr>
              <w:t>0.00</w:t>
            </w:r>
            <w:r>
              <w:rPr>
                <w:rFonts w:ascii="Arial" w:hAnsi="Arial" w:cs="Arial"/>
                <w:color w:val="1A1A1A"/>
                <w:sz w:val="18"/>
                <w:szCs w:val="18"/>
              </w:rPr>
              <w:t>4</w:t>
            </w:r>
          </w:p>
        </w:tc>
      </w:tr>
    </w:tbl>
    <w:p w14:paraId="74BF5219" w14:textId="77777777" w:rsidR="00FD4F73" w:rsidRPr="000F1386" w:rsidRDefault="00FD4F73" w:rsidP="00694E2B">
      <w:pPr>
        <w:widowControl w:val="0"/>
        <w:autoSpaceDE w:val="0"/>
        <w:autoSpaceDN w:val="0"/>
        <w:adjustRightInd w:val="0"/>
        <w:spacing w:line="480" w:lineRule="auto"/>
        <w:rPr>
          <w:rFonts w:ascii="Arial" w:hAnsi="Arial" w:cs="Arial"/>
          <w:sz w:val="20"/>
          <w:szCs w:val="20"/>
        </w:rPr>
      </w:pPr>
    </w:p>
    <w:p w14:paraId="15A4BC20" w14:textId="77777777" w:rsidR="00411615" w:rsidRDefault="00411615" w:rsidP="00694E2B">
      <w:pPr>
        <w:spacing w:line="480" w:lineRule="auto"/>
        <w:rPr>
          <w:rFonts w:ascii="Arial" w:hAnsi="Arial" w:cs="Arial"/>
          <w:sz w:val="20"/>
          <w:szCs w:val="20"/>
        </w:rPr>
      </w:pPr>
    </w:p>
    <w:p w14:paraId="12EA5C8A" w14:textId="77777777" w:rsidR="00DA2B23" w:rsidRDefault="00DA2B23" w:rsidP="00694E2B">
      <w:pPr>
        <w:spacing w:line="480" w:lineRule="auto"/>
        <w:rPr>
          <w:rFonts w:ascii="Arial" w:hAnsi="Arial" w:cs="Arial"/>
          <w:sz w:val="20"/>
          <w:szCs w:val="20"/>
        </w:rPr>
      </w:pPr>
    </w:p>
    <w:p w14:paraId="451BC1A8" w14:textId="77777777" w:rsidR="00FA44BB" w:rsidRDefault="00FA44BB" w:rsidP="00694E2B">
      <w:pPr>
        <w:spacing w:line="480" w:lineRule="auto"/>
        <w:rPr>
          <w:rFonts w:ascii="Arial" w:hAnsi="Arial" w:cs="Arial"/>
          <w:sz w:val="20"/>
          <w:szCs w:val="20"/>
        </w:rPr>
      </w:pPr>
    </w:p>
    <w:p w14:paraId="14C0A0FC" w14:textId="77777777" w:rsidR="00FA44BB" w:rsidRDefault="00FA44BB" w:rsidP="00694E2B">
      <w:pPr>
        <w:spacing w:line="480" w:lineRule="auto"/>
        <w:rPr>
          <w:rFonts w:ascii="Arial" w:hAnsi="Arial" w:cs="Arial"/>
          <w:sz w:val="20"/>
          <w:szCs w:val="20"/>
        </w:rPr>
      </w:pPr>
    </w:p>
    <w:p w14:paraId="434E5E7A" w14:textId="77777777" w:rsidR="00D8593D" w:rsidRDefault="00D8593D">
      <w:pPr>
        <w:rPr>
          <w:rFonts w:ascii="Arial" w:hAnsi="Arial" w:cs="Arial"/>
          <w:b/>
          <w:sz w:val="20"/>
          <w:szCs w:val="20"/>
        </w:rPr>
      </w:pPr>
      <w:r>
        <w:rPr>
          <w:rFonts w:ascii="Arial" w:hAnsi="Arial" w:cs="Arial"/>
          <w:b/>
          <w:sz w:val="20"/>
          <w:szCs w:val="20"/>
        </w:rPr>
        <w:br w:type="page"/>
      </w:r>
    </w:p>
    <w:p w14:paraId="520B0C04" w14:textId="21570D88" w:rsidR="00F53C7F" w:rsidRPr="000F1386" w:rsidRDefault="00F53C7F" w:rsidP="00694E2B">
      <w:pPr>
        <w:spacing w:line="480" w:lineRule="auto"/>
        <w:rPr>
          <w:rFonts w:ascii="Arial" w:hAnsi="Arial" w:cs="Arial"/>
          <w:sz w:val="20"/>
          <w:szCs w:val="20"/>
        </w:rPr>
      </w:pPr>
      <w:r w:rsidRPr="00884042">
        <w:rPr>
          <w:rFonts w:ascii="Arial" w:hAnsi="Arial" w:cs="Arial"/>
          <w:b/>
          <w:sz w:val="20"/>
          <w:szCs w:val="20"/>
        </w:rPr>
        <w:lastRenderedPageBreak/>
        <w:t xml:space="preserve">Table </w:t>
      </w:r>
      <w:r w:rsidR="00FA44BB">
        <w:rPr>
          <w:rFonts w:ascii="Arial" w:hAnsi="Arial" w:cs="Arial"/>
          <w:b/>
          <w:sz w:val="20"/>
          <w:szCs w:val="20"/>
        </w:rPr>
        <w:t>2</w:t>
      </w:r>
      <w:r w:rsidR="0084769F" w:rsidRPr="0084769F">
        <w:rPr>
          <w:rFonts w:ascii="Arial" w:hAnsi="Arial" w:cs="Arial"/>
          <w:sz w:val="20"/>
          <w:szCs w:val="20"/>
        </w:rPr>
        <w:t xml:space="preserve"> </w:t>
      </w:r>
      <w:r w:rsidR="0084769F">
        <w:rPr>
          <w:rFonts w:ascii="Arial" w:hAnsi="Arial" w:cs="Arial"/>
          <w:sz w:val="20"/>
          <w:szCs w:val="20"/>
        </w:rPr>
        <w:t xml:space="preserve">Projected </w:t>
      </w:r>
      <w:r w:rsidR="0084769F" w:rsidRPr="00BF5917">
        <w:rPr>
          <w:rFonts w:ascii="Arial" w:hAnsi="Arial" w:cs="Arial"/>
          <w:sz w:val="20"/>
          <w:szCs w:val="20"/>
        </w:rPr>
        <w:t xml:space="preserve">rates of </w:t>
      </w:r>
      <w:r w:rsidR="0084769F">
        <w:rPr>
          <w:rFonts w:ascii="Arial" w:hAnsi="Arial" w:cs="Arial"/>
          <w:sz w:val="20"/>
          <w:szCs w:val="20"/>
        </w:rPr>
        <w:t xml:space="preserve">increase </w:t>
      </w:r>
      <w:r w:rsidR="007709F8">
        <w:rPr>
          <w:rFonts w:ascii="Arial" w:hAnsi="Arial" w:cs="Arial"/>
          <w:sz w:val="20"/>
          <w:szCs w:val="20"/>
        </w:rPr>
        <w:t>(mean values</w:t>
      </w:r>
      <w:r w:rsidR="00EB1F66">
        <w:rPr>
          <w:rFonts w:ascii="Arial" w:hAnsi="Arial" w:cs="Arial"/>
          <w:sz w:val="20"/>
          <w:szCs w:val="20"/>
        </w:rPr>
        <w:t xml:space="preserve"> of change in</w:t>
      </w:r>
      <w:r w:rsidR="00EB1F66" w:rsidRPr="001618FB">
        <w:rPr>
          <w:rFonts w:ascii="Arial" w:hAnsi="Arial" w:cs="Arial"/>
          <w:sz w:val="20"/>
          <w:szCs w:val="20"/>
        </w:rPr>
        <w:t xml:space="preserve"> </w:t>
      </w:r>
      <w:r w:rsidR="00EB1F66" w:rsidRPr="001618FB">
        <w:rPr>
          <w:rFonts w:ascii="Arial" w:hAnsi="Arial" w:cs="Arial"/>
          <w:color w:val="1A1A1A"/>
          <w:sz w:val="20"/>
          <w:szCs w:val="20"/>
        </w:rPr>
        <w:t>°C</w:t>
      </w:r>
      <w:r w:rsidR="00EB1F66">
        <w:rPr>
          <w:rFonts w:ascii="Arial" w:hAnsi="Arial" w:cs="Arial"/>
          <w:color w:val="1A1A1A"/>
          <w:sz w:val="20"/>
          <w:szCs w:val="20"/>
        </w:rPr>
        <w:t xml:space="preserve"> </w:t>
      </w:r>
      <w:r w:rsidR="00EB1F66" w:rsidRPr="001618FB">
        <w:rPr>
          <w:rFonts w:ascii="Arial" w:hAnsi="Arial" w:cs="Arial"/>
          <w:color w:val="1A1A1A"/>
          <w:sz w:val="20"/>
          <w:szCs w:val="20"/>
        </w:rPr>
        <w:t>/ year</w:t>
      </w:r>
      <w:r w:rsidR="007709F8">
        <w:rPr>
          <w:rFonts w:ascii="Arial" w:hAnsi="Arial" w:cs="Arial"/>
          <w:sz w:val="20"/>
          <w:szCs w:val="20"/>
        </w:rPr>
        <w:t xml:space="preserve"> and </w:t>
      </w:r>
      <w:del w:id="235" w:author="John Bruno" w:date="2017-12-20T15:53:00Z">
        <w:r w:rsidR="007709F8" w:rsidDel="00E060CA">
          <w:rPr>
            <w:rFonts w:ascii="Arial" w:hAnsi="Arial" w:cs="Arial"/>
            <w:sz w:val="20"/>
            <w:szCs w:val="20"/>
          </w:rPr>
          <w:delText>sample size</w:delText>
        </w:r>
      </w:del>
      <w:ins w:id="236" w:author="John Bruno" w:date="2017-12-20T15:53:00Z">
        <w:r w:rsidR="00E060CA">
          <w:rPr>
            <w:rFonts w:ascii="Arial" w:hAnsi="Arial" w:cs="Arial"/>
            <w:sz w:val="20"/>
            <w:szCs w:val="20"/>
          </w:rPr>
          <w:t xml:space="preserve">number </w:t>
        </w:r>
        <w:proofErr w:type="gramStart"/>
        <w:r w:rsidR="00E060CA">
          <w:rPr>
            <w:rFonts w:ascii="Arial" w:hAnsi="Arial" w:cs="Arial"/>
            <w:sz w:val="20"/>
            <w:szCs w:val="20"/>
          </w:rPr>
          <w:t>of  grid</w:t>
        </w:r>
        <w:proofErr w:type="gramEnd"/>
        <w:r w:rsidR="00E060CA">
          <w:rPr>
            <w:rFonts w:ascii="Arial" w:hAnsi="Arial" w:cs="Arial"/>
            <w:sz w:val="20"/>
            <w:szCs w:val="20"/>
          </w:rPr>
          <w:t xml:space="preserve"> cells</w:t>
        </w:r>
      </w:ins>
      <w:r w:rsidR="007709F8">
        <w:rPr>
          <w:rFonts w:ascii="Arial" w:hAnsi="Arial" w:cs="Arial"/>
          <w:sz w:val="20"/>
          <w:szCs w:val="20"/>
        </w:rPr>
        <w:t xml:space="preserve">) </w:t>
      </w:r>
      <w:r w:rsidRPr="00BF5917">
        <w:rPr>
          <w:rFonts w:ascii="Arial" w:hAnsi="Arial" w:cs="Arial"/>
          <w:sz w:val="20"/>
          <w:szCs w:val="20"/>
        </w:rPr>
        <w:t>of ocean temperatures</w:t>
      </w:r>
      <w:r w:rsidR="00EB1F66">
        <w:rPr>
          <w:rFonts w:ascii="Arial" w:hAnsi="Arial" w:cs="Arial"/>
          <w:sz w:val="20"/>
          <w:szCs w:val="20"/>
        </w:rPr>
        <w:t xml:space="preserve"> </w:t>
      </w:r>
      <w:r w:rsidRPr="00BF5917">
        <w:rPr>
          <w:rFonts w:ascii="Arial" w:hAnsi="Arial" w:cs="Arial"/>
          <w:color w:val="1A1A1A"/>
          <w:sz w:val="20"/>
          <w:szCs w:val="20"/>
        </w:rPr>
        <w:t xml:space="preserve">in MPAs </w:t>
      </w:r>
      <w:r w:rsidR="0084769F">
        <w:rPr>
          <w:rFonts w:ascii="Arial" w:hAnsi="Arial" w:cs="Arial"/>
          <w:color w:val="1A1A1A"/>
          <w:sz w:val="20"/>
          <w:szCs w:val="20"/>
        </w:rPr>
        <w:t>and for entire</w:t>
      </w:r>
      <w:r w:rsidRPr="00BF5917">
        <w:rPr>
          <w:rFonts w:ascii="Arial" w:hAnsi="Arial" w:cs="Arial"/>
          <w:color w:val="1A1A1A"/>
          <w:sz w:val="20"/>
          <w:szCs w:val="20"/>
        </w:rPr>
        <w:t xml:space="preserve"> </w:t>
      </w:r>
      <w:r w:rsidRPr="00BF5917">
        <w:rPr>
          <w:rFonts w:ascii="Arial" w:hAnsi="Arial" w:cs="Arial"/>
          <w:sz w:val="20"/>
          <w:szCs w:val="20"/>
        </w:rPr>
        <w:t>latitudinal zones</w:t>
      </w:r>
      <w:r w:rsidR="0084769F">
        <w:rPr>
          <w:rFonts w:ascii="Arial" w:hAnsi="Arial" w:cs="Arial"/>
          <w:sz w:val="20"/>
          <w:szCs w:val="20"/>
        </w:rPr>
        <w:t xml:space="preserve"> (all </w:t>
      </w:r>
      <w:r w:rsidR="00FE2D58" w:rsidRPr="009B3409">
        <w:rPr>
          <w:rFonts w:ascii="Arial" w:hAnsi="Arial" w:cs="Arial"/>
          <w:sz w:val="20"/>
          <w:szCs w:val="20"/>
        </w:rPr>
        <w:t xml:space="preserve">1x1 degree </w:t>
      </w:r>
      <w:r w:rsidR="0084769F">
        <w:rPr>
          <w:rFonts w:ascii="Arial" w:hAnsi="Arial" w:cs="Arial"/>
          <w:sz w:val="20"/>
          <w:szCs w:val="20"/>
        </w:rPr>
        <w:t>cells)</w:t>
      </w:r>
      <w:r>
        <w:rPr>
          <w:rFonts w:ascii="Arial" w:hAnsi="Arial" w:cs="Arial"/>
          <w:sz w:val="20"/>
          <w:szCs w:val="20"/>
        </w:rPr>
        <w:t xml:space="preserve"> for RCP 8.5</w:t>
      </w:r>
      <w:r w:rsidRPr="00BF5917">
        <w:rPr>
          <w:rFonts w:ascii="Arial" w:hAnsi="Arial" w:cs="Arial"/>
          <w:sz w:val="20"/>
          <w:szCs w:val="20"/>
        </w:rPr>
        <w:t>.</w:t>
      </w:r>
      <w:r>
        <w:rPr>
          <w:rFonts w:ascii="Arial" w:hAnsi="Arial" w:cs="Arial"/>
          <w:sz w:val="20"/>
          <w:szCs w:val="20"/>
        </w:rPr>
        <w:t xml:space="preserve"> </w:t>
      </w:r>
      <w:r w:rsidR="007709F8">
        <w:rPr>
          <w:rFonts w:ascii="Arial" w:hAnsi="Arial" w:cs="Arial"/>
          <w:sz w:val="20"/>
          <w:szCs w:val="20"/>
        </w:rPr>
        <w:t>Overall mean rate of the global ocean is 0.042 (</w:t>
      </w:r>
      <w:r w:rsidR="00EB1F66" w:rsidRPr="001618FB">
        <w:rPr>
          <w:rFonts w:ascii="Arial" w:hAnsi="Arial" w:cs="Arial"/>
          <w:color w:val="1A1A1A"/>
          <w:sz w:val="20"/>
          <w:szCs w:val="20"/>
        </w:rPr>
        <w:t>°C</w:t>
      </w:r>
      <w:r w:rsidR="00EB1F66">
        <w:rPr>
          <w:rFonts w:ascii="Arial" w:hAnsi="Arial" w:cs="Arial"/>
          <w:color w:val="1A1A1A"/>
          <w:sz w:val="20"/>
          <w:szCs w:val="20"/>
        </w:rPr>
        <w:t xml:space="preserve"> </w:t>
      </w:r>
      <w:r w:rsidR="00EB1F66" w:rsidRPr="001618FB">
        <w:rPr>
          <w:rFonts w:ascii="Arial" w:hAnsi="Arial" w:cs="Arial"/>
          <w:color w:val="1A1A1A"/>
          <w:sz w:val="20"/>
          <w:szCs w:val="20"/>
        </w:rPr>
        <w:t>/ year</w:t>
      </w:r>
      <w:r w:rsidR="00EB1F66">
        <w:rPr>
          <w:rFonts w:ascii="Arial" w:hAnsi="Arial" w:cs="Arial"/>
          <w:sz w:val="20"/>
          <w:szCs w:val="20"/>
        </w:rPr>
        <w:t xml:space="preserve">, </w:t>
      </w:r>
      <w:r w:rsidR="00D8593D">
        <w:rPr>
          <w:rFonts w:ascii="Arial" w:hAnsi="Arial" w:cs="Arial"/>
          <w:sz w:val="20"/>
          <w:szCs w:val="20"/>
        </w:rPr>
        <w:t>N</w:t>
      </w:r>
      <w:r w:rsidR="007709F8">
        <w:rPr>
          <w:rFonts w:ascii="Arial" w:hAnsi="Arial" w:cs="Arial"/>
          <w:sz w:val="20"/>
          <w:szCs w:val="20"/>
        </w:rPr>
        <w:t xml:space="preserve">=44012 cells). </w:t>
      </w:r>
    </w:p>
    <w:tbl>
      <w:tblPr>
        <w:tblStyle w:val="LightShading"/>
        <w:tblW w:w="8712" w:type="dxa"/>
        <w:tblLayout w:type="fixed"/>
        <w:tblLook w:val="04A0" w:firstRow="1" w:lastRow="0" w:firstColumn="1" w:lastColumn="0" w:noHBand="0" w:noVBand="1"/>
      </w:tblPr>
      <w:tblGrid>
        <w:gridCol w:w="1728"/>
        <w:gridCol w:w="1710"/>
        <w:gridCol w:w="1710"/>
        <w:gridCol w:w="1800"/>
        <w:gridCol w:w="1764"/>
      </w:tblGrid>
      <w:tr w:rsidR="007709F8" w:rsidRPr="00BD75A5" w14:paraId="6A55D5A0" w14:textId="77777777" w:rsidTr="008A1CC3">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5D86EF10" w14:textId="77777777" w:rsidR="00F53C7F" w:rsidRPr="007709F8" w:rsidRDefault="00F53C7F" w:rsidP="00F53C7F">
            <w:pPr>
              <w:rPr>
                <w:rFonts w:ascii="Arial" w:hAnsi="Arial" w:cs="Arial"/>
                <w:sz w:val="20"/>
                <w:szCs w:val="20"/>
              </w:rPr>
            </w:pPr>
          </w:p>
        </w:tc>
        <w:tc>
          <w:tcPr>
            <w:tcW w:w="1710" w:type="dxa"/>
            <w:vAlign w:val="center"/>
          </w:tcPr>
          <w:p w14:paraId="56231E1D" w14:textId="7703181F"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Tropical</w:t>
            </w:r>
          </w:p>
        </w:tc>
        <w:tc>
          <w:tcPr>
            <w:tcW w:w="1710" w:type="dxa"/>
            <w:vAlign w:val="center"/>
          </w:tcPr>
          <w:p w14:paraId="70845544" w14:textId="13A8F913"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7709F8">
              <w:rPr>
                <w:rFonts w:ascii="Arial" w:hAnsi="Arial" w:cs="Arial"/>
                <w:sz w:val="20"/>
                <w:szCs w:val="20"/>
              </w:rPr>
              <w:t>Subropical</w:t>
            </w:r>
            <w:proofErr w:type="spellEnd"/>
          </w:p>
        </w:tc>
        <w:tc>
          <w:tcPr>
            <w:tcW w:w="1800" w:type="dxa"/>
            <w:vAlign w:val="center"/>
          </w:tcPr>
          <w:p w14:paraId="57641A0C" w14:textId="2BACCBB3"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Temperate</w:t>
            </w:r>
          </w:p>
        </w:tc>
        <w:tc>
          <w:tcPr>
            <w:tcW w:w="1764" w:type="dxa"/>
            <w:vAlign w:val="center"/>
          </w:tcPr>
          <w:p w14:paraId="08817AEF" w14:textId="4A4A599B"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Polar</w:t>
            </w:r>
          </w:p>
        </w:tc>
      </w:tr>
      <w:tr w:rsidR="007709F8" w:rsidRPr="00BD75A5" w14:paraId="660CF84A" w14:textId="77777777" w:rsidTr="008A1CC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79F13ACE" w14:textId="2B39C43C" w:rsidR="00F53C7F" w:rsidRPr="007709F8" w:rsidRDefault="00F53C7F" w:rsidP="00F53C7F">
            <w:pPr>
              <w:rPr>
                <w:rFonts w:ascii="Arial" w:hAnsi="Arial" w:cs="Arial"/>
                <w:b w:val="0"/>
                <w:sz w:val="20"/>
                <w:szCs w:val="20"/>
              </w:rPr>
            </w:pPr>
            <w:r w:rsidRPr="007709F8">
              <w:rPr>
                <w:rFonts w:ascii="Arial" w:hAnsi="Arial" w:cs="Arial"/>
                <w:b w:val="0"/>
                <w:sz w:val="20"/>
                <w:szCs w:val="20"/>
              </w:rPr>
              <w:t>MPAs only</w:t>
            </w:r>
          </w:p>
        </w:tc>
        <w:tc>
          <w:tcPr>
            <w:tcW w:w="1710" w:type="dxa"/>
            <w:vAlign w:val="center"/>
          </w:tcPr>
          <w:p w14:paraId="01F18C23" w14:textId="490144F9"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0.032</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5C0461" w:rsidRPr="007709F8">
              <w:rPr>
                <w:rFonts w:ascii="Arial" w:hAnsi="Arial" w:cs="Arial"/>
                <w:sz w:val="20"/>
                <w:szCs w:val="20"/>
              </w:rPr>
              <w:t>2458</w:t>
            </w:r>
            <w:r w:rsidR="005C0461" w:rsidRPr="007709F8">
              <w:rPr>
                <w:rFonts w:ascii="Arial" w:hAnsi="Arial" w:cs="Arial"/>
                <w:color w:val="1A1A1A"/>
                <w:sz w:val="20"/>
                <w:szCs w:val="20"/>
              </w:rPr>
              <w:t>)</w:t>
            </w:r>
          </w:p>
        </w:tc>
        <w:tc>
          <w:tcPr>
            <w:tcW w:w="1710" w:type="dxa"/>
            <w:vAlign w:val="center"/>
          </w:tcPr>
          <w:p w14:paraId="2A99C460" w14:textId="3D91F44C"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0.034</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5C0461" w:rsidRPr="007709F8">
              <w:rPr>
                <w:rFonts w:ascii="Arial" w:hAnsi="Arial" w:cs="Arial"/>
                <w:sz w:val="20"/>
                <w:szCs w:val="20"/>
              </w:rPr>
              <w:t>2738</w:t>
            </w:r>
            <w:r w:rsidR="005C0461" w:rsidRPr="007709F8">
              <w:rPr>
                <w:rFonts w:ascii="Arial" w:hAnsi="Arial" w:cs="Arial"/>
                <w:color w:val="1A1A1A"/>
                <w:sz w:val="20"/>
                <w:szCs w:val="20"/>
              </w:rPr>
              <w:t>)</w:t>
            </w:r>
          </w:p>
        </w:tc>
        <w:tc>
          <w:tcPr>
            <w:tcW w:w="1800" w:type="dxa"/>
            <w:vAlign w:val="center"/>
          </w:tcPr>
          <w:p w14:paraId="680F706A" w14:textId="0F8140BD"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0.036</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5C0461" w:rsidRPr="005802D5">
              <w:rPr>
                <w:rFonts w:ascii="Arial" w:hAnsi="Arial" w:cs="Arial"/>
                <w:sz w:val="20"/>
                <w:szCs w:val="20"/>
              </w:rPr>
              <w:t>2738</w:t>
            </w:r>
            <w:r w:rsidR="005C0461" w:rsidRPr="007709F8">
              <w:rPr>
                <w:rFonts w:ascii="Arial" w:hAnsi="Arial" w:cs="Arial"/>
                <w:color w:val="1A1A1A"/>
                <w:sz w:val="20"/>
                <w:szCs w:val="20"/>
              </w:rPr>
              <w:t>)</w:t>
            </w:r>
          </w:p>
        </w:tc>
        <w:tc>
          <w:tcPr>
            <w:tcW w:w="1764" w:type="dxa"/>
            <w:vAlign w:val="center"/>
          </w:tcPr>
          <w:p w14:paraId="335885AC" w14:textId="3E02E4CD"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0.038</w:t>
            </w:r>
            <w:r w:rsidR="005C0461" w:rsidRPr="007709F8">
              <w:rPr>
                <w:rFonts w:ascii="Arial" w:hAnsi="Arial" w:cs="Arial"/>
                <w:color w:val="1A1A1A"/>
                <w:sz w:val="20"/>
                <w:szCs w:val="20"/>
              </w:rPr>
              <w:t xml:space="preserve"> (</w:t>
            </w:r>
            <w:r w:rsidR="005C0461" w:rsidRPr="007709F8">
              <w:rPr>
                <w:rFonts w:ascii="Arial" w:hAnsi="Arial" w:cs="Arial"/>
                <w:sz w:val="20"/>
                <w:szCs w:val="20"/>
              </w:rPr>
              <w:t>166</w:t>
            </w:r>
            <w:r w:rsidR="005C0461" w:rsidRPr="007709F8">
              <w:rPr>
                <w:rFonts w:ascii="Arial" w:hAnsi="Arial" w:cs="Arial"/>
                <w:color w:val="1A1A1A"/>
                <w:sz w:val="20"/>
                <w:szCs w:val="20"/>
              </w:rPr>
              <w:t>)</w:t>
            </w:r>
          </w:p>
        </w:tc>
      </w:tr>
      <w:tr w:rsidR="007709F8" w:rsidRPr="00BD75A5" w14:paraId="1063BA6B" w14:textId="77777777" w:rsidTr="008A1CC3">
        <w:trPr>
          <w:trHeight w:val="576"/>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1A9E22CD" w14:textId="6172077F" w:rsidR="00F53C7F" w:rsidRPr="007709F8" w:rsidRDefault="00F53C7F" w:rsidP="00F53C7F">
            <w:pPr>
              <w:rPr>
                <w:rFonts w:ascii="Arial" w:hAnsi="Arial" w:cs="Arial"/>
                <w:b w:val="0"/>
                <w:sz w:val="20"/>
                <w:szCs w:val="20"/>
              </w:rPr>
            </w:pPr>
            <w:r w:rsidRPr="007709F8">
              <w:rPr>
                <w:rFonts w:ascii="Arial" w:hAnsi="Arial" w:cs="Arial"/>
                <w:b w:val="0"/>
                <w:sz w:val="20"/>
                <w:szCs w:val="20"/>
              </w:rPr>
              <w:t xml:space="preserve">Entire region </w:t>
            </w:r>
          </w:p>
        </w:tc>
        <w:tc>
          <w:tcPr>
            <w:tcW w:w="1710" w:type="dxa"/>
            <w:vAlign w:val="center"/>
          </w:tcPr>
          <w:p w14:paraId="3F20A125" w14:textId="4CD230B0" w:rsidR="00F53C7F" w:rsidRPr="007709F8" w:rsidRDefault="00F53C7F" w:rsidP="007709F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0.032</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7709F8" w:rsidRPr="007709F8">
              <w:rPr>
                <w:rFonts w:ascii="Arial" w:hAnsi="Arial" w:cs="Arial"/>
                <w:color w:val="1A1A1A"/>
                <w:sz w:val="20"/>
                <w:szCs w:val="20"/>
              </w:rPr>
              <w:t>13289</w:t>
            </w:r>
            <w:r w:rsidR="005C0461" w:rsidRPr="007709F8">
              <w:rPr>
                <w:rFonts w:ascii="Arial" w:hAnsi="Arial" w:cs="Arial"/>
                <w:color w:val="1A1A1A"/>
                <w:sz w:val="20"/>
                <w:szCs w:val="20"/>
              </w:rPr>
              <w:t>)</w:t>
            </w:r>
          </w:p>
        </w:tc>
        <w:tc>
          <w:tcPr>
            <w:tcW w:w="1710" w:type="dxa"/>
            <w:vAlign w:val="center"/>
          </w:tcPr>
          <w:p w14:paraId="61D2D7B7" w14:textId="5F04506A" w:rsidR="00F53C7F" w:rsidRPr="007709F8" w:rsidRDefault="00F53C7F" w:rsidP="00F53C7F">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0.03</w:t>
            </w:r>
            <w:r w:rsidR="005C0461" w:rsidRPr="007709F8">
              <w:rPr>
                <w:rFonts w:ascii="Arial" w:hAnsi="Arial" w:cs="Arial"/>
                <w:sz w:val="20"/>
                <w:szCs w:val="20"/>
              </w:rPr>
              <w:t xml:space="preserve">1 </w:t>
            </w:r>
            <w:r w:rsidR="005C0461" w:rsidRPr="007709F8">
              <w:rPr>
                <w:rFonts w:ascii="Arial" w:hAnsi="Arial" w:cs="Arial"/>
                <w:color w:val="1A1A1A"/>
                <w:sz w:val="20"/>
                <w:szCs w:val="20"/>
              </w:rPr>
              <w:t>(</w:t>
            </w:r>
            <w:r w:rsidR="007709F8" w:rsidRPr="007709F8">
              <w:rPr>
                <w:rFonts w:ascii="Arial" w:eastAsia="Times New Roman" w:hAnsi="Arial" w:cs="Arial"/>
                <w:color w:val="000000"/>
                <w:sz w:val="20"/>
                <w:szCs w:val="20"/>
              </w:rPr>
              <w:t>8433</w:t>
            </w:r>
            <w:r w:rsidR="005C0461" w:rsidRPr="007709F8">
              <w:rPr>
                <w:rFonts w:ascii="Arial" w:hAnsi="Arial" w:cs="Arial"/>
                <w:color w:val="1A1A1A"/>
                <w:sz w:val="20"/>
                <w:szCs w:val="20"/>
              </w:rPr>
              <w:t>)</w:t>
            </w:r>
          </w:p>
        </w:tc>
        <w:tc>
          <w:tcPr>
            <w:tcW w:w="1800" w:type="dxa"/>
            <w:vAlign w:val="center"/>
          </w:tcPr>
          <w:p w14:paraId="70AA680F" w14:textId="0A70C7A8" w:rsidR="00F53C7F" w:rsidRPr="007709F8" w:rsidRDefault="00F53C7F" w:rsidP="00F53C7F">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0.032</w:t>
            </w:r>
            <w:r w:rsidR="005C0461" w:rsidRPr="007709F8">
              <w:rPr>
                <w:rFonts w:ascii="Arial" w:hAnsi="Arial" w:cs="Arial"/>
                <w:color w:val="1A1A1A"/>
                <w:sz w:val="20"/>
                <w:szCs w:val="20"/>
              </w:rPr>
              <w:t xml:space="preserve"> </w:t>
            </w:r>
            <w:r w:rsidR="007709F8" w:rsidRPr="007709F8">
              <w:rPr>
                <w:rFonts w:ascii="Arial" w:hAnsi="Arial" w:cs="Arial"/>
                <w:color w:val="1A1A1A"/>
                <w:sz w:val="20"/>
                <w:szCs w:val="20"/>
              </w:rPr>
              <w:t>(</w:t>
            </w:r>
            <w:r w:rsidR="007709F8" w:rsidRPr="007709F8">
              <w:rPr>
                <w:rFonts w:ascii="Arial" w:eastAsia="Times New Roman" w:hAnsi="Arial" w:cs="Arial"/>
                <w:color w:val="000000"/>
                <w:sz w:val="20"/>
                <w:szCs w:val="20"/>
              </w:rPr>
              <w:t>13352</w:t>
            </w:r>
            <w:r w:rsidR="005C0461" w:rsidRPr="007709F8">
              <w:rPr>
                <w:rFonts w:ascii="Arial" w:hAnsi="Arial" w:cs="Arial"/>
                <w:color w:val="1A1A1A"/>
                <w:sz w:val="20"/>
                <w:szCs w:val="20"/>
              </w:rPr>
              <w:t>)</w:t>
            </w:r>
          </w:p>
        </w:tc>
        <w:tc>
          <w:tcPr>
            <w:tcW w:w="1764" w:type="dxa"/>
            <w:vAlign w:val="center"/>
          </w:tcPr>
          <w:p w14:paraId="54670CD2" w14:textId="57DB5B23" w:rsidR="00F53C7F" w:rsidRPr="007709F8" w:rsidRDefault="00F53C7F" w:rsidP="00F53C7F">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0.081</w:t>
            </w:r>
            <w:r w:rsidR="005C0461" w:rsidRPr="007709F8">
              <w:rPr>
                <w:rFonts w:ascii="Arial" w:hAnsi="Arial" w:cs="Arial"/>
                <w:color w:val="1A1A1A"/>
                <w:sz w:val="20"/>
                <w:szCs w:val="20"/>
              </w:rPr>
              <w:t xml:space="preserve"> (</w:t>
            </w:r>
            <w:r w:rsidR="007709F8" w:rsidRPr="007709F8">
              <w:rPr>
                <w:rFonts w:ascii="Arial" w:eastAsia="Times New Roman" w:hAnsi="Arial" w:cs="Arial"/>
                <w:color w:val="000000"/>
                <w:sz w:val="20"/>
                <w:szCs w:val="20"/>
              </w:rPr>
              <w:t>8938</w:t>
            </w:r>
            <w:r w:rsidR="005C0461" w:rsidRPr="007709F8">
              <w:rPr>
                <w:rFonts w:ascii="Arial" w:hAnsi="Arial" w:cs="Arial"/>
                <w:color w:val="1A1A1A"/>
                <w:sz w:val="20"/>
                <w:szCs w:val="20"/>
              </w:rPr>
              <w:t>)</w:t>
            </w:r>
          </w:p>
        </w:tc>
      </w:tr>
    </w:tbl>
    <w:p w14:paraId="66BA16EA" w14:textId="34ADF891" w:rsidR="00D8593D" w:rsidRDefault="00D8593D">
      <w:pPr>
        <w:rPr>
          <w:rFonts w:ascii="Arial" w:hAnsi="Arial" w:cs="Arial"/>
          <w:b/>
          <w:sz w:val="20"/>
          <w:szCs w:val="20"/>
        </w:rPr>
      </w:pPr>
      <w:r>
        <w:rPr>
          <w:rFonts w:ascii="Arial" w:hAnsi="Arial" w:cs="Arial"/>
          <w:b/>
          <w:sz w:val="20"/>
          <w:szCs w:val="20"/>
        </w:rPr>
        <w:br w:type="page"/>
      </w:r>
    </w:p>
    <w:p w14:paraId="4C1535B4" w14:textId="77777777" w:rsidR="00411615" w:rsidRDefault="00411615" w:rsidP="00694E2B">
      <w:pPr>
        <w:spacing w:line="480" w:lineRule="auto"/>
        <w:rPr>
          <w:rFonts w:ascii="Arial" w:hAnsi="Arial" w:cs="Arial"/>
          <w:b/>
          <w:sz w:val="20"/>
          <w:szCs w:val="20"/>
        </w:rPr>
      </w:pPr>
    </w:p>
    <w:p w14:paraId="0C0DEBFF" w14:textId="77777777" w:rsidR="00411615" w:rsidRDefault="00411615" w:rsidP="00694E2B">
      <w:pPr>
        <w:spacing w:line="480" w:lineRule="auto"/>
        <w:rPr>
          <w:rFonts w:ascii="Arial" w:hAnsi="Arial" w:cs="Arial"/>
          <w:b/>
          <w:sz w:val="20"/>
          <w:szCs w:val="20"/>
        </w:rPr>
      </w:pPr>
    </w:p>
    <w:p w14:paraId="0D235913" w14:textId="7EFCCB7D" w:rsidR="00411615" w:rsidRDefault="00141CE3" w:rsidP="00694E2B">
      <w:pPr>
        <w:spacing w:line="480" w:lineRule="auto"/>
        <w:rPr>
          <w:rFonts w:ascii="Arial" w:hAnsi="Arial" w:cs="Arial"/>
          <w:b/>
          <w:sz w:val="20"/>
          <w:szCs w:val="20"/>
        </w:rPr>
      </w:pPr>
      <w:r>
        <w:rPr>
          <w:rFonts w:ascii="Arial" w:hAnsi="Arial" w:cs="Arial"/>
          <w:b/>
          <w:noProof/>
          <w:sz w:val="20"/>
          <w:szCs w:val="20"/>
        </w:rPr>
        <w:drawing>
          <wp:inline distT="0" distB="0" distL="0" distR="0" wp14:anchorId="43177EA9" wp14:editId="09339D83">
            <wp:extent cx="5943600" cy="4953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ulti-plot.png"/>
                    <pic:cNvPicPr/>
                  </pic:nvPicPr>
                  <pic:blipFill>
                    <a:blip r:embed="rId9" cstate="hqprint">
                      <a:extLst>
                        <a:ext uri="{28A0092B-C50C-407E-A947-70E740481C1C}">
                          <a14:useLocalDpi xmlns:a14="http://schemas.microsoft.com/office/drawing/2010/main"/>
                        </a:ext>
                      </a:extLst>
                    </a:blip>
                    <a:stretch>
                      <a:fillRect/>
                    </a:stretch>
                  </pic:blipFill>
                  <pic:spPr>
                    <a:xfrm>
                      <a:off x="0" y="0"/>
                      <a:ext cx="5943600" cy="4953000"/>
                    </a:xfrm>
                    <a:prstGeom prst="rect">
                      <a:avLst/>
                    </a:prstGeom>
                  </pic:spPr>
                </pic:pic>
              </a:graphicData>
            </a:graphic>
          </wp:inline>
        </w:drawing>
      </w:r>
    </w:p>
    <w:p w14:paraId="4A09D900" w14:textId="77777777" w:rsidR="000F6101" w:rsidRDefault="000F6101" w:rsidP="00694E2B">
      <w:pPr>
        <w:spacing w:line="480" w:lineRule="auto"/>
        <w:rPr>
          <w:rFonts w:ascii="Arial" w:hAnsi="Arial" w:cs="Arial"/>
          <w:b/>
          <w:sz w:val="20"/>
          <w:szCs w:val="20"/>
        </w:rPr>
      </w:pPr>
    </w:p>
    <w:p w14:paraId="2B266299" w14:textId="659288B9" w:rsidR="00C26ADC" w:rsidRPr="000F1386" w:rsidRDefault="00411615" w:rsidP="00694E2B">
      <w:pPr>
        <w:spacing w:line="480" w:lineRule="auto"/>
        <w:rPr>
          <w:rFonts w:ascii="Arial" w:hAnsi="Arial" w:cs="Arial"/>
          <w:sz w:val="20"/>
          <w:szCs w:val="20"/>
        </w:rPr>
      </w:pPr>
      <w:r w:rsidRPr="004430E3">
        <w:rPr>
          <w:rFonts w:ascii="Arial" w:hAnsi="Arial" w:cs="Arial"/>
          <w:b/>
          <w:sz w:val="20"/>
          <w:szCs w:val="20"/>
        </w:rPr>
        <w:t xml:space="preserve">Figure 1. </w:t>
      </w:r>
      <w:r w:rsidR="00743442" w:rsidRPr="004430E3">
        <w:rPr>
          <w:rFonts w:ascii="Arial" w:hAnsi="Arial" w:cs="Arial"/>
          <w:b/>
          <w:sz w:val="20"/>
          <w:szCs w:val="20"/>
        </w:rPr>
        <w:t xml:space="preserve">Patterns of projected ocean </w:t>
      </w:r>
      <w:r w:rsidR="00743442" w:rsidRPr="00CF335A">
        <w:rPr>
          <w:rFonts w:ascii="Arial" w:hAnsi="Arial" w:cs="Arial"/>
          <w:b/>
          <w:sz w:val="20"/>
          <w:szCs w:val="20"/>
        </w:rPr>
        <w:t>warming.</w:t>
      </w:r>
      <w:r w:rsidR="00743442">
        <w:rPr>
          <w:rFonts w:ascii="Arial" w:hAnsi="Arial" w:cs="Arial"/>
          <w:sz w:val="20"/>
          <w:szCs w:val="20"/>
        </w:rPr>
        <w:t xml:space="preserve"> </w:t>
      </w:r>
      <w:r w:rsidR="00E52601">
        <w:rPr>
          <w:rFonts w:ascii="Arial" w:hAnsi="Arial" w:cs="Arial"/>
          <w:sz w:val="20"/>
          <w:szCs w:val="20"/>
        </w:rPr>
        <w:t>Annual warming r</w:t>
      </w:r>
      <w:r w:rsidR="008B148B">
        <w:rPr>
          <w:rFonts w:ascii="Arial" w:hAnsi="Arial" w:cs="Arial"/>
          <w:sz w:val="20"/>
          <w:szCs w:val="20"/>
        </w:rPr>
        <w:t xml:space="preserve">ates </w:t>
      </w:r>
      <w:r w:rsidR="00CB7004">
        <w:rPr>
          <w:rFonts w:ascii="Arial" w:hAnsi="Arial" w:cs="Arial"/>
          <w:sz w:val="20"/>
          <w:szCs w:val="20"/>
        </w:rPr>
        <w:t>(</w:t>
      </w:r>
      <w:r w:rsidR="00CB7004" w:rsidRPr="002E783F">
        <w:rPr>
          <w:rFonts w:ascii="Arial" w:hAnsi="Arial" w:cs="Arial"/>
          <w:color w:val="1A1A1A"/>
          <w:sz w:val="20"/>
          <w:szCs w:val="20"/>
        </w:rPr>
        <w:t>°C</w:t>
      </w:r>
      <w:r w:rsidR="008B148B">
        <w:rPr>
          <w:rFonts w:ascii="Arial" w:hAnsi="Arial" w:cs="Arial"/>
          <w:sz w:val="20"/>
          <w:szCs w:val="20"/>
        </w:rPr>
        <w:t>/year) are</w:t>
      </w:r>
      <w:r w:rsidR="00CB7004">
        <w:rPr>
          <w:rFonts w:ascii="Arial" w:hAnsi="Arial" w:cs="Arial"/>
          <w:sz w:val="20"/>
          <w:szCs w:val="20"/>
        </w:rPr>
        <w:t xml:space="preserve"> </w:t>
      </w:r>
      <w:r w:rsidR="00650499" w:rsidRPr="001618FB">
        <w:rPr>
          <w:rFonts w:ascii="Arial" w:hAnsi="Arial" w:cs="Arial"/>
          <w:sz w:val="20"/>
          <w:szCs w:val="20"/>
        </w:rPr>
        <w:t xml:space="preserve">based on CMIP5 simulation </w:t>
      </w:r>
      <w:r w:rsidR="00650499" w:rsidRPr="005802D5">
        <w:rPr>
          <w:rFonts w:ascii="Arial" w:hAnsi="Arial" w:cs="Arial"/>
          <w:sz w:val="20"/>
          <w:szCs w:val="20"/>
        </w:rPr>
        <w:t>ensembles</w:t>
      </w:r>
      <w:r w:rsidR="00650499">
        <w:rPr>
          <w:rFonts w:ascii="Arial" w:hAnsi="Arial" w:cs="Arial"/>
          <w:sz w:val="20"/>
          <w:szCs w:val="20"/>
        </w:rPr>
        <w:t xml:space="preserve"> </w:t>
      </w:r>
      <w:r w:rsidR="00C26ADC" w:rsidRPr="005802D5">
        <w:rPr>
          <w:rFonts w:ascii="Arial" w:hAnsi="Arial" w:cs="Arial"/>
          <w:sz w:val="20"/>
          <w:szCs w:val="20"/>
        </w:rPr>
        <w:t xml:space="preserve">under </w:t>
      </w:r>
      <w:r w:rsidR="008B148B" w:rsidRPr="005802D5">
        <w:rPr>
          <w:rFonts w:ascii="Arial" w:hAnsi="Arial" w:cs="Arial"/>
          <w:sz w:val="20"/>
          <w:szCs w:val="20"/>
        </w:rPr>
        <w:t>the RCP 8.5</w:t>
      </w:r>
      <w:r w:rsidR="00C26ADC" w:rsidRPr="005802D5">
        <w:rPr>
          <w:rFonts w:ascii="Arial" w:hAnsi="Arial" w:cs="Arial"/>
          <w:sz w:val="20"/>
          <w:szCs w:val="20"/>
        </w:rPr>
        <w:t xml:space="preserve"> </w:t>
      </w:r>
      <w:r w:rsidR="00CB7004" w:rsidRPr="005802D5">
        <w:rPr>
          <w:rFonts w:ascii="Arial" w:hAnsi="Arial" w:cs="Arial"/>
          <w:sz w:val="20"/>
          <w:szCs w:val="20"/>
        </w:rPr>
        <w:t>emissions</w:t>
      </w:r>
      <w:r w:rsidRPr="005802D5">
        <w:rPr>
          <w:rFonts w:ascii="Arial" w:hAnsi="Arial" w:cs="Arial"/>
          <w:sz w:val="20"/>
          <w:szCs w:val="20"/>
        </w:rPr>
        <w:t xml:space="preserve"> scenario</w:t>
      </w:r>
      <w:r w:rsidR="00E52601" w:rsidRPr="005802D5">
        <w:rPr>
          <w:rFonts w:ascii="Arial" w:hAnsi="Arial" w:cs="Arial"/>
          <w:sz w:val="20"/>
          <w:szCs w:val="20"/>
        </w:rPr>
        <w:t>,</w:t>
      </w:r>
      <w:r w:rsidR="00E77772" w:rsidRPr="005802D5">
        <w:rPr>
          <w:rFonts w:ascii="Arial" w:hAnsi="Arial" w:cs="Arial"/>
          <w:sz w:val="20"/>
          <w:szCs w:val="20"/>
        </w:rPr>
        <w:t xml:space="preserve"> </w:t>
      </w:r>
      <w:r w:rsidR="00E52601" w:rsidRPr="005802D5">
        <w:rPr>
          <w:rFonts w:ascii="Arial" w:hAnsi="Arial" w:cs="Arial"/>
          <w:sz w:val="20"/>
          <w:szCs w:val="20"/>
        </w:rPr>
        <w:t>2006-2100</w:t>
      </w:r>
      <w:r w:rsidRPr="005802D5">
        <w:rPr>
          <w:rFonts w:ascii="Arial" w:hAnsi="Arial" w:cs="Arial"/>
          <w:sz w:val="20"/>
          <w:szCs w:val="20"/>
        </w:rPr>
        <w:t xml:space="preserve">. </w:t>
      </w:r>
      <w:r w:rsidR="006A08F2" w:rsidRPr="005802D5">
        <w:rPr>
          <w:rFonts w:ascii="Arial" w:hAnsi="Arial" w:cs="Arial"/>
          <w:sz w:val="20"/>
          <w:szCs w:val="20"/>
        </w:rPr>
        <w:t>Black dots are MPAs used in</w:t>
      </w:r>
      <w:r w:rsidR="006A08F2">
        <w:rPr>
          <w:rFonts w:ascii="Arial" w:hAnsi="Arial" w:cs="Arial"/>
          <w:sz w:val="20"/>
          <w:szCs w:val="20"/>
        </w:rPr>
        <w:t xml:space="preserve"> the study. </w:t>
      </w:r>
    </w:p>
    <w:p w14:paraId="08FE0F7C" w14:textId="77777777" w:rsidR="00884042" w:rsidRDefault="00884042" w:rsidP="00694E2B">
      <w:pPr>
        <w:spacing w:line="480" w:lineRule="auto"/>
        <w:rPr>
          <w:rFonts w:ascii="Arial" w:hAnsi="Arial" w:cs="Arial"/>
          <w:sz w:val="20"/>
          <w:szCs w:val="20"/>
        </w:rPr>
      </w:pPr>
    </w:p>
    <w:p w14:paraId="2AFAEB6E" w14:textId="77777777" w:rsidR="00396E49" w:rsidRDefault="00396E49" w:rsidP="00694E2B">
      <w:pPr>
        <w:spacing w:line="480" w:lineRule="auto"/>
        <w:rPr>
          <w:rFonts w:ascii="Arial" w:hAnsi="Arial" w:cs="Arial"/>
          <w:sz w:val="20"/>
          <w:szCs w:val="20"/>
        </w:rPr>
      </w:pPr>
    </w:p>
    <w:p w14:paraId="5A919299" w14:textId="288520EB" w:rsidR="00BE16F6" w:rsidRPr="00E00D9A" w:rsidRDefault="00396E49" w:rsidP="00694E2B">
      <w:pPr>
        <w:spacing w:line="480" w:lineRule="auto"/>
        <w:rPr>
          <w:rFonts w:ascii="Arial" w:hAnsi="Arial" w:cs="Arial"/>
          <w:sz w:val="20"/>
          <w:szCs w:val="20"/>
        </w:rPr>
      </w:pPr>
      <w:r>
        <w:rPr>
          <w:rFonts w:ascii="Arial" w:hAnsi="Arial" w:cs="Arial"/>
          <w:sz w:val="20"/>
          <w:szCs w:val="20"/>
        </w:rPr>
        <w:br w:type="page"/>
      </w:r>
    </w:p>
    <w:p w14:paraId="1DB1E761" w14:textId="30BC18AF" w:rsidR="00BE16F6" w:rsidRDefault="00851D97" w:rsidP="00851D97">
      <w:pPr>
        <w:spacing w:line="480" w:lineRule="auto"/>
        <w:jc w:val="center"/>
        <w:rPr>
          <w:rFonts w:ascii="Arial" w:hAnsi="Arial" w:cs="Arial"/>
          <w:b/>
          <w:sz w:val="20"/>
          <w:szCs w:val="20"/>
        </w:rPr>
      </w:pPr>
      <w:r>
        <w:rPr>
          <w:rFonts w:ascii="Arial" w:hAnsi="Arial" w:cs="Arial"/>
          <w:b/>
          <w:noProof/>
          <w:sz w:val="20"/>
          <w:szCs w:val="20"/>
        </w:rPr>
        <w:lastRenderedPageBreak/>
        <w:drawing>
          <wp:inline distT="0" distB="0" distL="0" distR="0" wp14:anchorId="3B0BB349" wp14:editId="5DBEEAD2">
            <wp:extent cx="4533184" cy="40654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E_Bruno.tif"/>
                    <pic:cNvPicPr/>
                  </pic:nvPicPr>
                  <pic:blipFill>
                    <a:blip r:embed="rId10">
                      <a:extLst>
                        <a:ext uri="{28A0092B-C50C-407E-A947-70E740481C1C}">
                          <a14:useLocalDpi xmlns:a14="http://schemas.microsoft.com/office/drawing/2010/main" val="0"/>
                        </a:ext>
                      </a:extLst>
                    </a:blip>
                    <a:stretch>
                      <a:fillRect/>
                    </a:stretch>
                  </pic:blipFill>
                  <pic:spPr>
                    <a:xfrm>
                      <a:off x="0" y="0"/>
                      <a:ext cx="4539904" cy="4071502"/>
                    </a:xfrm>
                    <a:prstGeom prst="rect">
                      <a:avLst/>
                    </a:prstGeom>
                  </pic:spPr>
                </pic:pic>
              </a:graphicData>
            </a:graphic>
          </wp:inline>
        </w:drawing>
      </w:r>
    </w:p>
    <w:p w14:paraId="23289AC0" w14:textId="77777777" w:rsidR="00C40F6E" w:rsidRDefault="00C40F6E" w:rsidP="00F81F94">
      <w:pPr>
        <w:widowControl w:val="0"/>
        <w:autoSpaceDE w:val="0"/>
        <w:autoSpaceDN w:val="0"/>
        <w:adjustRightInd w:val="0"/>
        <w:spacing w:line="480" w:lineRule="auto"/>
        <w:rPr>
          <w:rFonts w:ascii="Arial" w:hAnsi="Arial" w:cs="Arial"/>
          <w:b/>
          <w:sz w:val="20"/>
          <w:szCs w:val="20"/>
        </w:rPr>
      </w:pPr>
    </w:p>
    <w:p w14:paraId="58BB07B3" w14:textId="213D3483" w:rsidR="0050482F" w:rsidRDefault="002C4277" w:rsidP="00957E38">
      <w:pPr>
        <w:widowControl w:val="0"/>
        <w:autoSpaceDE w:val="0"/>
        <w:autoSpaceDN w:val="0"/>
        <w:adjustRightInd w:val="0"/>
        <w:spacing w:line="480" w:lineRule="auto"/>
        <w:rPr>
          <w:rFonts w:ascii="Arial" w:hAnsi="Arial" w:cs="Arial"/>
          <w:sz w:val="20"/>
          <w:szCs w:val="20"/>
        </w:rPr>
      </w:pPr>
      <w:r w:rsidRPr="009F5D5F">
        <w:rPr>
          <w:rFonts w:ascii="Arial" w:hAnsi="Arial" w:cs="Arial"/>
          <w:b/>
          <w:sz w:val="20"/>
          <w:szCs w:val="20"/>
        </w:rPr>
        <w:t xml:space="preserve">Figure </w:t>
      </w:r>
      <w:r w:rsidR="0092115C">
        <w:rPr>
          <w:rFonts w:ascii="Arial" w:hAnsi="Arial" w:cs="Arial"/>
          <w:b/>
          <w:sz w:val="20"/>
          <w:szCs w:val="20"/>
        </w:rPr>
        <w:t>2</w:t>
      </w:r>
      <w:r w:rsidRPr="009F5D5F">
        <w:rPr>
          <w:rFonts w:ascii="Arial" w:hAnsi="Arial" w:cs="Arial"/>
          <w:b/>
          <w:sz w:val="20"/>
          <w:szCs w:val="20"/>
        </w:rPr>
        <w:t>.</w:t>
      </w:r>
      <w:r>
        <w:rPr>
          <w:rFonts w:ascii="Arial" w:hAnsi="Arial" w:cs="Arial"/>
          <w:sz w:val="20"/>
          <w:szCs w:val="20"/>
        </w:rPr>
        <w:t xml:space="preserve"> </w:t>
      </w:r>
      <w:r w:rsidR="006A08F2" w:rsidRPr="00F103D3">
        <w:rPr>
          <w:rFonts w:ascii="Arial" w:hAnsi="Arial" w:cs="Arial"/>
          <w:b/>
          <w:sz w:val="20"/>
          <w:szCs w:val="20"/>
        </w:rPr>
        <w:t>Lat</w:t>
      </w:r>
      <w:r w:rsidR="008403E9" w:rsidRPr="00F103D3">
        <w:rPr>
          <w:rFonts w:ascii="Arial" w:hAnsi="Arial" w:cs="Arial"/>
          <w:b/>
          <w:sz w:val="20"/>
          <w:szCs w:val="20"/>
        </w:rPr>
        <w:t xml:space="preserve">itudinal patterns of the year that environmental </w:t>
      </w:r>
      <w:r w:rsidR="00EB091A" w:rsidRPr="00F103D3">
        <w:rPr>
          <w:rFonts w:ascii="Arial" w:hAnsi="Arial" w:cs="Arial"/>
          <w:b/>
          <w:sz w:val="20"/>
          <w:szCs w:val="20"/>
        </w:rPr>
        <w:t xml:space="preserve">conditions </w:t>
      </w:r>
      <w:r w:rsidR="008403E9" w:rsidRPr="00F103D3">
        <w:rPr>
          <w:rFonts w:ascii="Arial" w:hAnsi="Arial" w:cs="Arial"/>
          <w:b/>
          <w:sz w:val="20"/>
          <w:szCs w:val="20"/>
        </w:rPr>
        <w:t xml:space="preserve">will exceed </w:t>
      </w:r>
      <w:r w:rsidR="006A08F2" w:rsidRPr="00F103D3">
        <w:rPr>
          <w:rFonts w:ascii="Arial" w:hAnsi="Arial" w:cs="Arial"/>
          <w:b/>
          <w:sz w:val="20"/>
          <w:szCs w:val="20"/>
        </w:rPr>
        <w:t>predicted threshold</w:t>
      </w:r>
      <w:r w:rsidR="008403E9" w:rsidRPr="00F103D3">
        <w:rPr>
          <w:rFonts w:ascii="Arial" w:hAnsi="Arial" w:cs="Arial"/>
          <w:b/>
          <w:sz w:val="20"/>
          <w:szCs w:val="20"/>
        </w:rPr>
        <w:t>s</w:t>
      </w:r>
      <w:r w:rsidR="006A08F2" w:rsidRPr="00F103D3">
        <w:rPr>
          <w:rFonts w:ascii="Arial" w:hAnsi="Arial" w:cs="Arial"/>
          <w:b/>
          <w:sz w:val="20"/>
          <w:szCs w:val="20"/>
        </w:rPr>
        <w:t>.</w:t>
      </w:r>
      <w:r w:rsidR="006A08F2">
        <w:rPr>
          <w:rFonts w:ascii="Arial" w:hAnsi="Arial" w:cs="Arial"/>
          <w:sz w:val="20"/>
          <w:szCs w:val="20"/>
        </w:rPr>
        <w:t xml:space="preserve"> </w:t>
      </w:r>
      <w:r w:rsidR="00E32F20">
        <w:rPr>
          <w:rFonts w:ascii="Arial" w:hAnsi="Arial" w:cs="Arial"/>
          <w:sz w:val="20"/>
          <w:szCs w:val="20"/>
        </w:rPr>
        <w:t xml:space="preserve">For </w:t>
      </w:r>
      <w:del w:id="237" w:author="John Bruno" w:date="2017-12-20T16:23:00Z">
        <w:r w:rsidR="00E32F20" w:rsidDel="0042149F">
          <w:rPr>
            <w:rFonts w:ascii="Arial" w:hAnsi="Arial" w:cs="Arial"/>
            <w:sz w:val="20"/>
            <w:szCs w:val="20"/>
          </w:rPr>
          <w:delText xml:space="preserve">A </w:delText>
        </w:r>
      </w:del>
      <w:ins w:id="238" w:author="John Bruno" w:date="2017-12-20T16:23:00Z">
        <w:r w:rsidR="0042149F">
          <w:rPr>
            <w:rFonts w:ascii="Arial" w:hAnsi="Arial" w:cs="Arial"/>
            <w:sz w:val="20"/>
            <w:szCs w:val="20"/>
          </w:rPr>
          <w:t xml:space="preserve">a </w:t>
        </w:r>
      </w:ins>
      <w:r w:rsidR="00E32F20">
        <w:rPr>
          <w:rFonts w:ascii="Arial" w:hAnsi="Arial" w:cs="Arial"/>
          <w:sz w:val="20"/>
          <w:szCs w:val="20"/>
        </w:rPr>
        <w:t xml:space="preserve">&amp; </w:t>
      </w:r>
      <w:del w:id="239" w:author="John Bruno" w:date="2017-12-20T16:23:00Z">
        <w:r w:rsidR="00E32F20" w:rsidDel="0042149F">
          <w:rPr>
            <w:rFonts w:ascii="Arial" w:hAnsi="Arial" w:cs="Arial"/>
            <w:sz w:val="20"/>
            <w:szCs w:val="20"/>
          </w:rPr>
          <w:delText>B</w:delText>
        </w:r>
      </w:del>
      <w:ins w:id="240" w:author="John Bruno" w:date="2017-12-20T16:23:00Z">
        <w:r w:rsidR="0042149F">
          <w:rPr>
            <w:rFonts w:ascii="Arial" w:hAnsi="Arial" w:cs="Arial"/>
            <w:sz w:val="20"/>
            <w:szCs w:val="20"/>
          </w:rPr>
          <w:t>b</w:t>
        </w:r>
      </w:ins>
      <w:r w:rsidR="00E32F20">
        <w:rPr>
          <w:rFonts w:ascii="Arial" w:hAnsi="Arial" w:cs="Arial"/>
          <w:sz w:val="20"/>
          <w:szCs w:val="20"/>
        </w:rPr>
        <w:t xml:space="preserve">: </w:t>
      </w:r>
      <w:del w:id="241" w:author="John Bruno" w:date="2017-12-20T16:33:00Z">
        <w:r w:rsidR="006A08F2" w:rsidDel="00414286">
          <w:rPr>
            <w:rFonts w:ascii="Arial" w:hAnsi="Arial" w:cs="Arial"/>
            <w:sz w:val="20"/>
            <w:szCs w:val="20"/>
          </w:rPr>
          <w:delText xml:space="preserve">Blue </w:delText>
        </w:r>
      </w:del>
      <w:ins w:id="242" w:author="John Bruno" w:date="2017-12-20T16:33:00Z">
        <w:r w:rsidR="00414286">
          <w:rPr>
            <w:rFonts w:ascii="Arial" w:hAnsi="Arial" w:cs="Arial"/>
            <w:sz w:val="20"/>
            <w:szCs w:val="20"/>
          </w:rPr>
          <w:t xml:space="preserve">Red </w:t>
        </w:r>
      </w:ins>
      <w:r w:rsidR="006A08F2">
        <w:rPr>
          <w:rFonts w:ascii="Arial" w:hAnsi="Arial" w:cs="Arial"/>
          <w:sz w:val="20"/>
          <w:szCs w:val="20"/>
        </w:rPr>
        <w:t xml:space="preserve">circles are </w:t>
      </w:r>
      <w:r w:rsidR="00C40F6E">
        <w:rPr>
          <w:rFonts w:ascii="Arial" w:hAnsi="Arial" w:cs="Arial"/>
          <w:sz w:val="20"/>
          <w:szCs w:val="20"/>
        </w:rPr>
        <w:t xml:space="preserve">fully protected </w:t>
      </w:r>
      <w:r w:rsidR="006A08F2">
        <w:rPr>
          <w:rFonts w:ascii="Arial" w:hAnsi="Arial" w:cs="Arial"/>
          <w:sz w:val="20"/>
          <w:szCs w:val="20"/>
        </w:rPr>
        <w:t xml:space="preserve">reserves </w:t>
      </w:r>
      <w:r w:rsidR="008403E9">
        <w:rPr>
          <w:rFonts w:ascii="Arial" w:hAnsi="Arial" w:cs="Arial"/>
          <w:sz w:val="20"/>
          <w:szCs w:val="20"/>
        </w:rPr>
        <w:t>in which</w:t>
      </w:r>
      <w:r w:rsidR="006A08F2">
        <w:rPr>
          <w:rFonts w:ascii="Arial" w:hAnsi="Arial" w:cs="Arial"/>
          <w:sz w:val="20"/>
          <w:szCs w:val="20"/>
        </w:rPr>
        <w:t xml:space="preserve"> </w:t>
      </w:r>
      <w:r w:rsidR="008403E9">
        <w:rPr>
          <w:rFonts w:ascii="Arial" w:hAnsi="Arial" w:cs="Arial"/>
          <w:sz w:val="20"/>
          <w:szCs w:val="20"/>
        </w:rPr>
        <w:t xml:space="preserve">thresholds </w:t>
      </w:r>
      <w:r w:rsidR="006A08F2">
        <w:rPr>
          <w:rFonts w:ascii="Arial" w:hAnsi="Arial" w:cs="Arial"/>
          <w:sz w:val="20"/>
          <w:szCs w:val="20"/>
        </w:rPr>
        <w:t>have</w:t>
      </w:r>
      <w:r w:rsidR="008403E9">
        <w:rPr>
          <w:rFonts w:ascii="Arial" w:hAnsi="Arial" w:cs="Arial"/>
          <w:sz w:val="20"/>
          <w:szCs w:val="20"/>
        </w:rPr>
        <w:t xml:space="preserve"> already been </w:t>
      </w:r>
      <w:r w:rsidR="008403E9" w:rsidRPr="000E3953">
        <w:rPr>
          <w:rFonts w:ascii="Arial" w:hAnsi="Arial" w:cs="Arial"/>
          <w:sz w:val="20"/>
          <w:szCs w:val="20"/>
        </w:rPr>
        <w:t>exceeded (in 2017),</w:t>
      </w:r>
      <w:r w:rsidR="008403E9">
        <w:rPr>
          <w:rFonts w:ascii="Arial" w:hAnsi="Arial" w:cs="Arial"/>
          <w:sz w:val="20"/>
          <w:szCs w:val="20"/>
        </w:rPr>
        <w:t xml:space="preserve"> </w:t>
      </w:r>
      <w:del w:id="243" w:author="John Bruno" w:date="2017-12-20T16:33:00Z">
        <w:r w:rsidR="008403E9" w:rsidDel="00414286">
          <w:rPr>
            <w:rFonts w:ascii="Arial" w:hAnsi="Arial" w:cs="Arial"/>
            <w:sz w:val="20"/>
            <w:szCs w:val="20"/>
          </w:rPr>
          <w:delText xml:space="preserve">red </w:delText>
        </w:r>
      </w:del>
      <w:ins w:id="244" w:author="John Bruno" w:date="2017-12-20T16:33:00Z">
        <w:r w:rsidR="00414286">
          <w:rPr>
            <w:rFonts w:ascii="Arial" w:hAnsi="Arial" w:cs="Arial"/>
            <w:sz w:val="20"/>
            <w:szCs w:val="20"/>
          </w:rPr>
          <w:t xml:space="preserve">blue </w:t>
        </w:r>
      </w:ins>
      <w:r w:rsidR="008403E9">
        <w:rPr>
          <w:rFonts w:ascii="Arial" w:hAnsi="Arial" w:cs="Arial"/>
          <w:sz w:val="20"/>
          <w:szCs w:val="20"/>
        </w:rPr>
        <w:t>circles are reserves that have not</w:t>
      </w:r>
      <w:r w:rsidR="00FC2EC4">
        <w:rPr>
          <w:rFonts w:ascii="Arial" w:hAnsi="Arial" w:cs="Arial"/>
          <w:sz w:val="20"/>
          <w:szCs w:val="20"/>
        </w:rPr>
        <w:t>, and g</w:t>
      </w:r>
      <w:r w:rsidR="008403E9">
        <w:rPr>
          <w:rFonts w:ascii="Arial" w:hAnsi="Arial" w:cs="Arial"/>
          <w:sz w:val="20"/>
          <w:szCs w:val="20"/>
        </w:rPr>
        <w:t>rey circles are grid cells not in a marine reserve</w:t>
      </w:r>
      <w:r w:rsidR="00560D07">
        <w:rPr>
          <w:rFonts w:ascii="Arial" w:hAnsi="Arial" w:cs="Arial"/>
          <w:sz w:val="20"/>
          <w:szCs w:val="20"/>
        </w:rPr>
        <w:t xml:space="preserve">. </w:t>
      </w:r>
      <w:r w:rsidR="00FA28B8">
        <w:rPr>
          <w:rFonts w:ascii="Arial" w:hAnsi="Arial" w:cs="Arial"/>
          <w:sz w:val="20"/>
          <w:szCs w:val="20"/>
        </w:rPr>
        <w:t xml:space="preserve">Black lines are fitted functions from a GAM </w:t>
      </w:r>
      <w:del w:id="245" w:author="John Bruno" w:date="2017-12-20T15:09:00Z">
        <w:r w:rsidR="00FA28B8" w:rsidDel="00D55107">
          <w:rPr>
            <w:rFonts w:ascii="Arial" w:hAnsi="Arial" w:cs="Arial"/>
            <w:sz w:val="20"/>
            <w:szCs w:val="20"/>
          </w:rPr>
          <w:delText xml:space="preserve">model </w:delText>
        </w:r>
      </w:del>
      <w:r w:rsidR="00FA28B8">
        <w:rPr>
          <w:rFonts w:ascii="Arial" w:hAnsi="Arial" w:cs="Arial"/>
          <w:sz w:val="20"/>
          <w:szCs w:val="20"/>
        </w:rPr>
        <w:t xml:space="preserve">that includes a spatial autocorrelation term. </w:t>
      </w:r>
      <w:r w:rsidR="00A16CF5">
        <w:rPr>
          <w:rFonts w:ascii="Arial" w:hAnsi="Arial" w:cs="Arial"/>
          <w:sz w:val="20"/>
          <w:szCs w:val="20"/>
        </w:rPr>
        <w:t xml:space="preserve">  </w:t>
      </w:r>
      <w:del w:id="246" w:author="John Bruno" w:date="2017-12-20T16:23:00Z">
        <w:r w:rsidR="00FC2EC4" w:rsidDel="0042149F">
          <w:rPr>
            <w:rFonts w:ascii="Arial" w:hAnsi="Arial" w:cs="Arial"/>
            <w:sz w:val="20"/>
            <w:szCs w:val="20"/>
          </w:rPr>
          <w:delText>C</w:delText>
        </w:r>
      </w:del>
      <w:ins w:id="247" w:author="John Bruno" w:date="2017-12-20T16:23:00Z">
        <w:r w:rsidR="0042149F">
          <w:rPr>
            <w:rFonts w:ascii="Arial" w:hAnsi="Arial" w:cs="Arial"/>
            <w:sz w:val="20"/>
            <w:szCs w:val="20"/>
          </w:rPr>
          <w:t>c</w:t>
        </w:r>
      </w:ins>
      <w:r w:rsidR="00560D07">
        <w:rPr>
          <w:rFonts w:ascii="Arial" w:hAnsi="Arial" w:cs="Arial"/>
          <w:sz w:val="20"/>
          <w:szCs w:val="20"/>
        </w:rPr>
        <w:t xml:space="preserve">: </w:t>
      </w:r>
      <w:r w:rsidR="00FE7F73">
        <w:rPr>
          <w:rFonts w:ascii="Arial" w:hAnsi="Arial" w:cs="Arial"/>
          <w:sz w:val="20"/>
          <w:szCs w:val="20"/>
        </w:rPr>
        <w:t xml:space="preserve">The year that the </w:t>
      </w:r>
      <w:r w:rsidR="00696DBF" w:rsidRPr="00767D9E">
        <w:rPr>
          <w:rFonts w:ascii="Arial" w:hAnsi="Arial" w:cs="Arial"/>
          <w:color w:val="1A1A1A"/>
          <w:sz w:val="20"/>
          <w:szCs w:val="20"/>
        </w:rPr>
        <w:t xml:space="preserve">Community Thermal </w:t>
      </w:r>
      <w:r w:rsidR="00696DBF">
        <w:rPr>
          <w:rFonts w:ascii="Arial" w:hAnsi="Arial" w:cs="Arial"/>
          <w:color w:val="1A1A1A"/>
          <w:sz w:val="20"/>
          <w:szCs w:val="20"/>
        </w:rPr>
        <w:t xml:space="preserve">Safety Margins (CTSM) </w:t>
      </w:r>
      <w:r w:rsidR="00FE7F73">
        <w:rPr>
          <w:rFonts w:ascii="Arial" w:hAnsi="Arial" w:cs="Arial"/>
          <w:color w:val="1A1A1A"/>
          <w:sz w:val="20"/>
          <w:szCs w:val="20"/>
        </w:rPr>
        <w:t xml:space="preserve">will be exceeded </w:t>
      </w:r>
      <w:r w:rsidR="002321AA">
        <w:rPr>
          <w:rFonts w:ascii="Arial" w:hAnsi="Arial" w:cs="Arial"/>
          <w:sz w:val="20"/>
          <w:szCs w:val="20"/>
        </w:rPr>
        <w:t xml:space="preserve">for marine ecoregions </w:t>
      </w:r>
      <w:r w:rsidR="00E7594A">
        <w:rPr>
          <w:rFonts w:ascii="Arial" w:hAnsi="Arial" w:cs="Arial"/>
          <w:sz w:val="20"/>
          <w:szCs w:val="20"/>
        </w:rPr>
        <w:t xml:space="preserve">(blue circles) </w:t>
      </w:r>
      <w:r w:rsidR="00806657">
        <w:rPr>
          <w:rFonts w:ascii="Arial" w:hAnsi="Arial" w:cs="Arial"/>
          <w:sz w:val="20"/>
          <w:szCs w:val="20"/>
        </w:rPr>
        <w:t xml:space="preserve">based on </w:t>
      </w:r>
      <w:r w:rsidR="002321AA">
        <w:rPr>
          <w:rFonts w:ascii="Arial" w:hAnsi="Arial" w:cs="Arial"/>
          <w:sz w:val="20"/>
          <w:szCs w:val="20"/>
        </w:rPr>
        <w:t>the p</w:t>
      </w:r>
      <w:r w:rsidR="002321AA" w:rsidRPr="009C088B">
        <w:rPr>
          <w:rFonts w:ascii="Arial" w:hAnsi="Arial" w:cs="Arial"/>
          <w:sz w:val="20"/>
          <w:szCs w:val="20"/>
        </w:rPr>
        <w:t xml:space="preserve">redicted mean warming rate </w:t>
      </w:r>
      <w:r w:rsidR="002321AA">
        <w:rPr>
          <w:rFonts w:ascii="Arial" w:hAnsi="Arial" w:cs="Arial"/>
          <w:sz w:val="20"/>
          <w:szCs w:val="20"/>
        </w:rPr>
        <w:t>(RCP 8.5) for</w:t>
      </w:r>
      <w:r w:rsidR="002321AA" w:rsidRPr="009C088B">
        <w:rPr>
          <w:rFonts w:ascii="Arial" w:hAnsi="Arial" w:cs="Arial"/>
          <w:sz w:val="20"/>
          <w:szCs w:val="20"/>
        </w:rPr>
        <w:t xml:space="preserve"> all </w:t>
      </w:r>
      <w:r w:rsidR="002321AA" w:rsidRPr="00486692">
        <w:rPr>
          <w:rFonts w:ascii="Arial" w:hAnsi="Arial" w:cs="Arial"/>
          <w:sz w:val="20"/>
          <w:szCs w:val="20"/>
        </w:rPr>
        <w:t>MPAs</w:t>
      </w:r>
      <w:r w:rsidR="002321AA" w:rsidRPr="009C088B">
        <w:rPr>
          <w:rFonts w:ascii="Arial" w:hAnsi="Arial" w:cs="Arial"/>
          <w:sz w:val="20"/>
          <w:szCs w:val="20"/>
        </w:rPr>
        <w:t xml:space="preserve"> in each ecoregion (see values in Table S1). </w:t>
      </w:r>
      <w:r w:rsidR="00696DBF">
        <w:rPr>
          <w:rFonts w:ascii="Arial" w:hAnsi="Arial" w:cs="Arial"/>
          <w:sz w:val="20"/>
          <w:szCs w:val="20"/>
        </w:rPr>
        <w:t xml:space="preserve">The CTSM </w:t>
      </w:r>
      <w:r w:rsidR="002321AA" w:rsidRPr="009C088B">
        <w:rPr>
          <w:rFonts w:ascii="Arial" w:hAnsi="Arial" w:cs="Arial"/>
          <w:sz w:val="20"/>
          <w:szCs w:val="20"/>
        </w:rPr>
        <w:t xml:space="preserve">is the average maximum temperature across the geographical ranges (determined with 2,447 </w:t>
      </w:r>
      <w:r w:rsidR="002321AA" w:rsidRPr="009C088B">
        <w:rPr>
          <w:rFonts w:ascii="Arial" w:hAnsi="Arial" w:cs="Arial"/>
          <w:i/>
          <w:sz w:val="20"/>
          <w:szCs w:val="20"/>
        </w:rPr>
        <w:t>in situ</w:t>
      </w:r>
      <w:r w:rsidR="002321AA" w:rsidRPr="009C088B">
        <w:rPr>
          <w:rFonts w:ascii="Arial" w:hAnsi="Arial" w:cs="Arial"/>
          <w:sz w:val="20"/>
          <w:szCs w:val="20"/>
        </w:rPr>
        <w:t xml:space="preserve"> surve</w:t>
      </w:r>
      <w:r w:rsidR="00696DBF">
        <w:rPr>
          <w:rFonts w:ascii="Arial" w:hAnsi="Arial" w:cs="Arial"/>
          <w:sz w:val="20"/>
          <w:szCs w:val="20"/>
        </w:rPr>
        <w:t>ys by the Reef Life Survey</w:t>
      </w:r>
      <w:r w:rsidR="002321AA" w:rsidRPr="009C088B">
        <w:rPr>
          <w:rFonts w:ascii="Arial" w:hAnsi="Arial" w:cs="Arial"/>
          <w:sz w:val="20"/>
          <w:szCs w:val="20"/>
        </w:rPr>
        <w:t xml:space="preserve"> program</w:t>
      </w:r>
      <w:r w:rsidR="002321AA" w:rsidRPr="000F1386">
        <w:rPr>
          <w:rFonts w:ascii="Arial" w:hAnsi="Arial" w:cs="Arial"/>
          <w:sz w:val="20"/>
          <w:szCs w:val="20"/>
        </w:rPr>
        <w:fldChar w:fldCharType="begin" w:fldLock="1"/>
      </w:r>
      <w:r w:rsidR="007D6E57">
        <w:rPr>
          <w:rFonts w:ascii="Arial" w:hAnsi="Arial" w:cs="Arial"/>
          <w:sz w:val="20"/>
          <w:szCs w:val="20"/>
        </w:rPr>
        <w:instrText>ADDIN CSL_CITATION { "citationID" : "2bOjNQmE",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002321AA" w:rsidRPr="000F1386">
        <w:rPr>
          <w:rFonts w:ascii="Arial" w:hAnsi="Arial" w:cs="Arial"/>
          <w:sz w:val="20"/>
          <w:szCs w:val="20"/>
        </w:rPr>
        <w:fldChar w:fldCharType="separate"/>
      </w:r>
      <w:r w:rsidR="00011E93" w:rsidRPr="00011E93">
        <w:rPr>
          <w:rFonts w:ascii="Arial" w:hAnsi="Arial" w:cs="Arial"/>
          <w:noProof/>
          <w:sz w:val="20"/>
          <w:vertAlign w:val="superscript"/>
        </w:rPr>
        <w:t>3</w:t>
      </w:r>
      <w:r w:rsidR="002321AA" w:rsidRPr="000F1386">
        <w:rPr>
          <w:rFonts w:ascii="Arial" w:hAnsi="Arial" w:cs="Arial"/>
          <w:sz w:val="20"/>
          <w:szCs w:val="20"/>
        </w:rPr>
        <w:fldChar w:fldCharType="end"/>
      </w:r>
      <w:r w:rsidR="002321AA" w:rsidRPr="009C088B">
        <w:rPr>
          <w:rFonts w:ascii="Arial" w:hAnsi="Arial" w:cs="Arial"/>
          <w:sz w:val="20"/>
          <w:szCs w:val="20"/>
        </w:rPr>
        <w:t>) of all species in a community minus the present maximum summertime SST</w:t>
      </w:r>
      <w:r w:rsidR="002321AA">
        <w:rPr>
          <w:rFonts w:ascii="Arial" w:hAnsi="Arial" w:cs="Arial"/>
          <w:sz w:val="20"/>
          <w:szCs w:val="20"/>
        </w:rPr>
        <w:t>; it is an estimate of how far on average community inhabitants are from their thermal maxima</w:t>
      </w:r>
      <w:r w:rsidR="00FC2EC4" w:rsidRPr="000F1386">
        <w:rPr>
          <w:rFonts w:ascii="Arial" w:hAnsi="Arial" w:cs="Arial"/>
          <w:sz w:val="20"/>
          <w:szCs w:val="20"/>
        </w:rPr>
        <w:fldChar w:fldCharType="begin" w:fldLock="1"/>
      </w:r>
      <w:r w:rsidR="007D6E57">
        <w:rPr>
          <w:rFonts w:ascii="Arial" w:hAnsi="Arial" w:cs="Arial"/>
          <w:sz w:val="20"/>
          <w:szCs w:val="20"/>
        </w:rPr>
        <w:instrText>ADDIN CSL_CITATION { "citationID" : "2bOjNQmE",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00FC2EC4" w:rsidRPr="000F1386">
        <w:rPr>
          <w:rFonts w:ascii="Arial" w:hAnsi="Arial" w:cs="Arial"/>
          <w:sz w:val="20"/>
          <w:szCs w:val="20"/>
        </w:rPr>
        <w:fldChar w:fldCharType="separate"/>
      </w:r>
      <w:r w:rsidR="00011E93" w:rsidRPr="00011E93">
        <w:rPr>
          <w:rFonts w:ascii="Arial" w:hAnsi="Arial" w:cs="Arial"/>
          <w:noProof/>
          <w:sz w:val="20"/>
          <w:vertAlign w:val="superscript"/>
        </w:rPr>
        <w:t>3</w:t>
      </w:r>
      <w:r w:rsidR="00FC2EC4" w:rsidRPr="000F1386">
        <w:rPr>
          <w:rFonts w:ascii="Arial" w:hAnsi="Arial" w:cs="Arial"/>
          <w:sz w:val="20"/>
          <w:szCs w:val="20"/>
        </w:rPr>
        <w:fldChar w:fldCharType="end"/>
      </w:r>
      <w:r w:rsidR="00FC2EC4">
        <w:rPr>
          <w:rFonts w:ascii="Arial" w:hAnsi="Arial" w:cs="Arial"/>
          <w:color w:val="1A1A1A"/>
          <w:sz w:val="20"/>
          <w:szCs w:val="20"/>
        </w:rPr>
        <w:t xml:space="preserve">. </w:t>
      </w:r>
      <w:r w:rsidR="00F4069D">
        <w:rPr>
          <w:rFonts w:ascii="Arial" w:hAnsi="Arial" w:cs="Arial"/>
          <w:sz w:val="20"/>
          <w:szCs w:val="20"/>
        </w:rPr>
        <w:t xml:space="preserve">Note that the latitudinal extents differ in the top and bottom panels due to a lack of data at high latitudes in the RLS data. </w:t>
      </w:r>
      <w:r w:rsidR="00E14D51">
        <w:rPr>
          <w:rFonts w:ascii="Arial" w:hAnsi="Arial" w:cs="Arial"/>
          <w:color w:val="1A1A1A"/>
          <w:sz w:val="20"/>
          <w:szCs w:val="20"/>
        </w:rPr>
        <w:t>T</w:t>
      </w:r>
      <w:r w:rsidR="005E57D9">
        <w:rPr>
          <w:rFonts w:ascii="Arial" w:hAnsi="Arial" w:cs="Arial"/>
          <w:color w:val="1A1A1A"/>
          <w:sz w:val="20"/>
          <w:szCs w:val="20"/>
        </w:rPr>
        <w:t xml:space="preserve">he </w:t>
      </w:r>
      <w:r w:rsidR="00FA28B8">
        <w:rPr>
          <w:rFonts w:ascii="Arial" w:hAnsi="Arial" w:cs="Arial"/>
          <w:color w:val="1A1A1A"/>
          <w:sz w:val="20"/>
          <w:szCs w:val="20"/>
        </w:rPr>
        <w:t xml:space="preserve">geographic pattern for </w:t>
      </w:r>
      <w:r w:rsidR="00E00D9A">
        <w:rPr>
          <w:rFonts w:ascii="Arial" w:hAnsi="Arial" w:cs="Arial"/>
          <w:sz w:val="20"/>
          <w:szCs w:val="20"/>
        </w:rPr>
        <w:t>CTSM emergence (</w:t>
      </w:r>
      <w:del w:id="248" w:author="John Bruno" w:date="2017-12-20T16:24:00Z">
        <w:r w:rsidR="00E00D9A" w:rsidDel="0042149F">
          <w:rPr>
            <w:rFonts w:ascii="Arial" w:hAnsi="Arial" w:cs="Arial"/>
            <w:sz w:val="20"/>
            <w:szCs w:val="20"/>
          </w:rPr>
          <w:delText>C</w:delText>
        </w:r>
      </w:del>
      <w:ins w:id="249" w:author="John Bruno" w:date="2017-12-20T16:24:00Z">
        <w:r w:rsidR="0042149F">
          <w:rPr>
            <w:rFonts w:ascii="Arial" w:hAnsi="Arial" w:cs="Arial"/>
            <w:sz w:val="20"/>
            <w:szCs w:val="20"/>
          </w:rPr>
          <w:t>c</w:t>
        </w:r>
      </w:ins>
      <w:r w:rsidR="00E00D9A">
        <w:rPr>
          <w:rFonts w:ascii="Arial" w:hAnsi="Arial" w:cs="Arial"/>
          <w:sz w:val="20"/>
          <w:szCs w:val="20"/>
        </w:rPr>
        <w:t>)</w:t>
      </w:r>
      <w:r w:rsidR="00E14D51">
        <w:rPr>
          <w:rFonts w:ascii="Arial" w:hAnsi="Arial" w:cs="Arial"/>
          <w:color w:val="1A1A1A"/>
          <w:sz w:val="20"/>
          <w:szCs w:val="20"/>
        </w:rPr>
        <w:t xml:space="preserve"> </w:t>
      </w:r>
      <w:r w:rsidR="00FA28B8">
        <w:rPr>
          <w:rFonts w:ascii="Arial" w:hAnsi="Arial" w:cs="Arial"/>
          <w:color w:val="1A1A1A"/>
          <w:sz w:val="20"/>
          <w:szCs w:val="20"/>
        </w:rPr>
        <w:t xml:space="preserve">is largely driven by the inherent differences among latitudes in the </w:t>
      </w:r>
      <w:r w:rsidR="00C32FD3">
        <w:rPr>
          <w:rFonts w:ascii="Arial" w:hAnsi="Arial" w:cs="Arial"/>
          <w:color w:val="1A1A1A"/>
          <w:sz w:val="20"/>
          <w:szCs w:val="20"/>
        </w:rPr>
        <w:t>CTSM</w:t>
      </w:r>
      <w:r w:rsidR="00FA28B8" w:rsidRPr="000F1386">
        <w:rPr>
          <w:rFonts w:ascii="Arial" w:hAnsi="Arial" w:cs="Arial"/>
          <w:sz w:val="20"/>
          <w:szCs w:val="20"/>
        </w:rPr>
        <w:fldChar w:fldCharType="begin" w:fldLock="1"/>
      </w:r>
      <w:r w:rsidR="007D6E57">
        <w:rPr>
          <w:rFonts w:ascii="Arial" w:hAnsi="Arial" w:cs="Arial"/>
          <w:sz w:val="20"/>
          <w:szCs w:val="20"/>
        </w:rPr>
        <w:instrText>ADDIN CSL_CITATION { "citationID" : "2bOjNQmE",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00FA28B8" w:rsidRPr="000F1386">
        <w:rPr>
          <w:rFonts w:ascii="Arial" w:hAnsi="Arial" w:cs="Arial"/>
          <w:sz w:val="20"/>
          <w:szCs w:val="20"/>
        </w:rPr>
        <w:fldChar w:fldCharType="separate"/>
      </w:r>
      <w:r w:rsidR="00011E93" w:rsidRPr="00011E93">
        <w:rPr>
          <w:rFonts w:ascii="Arial" w:hAnsi="Arial" w:cs="Arial"/>
          <w:noProof/>
          <w:sz w:val="20"/>
          <w:vertAlign w:val="superscript"/>
        </w:rPr>
        <w:t>3</w:t>
      </w:r>
      <w:r w:rsidR="00FA28B8" w:rsidRPr="000F1386">
        <w:rPr>
          <w:rFonts w:ascii="Arial" w:hAnsi="Arial" w:cs="Arial"/>
          <w:sz w:val="20"/>
          <w:szCs w:val="20"/>
        </w:rPr>
        <w:fldChar w:fldCharType="end"/>
      </w:r>
      <w:r w:rsidR="001B1EA0">
        <w:rPr>
          <w:rFonts w:ascii="Arial" w:hAnsi="Arial" w:cs="Arial"/>
          <w:sz w:val="20"/>
          <w:szCs w:val="20"/>
        </w:rPr>
        <w:t xml:space="preserve"> (</w:t>
      </w:r>
      <w:del w:id="250" w:author="John Bruno" w:date="2017-12-20T16:24:00Z">
        <w:r w:rsidR="00C32FD3" w:rsidDel="0042149F">
          <w:rPr>
            <w:rFonts w:ascii="Arial" w:hAnsi="Arial" w:cs="Arial"/>
            <w:sz w:val="20"/>
            <w:szCs w:val="20"/>
          </w:rPr>
          <w:delText>D</w:delText>
        </w:r>
      </w:del>
      <w:ins w:id="251" w:author="John Bruno" w:date="2017-12-20T16:24:00Z">
        <w:r w:rsidR="0042149F">
          <w:rPr>
            <w:rFonts w:ascii="Arial" w:hAnsi="Arial" w:cs="Arial"/>
            <w:sz w:val="20"/>
            <w:szCs w:val="20"/>
          </w:rPr>
          <w:t>d</w:t>
        </w:r>
      </w:ins>
      <w:r w:rsidR="008E6806">
        <w:rPr>
          <w:rFonts w:ascii="Arial" w:hAnsi="Arial" w:cs="Arial"/>
          <w:sz w:val="20"/>
          <w:szCs w:val="20"/>
        </w:rPr>
        <w:t xml:space="preserve">, plotted as </w:t>
      </w:r>
      <w:r w:rsidR="00F13A48" w:rsidRPr="00BF5917">
        <w:rPr>
          <w:rFonts w:ascii="Arial" w:hAnsi="Arial" w:cs="Arial"/>
          <w:color w:val="1A1A1A"/>
          <w:sz w:val="20"/>
          <w:szCs w:val="20"/>
        </w:rPr>
        <w:t>°C</w:t>
      </w:r>
      <w:r w:rsidR="00F81F94">
        <w:rPr>
          <w:rFonts w:ascii="Arial" w:hAnsi="Arial" w:cs="Arial"/>
          <w:sz w:val="20"/>
          <w:szCs w:val="20"/>
        </w:rPr>
        <w:t>)</w:t>
      </w:r>
      <w:r w:rsidR="00D85FB1">
        <w:rPr>
          <w:rFonts w:ascii="Arial" w:hAnsi="Arial" w:cs="Arial"/>
          <w:sz w:val="20"/>
          <w:szCs w:val="20"/>
        </w:rPr>
        <w:t>, which is substantially greater for higher latitude ecoregions</w:t>
      </w:r>
      <w:r w:rsidR="00F921A9">
        <w:rPr>
          <w:rFonts w:ascii="Arial" w:hAnsi="Arial" w:cs="Arial"/>
          <w:sz w:val="20"/>
          <w:szCs w:val="20"/>
        </w:rPr>
        <w:t>.</w:t>
      </w:r>
    </w:p>
    <w:p w14:paraId="29ECA271" w14:textId="61116567" w:rsidR="0050482F" w:rsidRDefault="0050482F" w:rsidP="00694E2B">
      <w:pPr>
        <w:widowControl w:val="0"/>
        <w:autoSpaceDE w:val="0"/>
        <w:autoSpaceDN w:val="0"/>
        <w:adjustRightInd w:val="0"/>
        <w:spacing w:after="240" w:line="480" w:lineRule="auto"/>
        <w:rPr>
          <w:rFonts w:ascii="Arial" w:hAnsi="Arial" w:cs="Arial"/>
          <w:b/>
          <w:sz w:val="20"/>
          <w:szCs w:val="20"/>
        </w:rPr>
      </w:pPr>
    </w:p>
    <w:p w14:paraId="2F38D641" w14:textId="6C3FADE5" w:rsidR="001A39AE" w:rsidRDefault="005D1562" w:rsidP="00694E2B">
      <w:pPr>
        <w:widowControl w:val="0"/>
        <w:autoSpaceDE w:val="0"/>
        <w:autoSpaceDN w:val="0"/>
        <w:adjustRightInd w:val="0"/>
        <w:spacing w:after="240" w:line="480" w:lineRule="auto"/>
        <w:rPr>
          <w:rFonts w:ascii="Arial" w:eastAsia="Times New Roman" w:hAnsi="Arial" w:cs="Arial"/>
          <w:color w:val="000000"/>
          <w:sz w:val="20"/>
          <w:szCs w:val="20"/>
          <w:shd w:val="clear" w:color="auto" w:fill="FFFFFF"/>
        </w:rPr>
      </w:pPr>
      <w:r w:rsidRPr="008A1CC3">
        <w:rPr>
          <w:rFonts w:ascii="Arial" w:hAnsi="Arial" w:cs="Arial"/>
          <w:b/>
          <w:noProof/>
          <w:sz w:val="20"/>
          <w:szCs w:val="20"/>
        </w:rPr>
        <w:drawing>
          <wp:inline distT="0" distB="0" distL="0" distR="0" wp14:anchorId="3564C4D0" wp14:editId="0B10913F">
            <wp:extent cx="7653826" cy="4578394"/>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emap2050_mpa.jpg"/>
                    <pic:cNvPicPr/>
                  </pic:nvPicPr>
                  <pic:blipFill>
                    <a:blip r:embed="rId11">
                      <a:extLst>
                        <a:ext uri="{28A0092B-C50C-407E-A947-70E740481C1C}">
                          <a14:useLocalDpi xmlns:a14="http://schemas.microsoft.com/office/drawing/2010/main" val="0"/>
                        </a:ext>
                      </a:extLst>
                    </a:blip>
                    <a:stretch>
                      <a:fillRect/>
                    </a:stretch>
                  </pic:blipFill>
                  <pic:spPr>
                    <a:xfrm>
                      <a:off x="0" y="0"/>
                      <a:ext cx="7649711" cy="4575933"/>
                    </a:xfrm>
                    <a:prstGeom prst="rect">
                      <a:avLst/>
                    </a:prstGeom>
                  </pic:spPr>
                </pic:pic>
              </a:graphicData>
            </a:graphic>
          </wp:inline>
        </w:drawing>
      </w:r>
      <w:r w:rsidR="00E17025" w:rsidRPr="00E17025">
        <w:rPr>
          <w:rFonts w:ascii="Arial" w:hAnsi="Arial" w:cs="Arial"/>
          <w:b/>
          <w:sz w:val="20"/>
          <w:szCs w:val="20"/>
        </w:rPr>
        <w:t xml:space="preserve"> </w:t>
      </w:r>
      <w:r w:rsidR="00E17025" w:rsidRPr="0074521D">
        <w:rPr>
          <w:rFonts w:ascii="Arial" w:hAnsi="Arial" w:cs="Arial"/>
          <w:b/>
          <w:sz w:val="20"/>
          <w:szCs w:val="20"/>
        </w:rPr>
        <w:t xml:space="preserve">Figure </w:t>
      </w:r>
      <w:r w:rsidR="00E17025">
        <w:rPr>
          <w:rFonts w:ascii="Arial" w:hAnsi="Arial" w:cs="Arial"/>
          <w:b/>
          <w:sz w:val="20"/>
          <w:szCs w:val="20"/>
        </w:rPr>
        <w:t>3</w:t>
      </w:r>
      <w:r w:rsidR="00E17025" w:rsidRPr="0074521D">
        <w:rPr>
          <w:rFonts w:ascii="Arial" w:hAnsi="Arial" w:cs="Arial"/>
          <w:b/>
          <w:sz w:val="20"/>
          <w:szCs w:val="20"/>
        </w:rPr>
        <w:t xml:space="preserve">. Spatial distribution of temporary </w:t>
      </w:r>
      <w:proofErr w:type="spellStart"/>
      <w:r w:rsidR="00E17025" w:rsidRPr="0074521D">
        <w:rPr>
          <w:rFonts w:ascii="Arial" w:hAnsi="Arial" w:cs="Arial"/>
          <w:b/>
          <w:sz w:val="20"/>
          <w:szCs w:val="20"/>
        </w:rPr>
        <w:t>refugia</w:t>
      </w:r>
      <w:proofErr w:type="spellEnd"/>
      <w:r w:rsidR="00E17025" w:rsidRPr="0074521D">
        <w:rPr>
          <w:rFonts w:ascii="Arial" w:hAnsi="Arial" w:cs="Arial"/>
          <w:b/>
          <w:sz w:val="20"/>
          <w:szCs w:val="20"/>
        </w:rPr>
        <w:t xml:space="preserve"> from climate change and current cov</w:t>
      </w:r>
      <w:r w:rsidR="00E17025">
        <w:rPr>
          <w:rFonts w:ascii="Arial" w:hAnsi="Arial" w:cs="Arial"/>
          <w:b/>
          <w:sz w:val="20"/>
          <w:szCs w:val="20"/>
        </w:rPr>
        <w:t>erage of Marine Protected Areas</w:t>
      </w:r>
      <w:r w:rsidR="00855D2B" w:rsidRPr="003F7627">
        <w:rPr>
          <w:rFonts w:ascii="Arial" w:hAnsi="Arial" w:cs="Arial"/>
          <w:b/>
          <w:sz w:val="20"/>
          <w:szCs w:val="20"/>
        </w:rPr>
        <w:t xml:space="preserve">. </w:t>
      </w:r>
      <w:r w:rsidR="00855D2B" w:rsidRPr="003F7627">
        <w:rPr>
          <w:rFonts w:ascii="Arial" w:hAnsi="Arial" w:cs="Arial"/>
          <w:sz w:val="20"/>
          <w:szCs w:val="20"/>
        </w:rPr>
        <w:t>Areas of the ocean for which SST</w:t>
      </w:r>
      <w:r w:rsidR="003F7627" w:rsidRPr="003F7627">
        <w:rPr>
          <w:rFonts w:ascii="Arial" w:hAnsi="Arial" w:cs="Arial"/>
          <w:sz w:val="20"/>
          <w:szCs w:val="20"/>
        </w:rPr>
        <w:t xml:space="preserve"> (</w:t>
      </w:r>
      <w:r w:rsidR="00D90638">
        <w:rPr>
          <w:rFonts w:ascii="Arial" w:hAnsi="Arial" w:cs="Arial"/>
          <w:sz w:val="20"/>
          <w:szCs w:val="20"/>
        </w:rPr>
        <w:t>orange</w:t>
      </w:r>
      <w:r w:rsidR="003F7627" w:rsidRPr="003F7627">
        <w:rPr>
          <w:rFonts w:ascii="Arial" w:hAnsi="Arial" w:cs="Arial"/>
          <w:sz w:val="20"/>
          <w:szCs w:val="20"/>
        </w:rPr>
        <w:t>)</w:t>
      </w:r>
      <w:r w:rsidR="00855D2B" w:rsidRPr="003F7627">
        <w:rPr>
          <w:rFonts w:ascii="Arial" w:hAnsi="Arial" w:cs="Arial"/>
          <w:sz w:val="20"/>
          <w:szCs w:val="20"/>
        </w:rPr>
        <w:t xml:space="preserve">, oxygen concentration </w:t>
      </w:r>
      <w:r w:rsidR="003F7627" w:rsidRPr="003F7627">
        <w:rPr>
          <w:rFonts w:ascii="Arial" w:hAnsi="Arial" w:cs="Arial"/>
          <w:sz w:val="20"/>
          <w:szCs w:val="20"/>
        </w:rPr>
        <w:t>(</w:t>
      </w:r>
      <w:r w:rsidR="00D90638">
        <w:rPr>
          <w:rFonts w:ascii="Arial" w:hAnsi="Arial" w:cs="Arial"/>
          <w:sz w:val="20"/>
          <w:szCs w:val="20"/>
        </w:rPr>
        <w:t>lilac</w:t>
      </w:r>
      <w:r w:rsidR="003F7627" w:rsidRPr="003F7627">
        <w:rPr>
          <w:rFonts w:ascii="Arial" w:hAnsi="Arial" w:cs="Arial"/>
          <w:sz w:val="20"/>
          <w:szCs w:val="20"/>
        </w:rPr>
        <w:t xml:space="preserve">), </w:t>
      </w:r>
      <w:r w:rsidR="00855D2B" w:rsidRPr="003F7627">
        <w:rPr>
          <w:rFonts w:ascii="Arial" w:hAnsi="Arial" w:cs="Arial"/>
          <w:sz w:val="20"/>
          <w:szCs w:val="20"/>
        </w:rPr>
        <w:t xml:space="preserve">and both </w:t>
      </w:r>
      <w:del w:id="252" w:author="John Bruno" w:date="2017-12-20T17:24:00Z">
        <w:r w:rsidR="00855D2B" w:rsidRPr="003F7627" w:rsidDel="00E92856">
          <w:rPr>
            <w:rFonts w:ascii="Arial" w:hAnsi="Arial" w:cs="Arial"/>
            <w:sz w:val="20"/>
            <w:szCs w:val="20"/>
          </w:rPr>
          <w:delText xml:space="preserve">factors </w:delText>
        </w:r>
      </w:del>
      <w:ins w:id="253" w:author="John Bruno" w:date="2017-12-20T17:24:00Z">
        <w:r w:rsidR="00E92856">
          <w:rPr>
            <w:rFonts w:ascii="Arial" w:hAnsi="Arial" w:cs="Arial"/>
            <w:sz w:val="20"/>
            <w:szCs w:val="20"/>
          </w:rPr>
          <w:t>variables</w:t>
        </w:r>
        <w:r w:rsidR="00E92856" w:rsidRPr="003F7627">
          <w:rPr>
            <w:rFonts w:ascii="Arial" w:hAnsi="Arial" w:cs="Arial"/>
            <w:sz w:val="20"/>
            <w:szCs w:val="20"/>
          </w:rPr>
          <w:t xml:space="preserve"> </w:t>
        </w:r>
      </w:ins>
      <w:r w:rsidR="003F7627" w:rsidRPr="003F7627">
        <w:rPr>
          <w:rFonts w:ascii="Arial" w:hAnsi="Arial" w:cs="Arial"/>
          <w:sz w:val="20"/>
          <w:szCs w:val="20"/>
        </w:rPr>
        <w:t xml:space="preserve">(red) </w:t>
      </w:r>
      <w:r w:rsidR="00855D2B" w:rsidRPr="00C27838">
        <w:rPr>
          <w:rFonts w:ascii="Arial" w:hAnsi="Arial" w:cs="Arial"/>
          <w:sz w:val="20"/>
          <w:szCs w:val="20"/>
        </w:rPr>
        <w:t>emerge</w:t>
      </w:r>
      <w:r w:rsidR="00855D2B" w:rsidRPr="003F7627">
        <w:rPr>
          <w:rFonts w:ascii="Arial" w:hAnsi="Arial" w:cs="Arial"/>
          <w:sz w:val="20"/>
          <w:szCs w:val="20"/>
        </w:rPr>
        <w:t xml:space="preserve"> after 205</w:t>
      </w:r>
      <w:r w:rsidR="003F7627" w:rsidRPr="003F7627">
        <w:rPr>
          <w:rFonts w:ascii="Arial" w:hAnsi="Arial" w:cs="Arial"/>
          <w:sz w:val="20"/>
          <w:szCs w:val="20"/>
        </w:rPr>
        <w:t xml:space="preserve">0 for RCP 8.5 (top panel) and 4.5 (bottom panel). </w:t>
      </w:r>
      <w:r>
        <w:rPr>
          <w:rFonts w:ascii="Arial" w:hAnsi="Arial" w:cs="Arial"/>
          <w:sz w:val="20"/>
          <w:szCs w:val="20"/>
        </w:rPr>
        <w:t xml:space="preserve">MPAs are outlined in black. </w:t>
      </w:r>
    </w:p>
    <w:p w14:paraId="423242C5" w14:textId="77777777" w:rsidR="001A39AE" w:rsidRPr="003F7627" w:rsidRDefault="001A39AE" w:rsidP="00694E2B">
      <w:pPr>
        <w:widowControl w:val="0"/>
        <w:autoSpaceDE w:val="0"/>
        <w:autoSpaceDN w:val="0"/>
        <w:adjustRightInd w:val="0"/>
        <w:spacing w:after="240" w:line="480" w:lineRule="auto"/>
        <w:rPr>
          <w:rFonts w:ascii="Arial" w:hAnsi="Arial" w:cs="Arial"/>
          <w:sz w:val="20"/>
          <w:szCs w:val="20"/>
        </w:rPr>
      </w:pPr>
    </w:p>
    <w:p w14:paraId="5A21CFCD" w14:textId="77777777" w:rsidR="00345A87" w:rsidRDefault="00345A87" w:rsidP="00694E2B">
      <w:pPr>
        <w:widowControl w:val="0"/>
        <w:autoSpaceDE w:val="0"/>
        <w:autoSpaceDN w:val="0"/>
        <w:adjustRightInd w:val="0"/>
        <w:spacing w:after="240" w:line="480" w:lineRule="auto"/>
        <w:rPr>
          <w:rFonts w:ascii="Arial" w:hAnsi="Arial" w:cs="Arial"/>
          <w:b/>
          <w:sz w:val="20"/>
          <w:szCs w:val="20"/>
        </w:rPr>
      </w:pPr>
    </w:p>
    <w:p w14:paraId="1CACA319" w14:textId="77777777" w:rsidR="00345A87" w:rsidRDefault="00345A87" w:rsidP="00694E2B">
      <w:pPr>
        <w:widowControl w:val="0"/>
        <w:autoSpaceDE w:val="0"/>
        <w:autoSpaceDN w:val="0"/>
        <w:adjustRightInd w:val="0"/>
        <w:spacing w:after="240" w:line="480" w:lineRule="auto"/>
        <w:rPr>
          <w:rFonts w:ascii="Arial" w:hAnsi="Arial" w:cs="Arial"/>
          <w:b/>
          <w:sz w:val="20"/>
          <w:szCs w:val="20"/>
        </w:rPr>
      </w:pPr>
    </w:p>
    <w:p w14:paraId="25033AD1" w14:textId="514D677B" w:rsidR="00114786" w:rsidRPr="009B3409" w:rsidRDefault="001003E3" w:rsidP="00FC65D5">
      <w:pPr>
        <w:rPr>
          <w:rFonts w:ascii="Arial" w:hAnsi="Arial" w:cs="Arial"/>
          <w:b/>
          <w:sz w:val="20"/>
          <w:szCs w:val="20"/>
        </w:rPr>
      </w:pPr>
      <w:r>
        <w:rPr>
          <w:rFonts w:ascii="Arial" w:hAnsi="Arial" w:cs="Arial"/>
          <w:b/>
          <w:sz w:val="20"/>
          <w:szCs w:val="20"/>
        </w:rPr>
        <w:br w:type="page"/>
      </w:r>
      <w:commentRangeStart w:id="254"/>
      <w:r w:rsidR="00114786" w:rsidRPr="009B3409">
        <w:rPr>
          <w:rFonts w:ascii="Arial" w:hAnsi="Arial" w:cs="Arial"/>
          <w:b/>
          <w:sz w:val="20"/>
          <w:szCs w:val="20"/>
        </w:rPr>
        <w:lastRenderedPageBreak/>
        <w:t>Methods</w:t>
      </w:r>
      <w:commentRangeEnd w:id="254"/>
      <w:r w:rsidR="001D6A61">
        <w:rPr>
          <w:rStyle w:val="CommentReference"/>
          <w:rFonts w:asciiTheme="minorHAnsi" w:hAnsiTheme="minorHAnsi" w:cstheme="minorBidi"/>
        </w:rPr>
        <w:commentReference w:id="254"/>
      </w:r>
    </w:p>
    <w:p w14:paraId="39732028" w14:textId="77777777" w:rsidR="009B3409" w:rsidRPr="009B3409" w:rsidRDefault="009B3409">
      <w:pPr>
        <w:spacing w:line="480" w:lineRule="auto"/>
        <w:rPr>
          <w:rFonts w:ascii="Arial" w:hAnsi="Arial" w:cs="Arial"/>
          <w:b/>
          <w:sz w:val="20"/>
          <w:szCs w:val="20"/>
        </w:rPr>
        <w:pPrChange w:id="255" w:author="John Bruno" w:date="2018-01-04T13:08:00Z">
          <w:pPr/>
        </w:pPrChange>
      </w:pPr>
    </w:p>
    <w:p w14:paraId="1C86A31B" w14:textId="3CF79A15" w:rsidR="00D42F59" w:rsidRPr="00112F6A" w:rsidRDefault="00C3570E" w:rsidP="00112F6A">
      <w:pPr>
        <w:spacing w:line="480" w:lineRule="auto"/>
        <w:rPr>
          <w:rFonts w:eastAsia="Times New Roman"/>
          <w:rPrChange w:id="256" w:author="John Bruno" w:date="2018-01-04T13:07:00Z">
            <w:rPr>
              <w:rFonts w:ascii="Arial" w:hAnsi="Arial" w:cs="Arial"/>
              <w:sz w:val="20"/>
              <w:szCs w:val="20"/>
            </w:rPr>
          </w:rPrChange>
        </w:rPr>
      </w:pPr>
      <w:r w:rsidRPr="00C3570E">
        <w:rPr>
          <w:rFonts w:ascii="Arial" w:hAnsi="Arial" w:cs="Arial"/>
          <w:b/>
          <w:i/>
          <w:sz w:val="20"/>
          <w:szCs w:val="20"/>
        </w:rPr>
        <w:t>Projected temperature values</w:t>
      </w:r>
      <w:r>
        <w:rPr>
          <w:rFonts w:ascii="Arial" w:hAnsi="Arial" w:cs="Arial"/>
          <w:sz w:val="20"/>
          <w:szCs w:val="20"/>
        </w:rPr>
        <w:t xml:space="preserve">: </w:t>
      </w:r>
      <w:r w:rsidR="002848ED" w:rsidRPr="009B3409">
        <w:rPr>
          <w:rFonts w:ascii="Arial" w:hAnsi="Arial" w:cs="Arial"/>
          <w:sz w:val="20"/>
          <w:szCs w:val="20"/>
        </w:rPr>
        <w:t xml:space="preserve">Sea Surface Temperature (SST) data were </w:t>
      </w:r>
      <w:r w:rsidR="00604F04">
        <w:rPr>
          <w:rFonts w:ascii="Arial" w:hAnsi="Arial" w:cs="Arial"/>
          <w:sz w:val="20"/>
          <w:szCs w:val="20"/>
        </w:rPr>
        <w:t>obtained</w:t>
      </w:r>
      <w:r w:rsidR="002848ED" w:rsidRPr="009B3409">
        <w:rPr>
          <w:rFonts w:ascii="Arial" w:hAnsi="Arial" w:cs="Arial"/>
          <w:sz w:val="20"/>
          <w:szCs w:val="20"/>
        </w:rPr>
        <w:t xml:space="preserve"> from CMIP5 climate ensembles for both RCP</w:t>
      </w:r>
      <w:r w:rsidR="00604F04">
        <w:rPr>
          <w:rFonts w:ascii="Arial" w:hAnsi="Arial" w:cs="Arial"/>
          <w:sz w:val="20"/>
          <w:szCs w:val="20"/>
        </w:rPr>
        <w:t xml:space="preserve"> </w:t>
      </w:r>
      <w:r w:rsidR="002848ED" w:rsidRPr="009B3409">
        <w:rPr>
          <w:rFonts w:ascii="Arial" w:hAnsi="Arial" w:cs="Arial"/>
          <w:sz w:val="20"/>
          <w:szCs w:val="20"/>
        </w:rPr>
        <w:t xml:space="preserve">4.5 </w:t>
      </w:r>
      <w:r w:rsidR="00A36629" w:rsidRPr="009B3409">
        <w:rPr>
          <w:rFonts w:ascii="Arial" w:hAnsi="Arial" w:cs="Arial"/>
          <w:sz w:val="20"/>
          <w:szCs w:val="20"/>
        </w:rPr>
        <w:t>an</w:t>
      </w:r>
      <w:r w:rsidR="002848ED" w:rsidRPr="009B3409">
        <w:rPr>
          <w:rFonts w:ascii="Arial" w:hAnsi="Arial" w:cs="Arial"/>
          <w:sz w:val="20"/>
          <w:szCs w:val="20"/>
        </w:rPr>
        <w:t>d RCP</w:t>
      </w:r>
      <w:r w:rsidR="00604F04">
        <w:rPr>
          <w:rFonts w:ascii="Arial" w:hAnsi="Arial" w:cs="Arial"/>
          <w:sz w:val="20"/>
          <w:szCs w:val="20"/>
        </w:rPr>
        <w:t xml:space="preserve"> </w:t>
      </w:r>
      <w:r w:rsidR="002848ED" w:rsidRPr="009B3409">
        <w:rPr>
          <w:rFonts w:ascii="Arial" w:hAnsi="Arial" w:cs="Arial"/>
          <w:sz w:val="20"/>
          <w:szCs w:val="20"/>
        </w:rPr>
        <w:t>8.</w:t>
      </w:r>
      <w:r w:rsidR="00D971A6" w:rsidRPr="009B3409">
        <w:rPr>
          <w:rFonts w:ascii="Arial" w:hAnsi="Arial" w:cs="Arial"/>
          <w:sz w:val="20"/>
          <w:szCs w:val="20"/>
        </w:rPr>
        <w:t>5</w:t>
      </w:r>
      <w:r w:rsidR="00A36629" w:rsidRPr="009B3409">
        <w:rPr>
          <w:rFonts w:ascii="Arial" w:hAnsi="Arial" w:cs="Arial"/>
          <w:sz w:val="20"/>
          <w:szCs w:val="20"/>
        </w:rPr>
        <w:t xml:space="preserve"> </w:t>
      </w:r>
      <w:r w:rsidR="002848ED" w:rsidRPr="009B3409">
        <w:rPr>
          <w:rFonts w:ascii="Arial" w:hAnsi="Arial" w:cs="Arial"/>
          <w:sz w:val="20"/>
          <w:szCs w:val="20"/>
        </w:rPr>
        <w:t>at a spatial resolution of 1x1</w:t>
      </w:r>
      <w:del w:id="257" w:author="John Bruno" w:date="2017-12-20T14:56:00Z">
        <w:r w:rsidR="002848ED" w:rsidRPr="009B3409" w:rsidDel="00EC7962">
          <w:rPr>
            <w:rFonts w:ascii="Arial" w:hAnsi="Arial" w:cs="Arial"/>
            <w:sz w:val="20"/>
            <w:szCs w:val="20"/>
          </w:rPr>
          <w:delText xml:space="preserve"> </w:delText>
        </w:r>
      </w:del>
      <w:ins w:id="258" w:author="John Bruno" w:date="2017-12-20T14:56:00Z">
        <w:r w:rsidR="00EC7962" w:rsidRPr="00617764">
          <w:rPr>
            <w:rFonts w:ascii="Arial" w:hAnsi="Arial" w:cs="Arial"/>
            <w:color w:val="1A1A1A"/>
            <w:sz w:val="20"/>
            <w:szCs w:val="20"/>
          </w:rPr>
          <w:t>°</w:t>
        </w:r>
      </w:ins>
      <w:ins w:id="259" w:author="John Bruno" w:date="2018-01-04T13:06:00Z">
        <w:r w:rsidR="00C460F9">
          <w:rPr>
            <w:rFonts w:ascii="Arial" w:hAnsi="Arial" w:cs="Arial"/>
            <w:color w:val="1A1A1A"/>
            <w:sz w:val="20"/>
            <w:szCs w:val="20"/>
          </w:rPr>
          <w:t xml:space="preserve"> (archived </w:t>
        </w:r>
      </w:ins>
      <w:ins w:id="260" w:author="John Bruno" w:date="2018-01-04T13:07:00Z">
        <w:r w:rsidR="00112F6A">
          <w:rPr>
            <w:rFonts w:ascii="Arial" w:hAnsi="Arial" w:cs="Arial"/>
            <w:color w:val="1A1A1A"/>
            <w:sz w:val="20"/>
            <w:szCs w:val="20"/>
          </w:rPr>
          <w:t xml:space="preserve">by the Earth System Grid Federation </w:t>
        </w:r>
      </w:ins>
      <w:ins w:id="261" w:author="John Bruno" w:date="2018-01-04T13:06:00Z">
        <w:r w:rsidR="00C460F9">
          <w:rPr>
            <w:rFonts w:ascii="Arial" w:hAnsi="Arial" w:cs="Arial"/>
            <w:color w:val="1A1A1A"/>
            <w:sz w:val="20"/>
            <w:szCs w:val="20"/>
          </w:rPr>
          <w:t xml:space="preserve">at: </w:t>
        </w:r>
        <w:r w:rsidR="00C460F9" w:rsidRPr="00C07688">
          <w:rPr>
            <w:rFonts w:ascii="Helvetica" w:hAnsi="Helvetica"/>
            <w:sz w:val="21"/>
            <w:szCs w:val="21"/>
          </w:rPr>
          <w:fldChar w:fldCharType="begin"/>
        </w:r>
        <w:r w:rsidR="00C460F9" w:rsidRPr="00C07688">
          <w:rPr>
            <w:rFonts w:ascii="Helvetica" w:hAnsi="Helvetica"/>
            <w:sz w:val="21"/>
            <w:szCs w:val="21"/>
          </w:rPr>
          <w:instrText xml:space="preserve"> HYPERLINK "http://pcmdi9.llnl.gov" </w:instrText>
        </w:r>
        <w:r w:rsidR="00C460F9" w:rsidRPr="00C07688">
          <w:rPr>
            <w:rFonts w:ascii="Helvetica" w:hAnsi="Helvetica"/>
            <w:sz w:val="21"/>
            <w:szCs w:val="21"/>
          </w:rPr>
          <w:fldChar w:fldCharType="separate"/>
        </w:r>
        <w:r w:rsidR="00C460F9" w:rsidRPr="00C07688">
          <w:rPr>
            <w:rFonts w:ascii="Helvetica" w:eastAsia="Times New Roman" w:hAnsi="Helvetica"/>
            <w:color w:val="0000FF"/>
            <w:sz w:val="21"/>
            <w:szCs w:val="21"/>
            <w:u w:val="single"/>
          </w:rPr>
          <w:t>http://pcmdi9.llnl.gov</w:t>
        </w:r>
        <w:r w:rsidR="00C460F9" w:rsidRPr="00C07688">
          <w:rPr>
            <w:rFonts w:ascii="Helvetica" w:eastAsia="Times New Roman" w:hAnsi="Helvetica"/>
            <w:color w:val="0000FF"/>
            <w:sz w:val="21"/>
            <w:szCs w:val="21"/>
            <w:u w:val="single"/>
          </w:rPr>
          <w:fldChar w:fldCharType="end"/>
        </w:r>
        <w:r w:rsidR="00C460F9">
          <w:rPr>
            <w:rFonts w:ascii="Helvetica" w:eastAsia="Times New Roman" w:hAnsi="Helvetica"/>
            <w:color w:val="000000"/>
            <w:sz w:val="21"/>
            <w:szCs w:val="21"/>
          </w:rPr>
          <w:t>)</w:t>
        </w:r>
      </w:ins>
      <w:del w:id="262" w:author="John Bruno" w:date="2017-12-20T14:56:00Z">
        <w:r w:rsidR="002848ED" w:rsidRPr="009B3409" w:rsidDel="00EC7962">
          <w:rPr>
            <w:rFonts w:ascii="Arial" w:hAnsi="Arial" w:cs="Arial"/>
            <w:sz w:val="20"/>
            <w:szCs w:val="20"/>
          </w:rPr>
          <w:delText>degree</w:delText>
        </w:r>
      </w:del>
      <w:r w:rsidR="00D42F59">
        <w:rPr>
          <w:rFonts w:ascii="Arial" w:hAnsi="Arial" w:cs="Arial"/>
          <w:sz w:val="20"/>
          <w:szCs w:val="20"/>
        </w:rPr>
        <w:t xml:space="preserve">. Cell-specific warming rates for the </w:t>
      </w:r>
      <w:r w:rsidR="00D42F59" w:rsidRPr="003D6EDD">
        <w:rPr>
          <w:rFonts w:ascii="Arial" w:hAnsi="Arial" w:cs="Arial"/>
          <w:sz w:val="20"/>
          <w:szCs w:val="20"/>
        </w:rPr>
        <w:t>climate scenarios (RCP</w:t>
      </w:r>
      <w:r w:rsidR="00604F04">
        <w:rPr>
          <w:rFonts w:ascii="Arial" w:hAnsi="Arial" w:cs="Arial"/>
          <w:sz w:val="20"/>
          <w:szCs w:val="20"/>
        </w:rPr>
        <w:t xml:space="preserve"> </w:t>
      </w:r>
      <w:r w:rsidR="00D42F59" w:rsidRPr="003D6EDD">
        <w:rPr>
          <w:rFonts w:ascii="Arial" w:hAnsi="Arial" w:cs="Arial"/>
          <w:sz w:val="20"/>
          <w:szCs w:val="20"/>
        </w:rPr>
        <w:t>4.5 and RCP</w:t>
      </w:r>
      <w:r w:rsidR="00604F04">
        <w:rPr>
          <w:rFonts w:ascii="Arial" w:hAnsi="Arial" w:cs="Arial"/>
          <w:sz w:val="20"/>
          <w:szCs w:val="20"/>
        </w:rPr>
        <w:t xml:space="preserve"> </w:t>
      </w:r>
      <w:r w:rsidR="00D42F59" w:rsidRPr="003D6EDD">
        <w:rPr>
          <w:rFonts w:ascii="Arial" w:hAnsi="Arial" w:cs="Arial"/>
          <w:sz w:val="20"/>
          <w:szCs w:val="20"/>
        </w:rPr>
        <w:t xml:space="preserve">8.5) were </w:t>
      </w:r>
      <w:r w:rsidR="00D42F59">
        <w:rPr>
          <w:rFonts w:ascii="Arial" w:hAnsi="Arial" w:cs="Arial"/>
          <w:sz w:val="20"/>
          <w:szCs w:val="20"/>
        </w:rPr>
        <w:t>calculated</w:t>
      </w:r>
      <w:r w:rsidR="00D42F59" w:rsidRPr="003D6EDD">
        <w:rPr>
          <w:rFonts w:ascii="Arial" w:hAnsi="Arial" w:cs="Arial"/>
          <w:sz w:val="20"/>
          <w:szCs w:val="20"/>
        </w:rPr>
        <w:t xml:space="preserve"> </w:t>
      </w:r>
      <w:r w:rsidR="00D42F59">
        <w:rPr>
          <w:rFonts w:ascii="Arial" w:hAnsi="Arial" w:cs="Arial"/>
          <w:sz w:val="20"/>
          <w:szCs w:val="20"/>
        </w:rPr>
        <w:t>as l</w:t>
      </w:r>
      <w:r w:rsidR="00D42F59" w:rsidRPr="003D6EDD">
        <w:rPr>
          <w:rFonts w:ascii="Arial" w:hAnsi="Arial" w:cs="Arial"/>
          <w:sz w:val="20"/>
          <w:szCs w:val="20"/>
        </w:rPr>
        <w:t>inear rate</w:t>
      </w:r>
      <w:r w:rsidR="00D42F59">
        <w:rPr>
          <w:rFonts w:ascii="Arial" w:hAnsi="Arial" w:cs="Arial"/>
          <w:sz w:val="20"/>
          <w:szCs w:val="20"/>
        </w:rPr>
        <w:t>s</w:t>
      </w:r>
      <w:r w:rsidR="00D42F59" w:rsidRPr="003D6EDD">
        <w:rPr>
          <w:rFonts w:ascii="Arial" w:hAnsi="Arial" w:cs="Arial"/>
          <w:sz w:val="20"/>
          <w:szCs w:val="20"/>
        </w:rPr>
        <w:t xml:space="preserve"> of change </w:t>
      </w:r>
      <w:r w:rsidR="00D42F59">
        <w:rPr>
          <w:rFonts w:ascii="Arial" w:hAnsi="Arial" w:cs="Arial"/>
          <w:sz w:val="20"/>
          <w:szCs w:val="20"/>
        </w:rPr>
        <w:t>(</w:t>
      </w:r>
      <w:r w:rsidR="00D42F59" w:rsidRPr="001618FB">
        <w:rPr>
          <w:rFonts w:ascii="Arial" w:hAnsi="Arial" w:cs="Arial"/>
          <w:color w:val="1A1A1A"/>
          <w:sz w:val="20"/>
          <w:szCs w:val="20"/>
        </w:rPr>
        <w:t>°C</w:t>
      </w:r>
      <w:r w:rsidR="00D42F59">
        <w:rPr>
          <w:rFonts w:ascii="Arial" w:hAnsi="Arial" w:cs="Arial"/>
          <w:color w:val="1A1A1A"/>
          <w:sz w:val="20"/>
          <w:szCs w:val="20"/>
        </w:rPr>
        <w:t>/</w:t>
      </w:r>
      <w:r w:rsidR="00D42F59" w:rsidRPr="001618FB">
        <w:rPr>
          <w:rFonts w:ascii="Arial" w:hAnsi="Arial" w:cs="Arial"/>
          <w:color w:val="1A1A1A"/>
          <w:sz w:val="20"/>
          <w:szCs w:val="20"/>
        </w:rPr>
        <w:t>year</w:t>
      </w:r>
      <w:r w:rsidR="00D42F59">
        <w:rPr>
          <w:rFonts w:ascii="Arial" w:hAnsi="Arial" w:cs="Arial"/>
          <w:sz w:val="20"/>
          <w:szCs w:val="20"/>
        </w:rPr>
        <w:t>) for both the</w:t>
      </w:r>
      <w:r w:rsidR="00D42F59" w:rsidRPr="003D6EDD">
        <w:rPr>
          <w:rFonts w:ascii="Arial" w:hAnsi="Arial" w:cs="Arial"/>
          <w:sz w:val="20"/>
          <w:szCs w:val="20"/>
        </w:rPr>
        <w:t xml:space="preserve"> annual mean and annual maximum </w:t>
      </w:r>
      <w:r w:rsidR="00D42F59" w:rsidRPr="003D6EDD">
        <w:rPr>
          <w:rStyle w:val="CommentReference"/>
          <w:rFonts w:ascii="Arial" w:hAnsi="Arial" w:cs="Arial"/>
          <w:sz w:val="20"/>
          <w:szCs w:val="20"/>
        </w:rPr>
        <w:t>SST</w:t>
      </w:r>
      <w:r w:rsidR="00D42F59" w:rsidRPr="003D6EDD">
        <w:rPr>
          <w:rFonts w:ascii="Arial" w:hAnsi="Arial" w:cs="Arial"/>
          <w:sz w:val="20"/>
          <w:szCs w:val="20"/>
        </w:rPr>
        <w:t>, between 2006 (based on observed current temperatures) and predicted 2100 temperatures.</w:t>
      </w:r>
      <w:r w:rsidR="00D42F59" w:rsidRPr="00C3570E">
        <w:rPr>
          <w:rFonts w:ascii="Arial" w:hAnsi="Arial" w:cs="Arial"/>
          <w:sz w:val="20"/>
          <w:szCs w:val="20"/>
        </w:rPr>
        <w:t xml:space="preserve"> </w:t>
      </w:r>
      <w:r w:rsidR="00A67D59" w:rsidRPr="009B3409">
        <w:rPr>
          <w:rFonts w:ascii="Arial" w:hAnsi="Arial" w:cs="Arial"/>
          <w:sz w:val="20"/>
          <w:szCs w:val="20"/>
        </w:rPr>
        <w:t xml:space="preserve">These data were saved as raster files and imported into R Studio (R Core Team 2015) using the R package </w:t>
      </w:r>
      <w:r w:rsidR="00A67D59" w:rsidRPr="009B3409">
        <w:rPr>
          <w:rFonts w:ascii="Arial" w:hAnsi="Arial" w:cs="Arial"/>
          <w:i/>
          <w:sz w:val="20"/>
          <w:szCs w:val="20"/>
        </w:rPr>
        <w:t>raster</w:t>
      </w:r>
      <w:r w:rsidR="00A67D59" w:rsidRPr="009B3409">
        <w:rPr>
          <w:rFonts w:ascii="Arial" w:hAnsi="Arial" w:cs="Arial"/>
          <w:sz w:val="20"/>
          <w:szCs w:val="20"/>
        </w:rPr>
        <w:t xml:space="preserve"> (</w:t>
      </w:r>
      <w:proofErr w:type="spellStart"/>
      <w:r w:rsidR="00A67D59" w:rsidRPr="00D44110">
        <w:rPr>
          <w:rFonts w:ascii="Arial" w:hAnsi="Arial" w:cs="Arial"/>
          <w:color w:val="000000" w:themeColor="text1"/>
          <w:sz w:val="20"/>
          <w:szCs w:val="20"/>
        </w:rPr>
        <w:t>Hijmans</w:t>
      </w:r>
      <w:proofErr w:type="spellEnd"/>
      <w:r w:rsidR="00A67D59">
        <w:rPr>
          <w:rFonts w:ascii="Arial" w:hAnsi="Arial" w:cs="Arial"/>
          <w:color w:val="000000" w:themeColor="text1"/>
          <w:sz w:val="20"/>
          <w:szCs w:val="20"/>
        </w:rPr>
        <w:t xml:space="preserve"> </w:t>
      </w:r>
      <w:r w:rsidR="00A67D59" w:rsidRPr="00D44110">
        <w:rPr>
          <w:rFonts w:ascii="Arial" w:hAnsi="Arial" w:cs="Arial"/>
          <w:color w:val="000000" w:themeColor="text1"/>
          <w:sz w:val="20"/>
          <w:szCs w:val="20"/>
        </w:rPr>
        <w:t>2015</w:t>
      </w:r>
      <w:r w:rsidR="00A67D59" w:rsidRPr="009B3409">
        <w:rPr>
          <w:rFonts w:ascii="Arial" w:hAnsi="Arial" w:cs="Arial"/>
          <w:sz w:val="20"/>
          <w:szCs w:val="20"/>
        </w:rPr>
        <w:t xml:space="preserve">). </w:t>
      </w:r>
      <w:r w:rsidR="00D42F59">
        <w:rPr>
          <w:rFonts w:ascii="Arial" w:hAnsi="Arial" w:cs="Arial"/>
          <w:sz w:val="20"/>
          <w:szCs w:val="20"/>
        </w:rPr>
        <w:t xml:space="preserve">We also examined predicted values from </w:t>
      </w:r>
      <w:r w:rsidR="002848ED" w:rsidRPr="009B3409">
        <w:rPr>
          <w:rFonts w:ascii="Arial" w:hAnsi="Arial" w:cs="Arial"/>
          <w:sz w:val="20"/>
          <w:szCs w:val="20"/>
        </w:rPr>
        <w:t xml:space="preserve">a downscaled </w:t>
      </w:r>
      <w:r w:rsidR="00D42F59">
        <w:rPr>
          <w:rFonts w:ascii="Arial" w:hAnsi="Arial" w:cs="Arial"/>
          <w:sz w:val="20"/>
          <w:szCs w:val="20"/>
        </w:rPr>
        <w:t>model (</w:t>
      </w:r>
      <w:r w:rsidR="002848ED" w:rsidRPr="009B3409">
        <w:rPr>
          <w:rFonts w:ascii="Arial" w:hAnsi="Arial" w:cs="Arial"/>
          <w:sz w:val="20"/>
          <w:szCs w:val="20"/>
        </w:rPr>
        <w:t>&lt;5km scale</w:t>
      </w:r>
      <w:r w:rsidR="00D42F59">
        <w:rPr>
          <w:rFonts w:ascii="Arial" w:hAnsi="Arial" w:cs="Arial"/>
          <w:sz w:val="20"/>
          <w:szCs w:val="20"/>
        </w:rPr>
        <w:t>)</w:t>
      </w:r>
      <w:ins w:id="263" w:author="John Bruno" w:date="2018-01-04T13:08:00Z">
        <w:r w:rsidR="00112F6A">
          <w:rPr>
            <w:rFonts w:ascii="Arial" w:hAnsi="Arial" w:cs="Arial"/>
            <w:sz w:val="20"/>
            <w:szCs w:val="20"/>
          </w:rPr>
          <w:t xml:space="preserve"> from </w:t>
        </w:r>
        <w:proofErr w:type="spellStart"/>
        <w:r w:rsidR="00112F6A" w:rsidRPr="009B3409">
          <w:rPr>
            <w:rFonts w:ascii="Arial" w:hAnsi="Arial" w:cs="Arial"/>
            <w:sz w:val="20"/>
            <w:szCs w:val="20"/>
          </w:rPr>
          <w:t>Hooidonk</w:t>
        </w:r>
        <w:proofErr w:type="spellEnd"/>
        <w:r w:rsidR="00112F6A" w:rsidRPr="009B3409">
          <w:rPr>
            <w:rFonts w:ascii="Arial" w:hAnsi="Arial" w:cs="Arial"/>
            <w:sz w:val="20"/>
            <w:szCs w:val="20"/>
          </w:rPr>
          <w:t xml:space="preserve"> et al. (2016)</w:t>
        </w:r>
      </w:ins>
      <w:r w:rsidR="002848ED" w:rsidRPr="009B3409">
        <w:rPr>
          <w:rFonts w:ascii="Arial" w:hAnsi="Arial" w:cs="Arial"/>
          <w:sz w:val="20"/>
          <w:szCs w:val="20"/>
        </w:rPr>
        <w:t>.</w:t>
      </w:r>
      <w:r w:rsidR="00D971A6" w:rsidRPr="009B3409">
        <w:rPr>
          <w:rFonts w:ascii="Arial" w:hAnsi="Arial" w:cs="Arial"/>
          <w:sz w:val="20"/>
          <w:szCs w:val="20"/>
        </w:rPr>
        <w:t xml:space="preserve"> The downscaling was achieved by </w:t>
      </w:r>
      <w:r w:rsidR="00A74717" w:rsidRPr="009B3409">
        <w:rPr>
          <w:rFonts w:ascii="Arial" w:hAnsi="Arial" w:cs="Arial"/>
          <w:sz w:val="20"/>
          <w:szCs w:val="20"/>
        </w:rPr>
        <w:t>adjusting both</w:t>
      </w:r>
      <w:r w:rsidR="00D971A6" w:rsidRPr="009B3409">
        <w:rPr>
          <w:rFonts w:ascii="Arial" w:hAnsi="Arial" w:cs="Arial"/>
          <w:sz w:val="20"/>
          <w:szCs w:val="20"/>
        </w:rPr>
        <w:t xml:space="preserve"> the annual cycle</w:t>
      </w:r>
      <w:r w:rsidR="00A74717" w:rsidRPr="009B3409">
        <w:rPr>
          <w:rFonts w:ascii="Arial" w:hAnsi="Arial" w:cs="Arial"/>
          <w:sz w:val="20"/>
          <w:szCs w:val="20"/>
        </w:rPr>
        <w:t xml:space="preserve"> and mean temperature </w:t>
      </w:r>
      <w:r w:rsidR="00D971A6" w:rsidRPr="009B3409">
        <w:rPr>
          <w:rFonts w:ascii="Arial" w:hAnsi="Arial" w:cs="Arial"/>
          <w:sz w:val="20"/>
          <w:szCs w:val="20"/>
        </w:rPr>
        <w:t xml:space="preserve">with observed data from the Pathfinder 5.0 climatology. For complete </w:t>
      </w:r>
      <w:r w:rsidR="00A74717" w:rsidRPr="009B3409">
        <w:rPr>
          <w:rFonts w:ascii="Arial" w:hAnsi="Arial" w:cs="Arial"/>
          <w:sz w:val="20"/>
          <w:szCs w:val="20"/>
        </w:rPr>
        <w:t xml:space="preserve">downscaling </w:t>
      </w:r>
      <w:r w:rsidR="00D971A6" w:rsidRPr="009B3409">
        <w:rPr>
          <w:rFonts w:ascii="Arial" w:hAnsi="Arial" w:cs="Arial"/>
          <w:sz w:val="20"/>
          <w:szCs w:val="20"/>
        </w:rPr>
        <w:t xml:space="preserve">methods and models see van </w:t>
      </w:r>
      <w:proofErr w:type="spellStart"/>
      <w:r w:rsidR="00D971A6" w:rsidRPr="009B3409">
        <w:rPr>
          <w:rFonts w:ascii="Arial" w:hAnsi="Arial" w:cs="Arial"/>
          <w:sz w:val="20"/>
          <w:szCs w:val="20"/>
        </w:rPr>
        <w:t>Hooidonk</w:t>
      </w:r>
      <w:proofErr w:type="spellEnd"/>
      <w:r w:rsidR="00D971A6" w:rsidRPr="009B3409">
        <w:rPr>
          <w:rFonts w:ascii="Arial" w:hAnsi="Arial" w:cs="Arial"/>
          <w:sz w:val="20"/>
          <w:szCs w:val="20"/>
        </w:rPr>
        <w:t xml:space="preserve"> et al. (2016).</w:t>
      </w:r>
      <w:r w:rsidR="001F433F">
        <w:rPr>
          <w:rFonts w:ascii="Arial" w:hAnsi="Arial" w:cs="Arial"/>
          <w:sz w:val="20"/>
          <w:szCs w:val="20"/>
        </w:rPr>
        <w:t xml:space="preserve"> </w:t>
      </w:r>
      <w:r w:rsidR="002848ED" w:rsidRPr="009B3409">
        <w:rPr>
          <w:rFonts w:ascii="Arial" w:hAnsi="Arial" w:cs="Arial"/>
          <w:sz w:val="20"/>
          <w:szCs w:val="20"/>
        </w:rPr>
        <w:t>The 1x1</w:t>
      </w:r>
      <w:ins w:id="264" w:author="John Bruno" w:date="2017-12-20T14:56:00Z">
        <w:r w:rsidR="008604FF" w:rsidRPr="00617764">
          <w:rPr>
            <w:rFonts w:ascii="Arial" w:hAnsi="Arial" w:cs="Arial"/>
            <w:color w:val="1A1A1A"/>
            <w:sz w:val="20"/>
            <w:szCs w:val="20"/>
          </w:rPr>
          <w:t>°</w:t>
        </w:r>
        <w:r w:rsidR="008604FF">
          <w:rPr>
            <w:rFonts w:ascii="Arial" w:hAnsi="Arial" w:cs="Arial"/>
            <w:color w:val="1A1A1A"/>
            <w:sz w:val="20"/>
            <w:szCs w:val="20"/>
          </w:rPr>
          <w:t xml:space="preserve"> </w:t>
        </w:r>
      </w:ins>
      <w:del w:id="265" w:author="John Bruno" w:date="2017-12-20T14:56:00Z">
        <w:r w:rsidR="002848ED" w:rsidRPr="009B3409" w:rsidDel="008604FF">
          <w:rPr>
            <w:rFonts w:ascii="Arial" w:hAnsi="Arial" w:cs="Arial"/>
            <w:sz w:val="20"/>
            <w:szCs w:val="20"/>
          </w:rPr>
          <w:delText xml:space="preserve"> degree </w:delText>
        </w:r>
      </w:del>
      <w:r w:rsidR="002848ED" w:rsidRPr="009B3409">
        <w:rPr>
          <w:rFonts w:ascii="Arial" w:hAnsi="Arial" w:cs="Arial"/>
          <w:sz w:val="20"/>
          <w:szCs w:val="20"/>
        </w:rPr>
        <w:t>data ranged from 90</w:t>
      </w:r>
      <w:r w:rsidR="002848ED" w:rsidRPr="009B3409">
        <w:rPr>
          <w:rFonts w:ascii="Arial" w:hAnsi="Arial" w:cs="Arial"/>
          <w:sz w:val="20"/>
          <w:szCs w:val="20"/>
          <w:vertAlign w:val="superscript"/>
        </w:rPr>
        <w:t>o</w:t>
      </w:r>
      <w:r w:rsidR="002848ED" w:rsidRPr="009B3409">
        <w:rPr>
          <w:rFonts w:ascii="Arial" w:hAnsi="Arial" w:cs="Arial"/>
          <w:sz w:val="20"/>
          <w:szCs w:val="20"/>
        </w:rPr>
        <w:t>N to 90</w:t>
      </w:r>
      <w:r w:rsidR="002848ED" w:rsidRPr="009B3409">
        <w:rPr>
          <w:rFonts w:ascii="Arial" w:hAnsi="Arial" w:cs="Arial"/>
          <w:sz w:val="20"/>
          <w:szCs w:val="20"/>
          <w:vertAlign w:val="superscript"/>
        </w:rPr>
        <w:t>o</w:t>
      </w:r>
      <w:r w:rsidR="002848ED" w:rsidRPr="009B3409">
        <w:rPr>
          <w:rFonts w:ascii="Arial" w:hAnsi="Arial" w:cs="Arial"/>
          <w:sz w:val="20"/>
          <w:szCs w:val="20"/>
        </w:rPr>
        <w:t>S whereas the downscaled data ranged from 45</w:t>
      </w:r>
      <w:r w:rsidR="002848ED" w:rsidRPr="009B3409">
        <w:rPr>
          <w:rFonts w:ascii="Arial" w:hAnsi="Arial" w:cs="Arial"/>
          <w:sz w:val="20"/>
          <w:szCs w:val="20"/>
          <w:vertAlign w:val="superscript"/>
        </w:rPr>
        <w:t>o</w:t>
      </w:r>
      <w:r w:rsidR="002848ED" w:rsidRPr="009B3409">
        <w:rPr>
          <w:rFonts w:ascii="Arial" w:hAnsi="Arial" w:cs="Arial"/>
          <w:sz w:val="20"/>
          <w:szCs w:val="20"/>
        </w:rPr>
        <w:t>N to 45</w:t>
      </w:r>
      <w:r w:rsidR="002848ED" w:rsidRPr="009B3409">
        <w:rPr>
          <w:rFonts w:ascii="Arial" w:hAnsi="Arial" w:cs="Arial"/>
          <w:sz w:val="20"/>
          <w:szCs w:val="20"/>
          <w:vertAlign w:val="superscript"/>
        </w:rPr>
        <w:t>o</w:t>
      </w:r>
      <w:r w:rsidR="002848ED" w:rsidRPr="009B3409">
        <w:rPr>
          <w:rFonts w:ascii="Arial" w:hAnsi="Arial" w:cs="Arial"/>
          <w:sz w:val="20"/>
          <w:szCs w:val="20"/>
        </w:rPr>
        <w:t xml:space="preserve">S. Because </w:t>
      </w:r>
      <w:r w:rsidR="00C201E7" w:rsidRPr="009B3409">
        <w:rPr>
          <w:rFonts w:ascii="Arial" w:hAnsi="Arial" w:cs="Arial"/>
          <w:sz w:val="20"/>
          <w:szCs w:val="20"/>
        </w:rPr>
        <w:t xml:space="preserve">of </w:t>
      </w:r>
      <w:r w:rsidR="002848ED" w:rsidRPr="009B3409">
        <w:rPr>
          <w:rFonts w:ascii="Arial" w:hAnsi="Arial" w:cs="Arial"/>
          <w:sz w:val="20"/>
          <w:szCs w:val="20"/>
        </w:rPr>
        <w:t xml:space="preserve">the geographic restriction of the downscaled data, it was used </w:t>
      </w:r>
      <w:r w:rsidR="00A67D59">
        <w:rPr>
          <w:rFonts w:ascii="Arial" w:hAnsi="Arial" w:cs="Arial"/>
          <w:sz w:val="20"/>
          <w:szCs w:val="20"/>
        </w:rPr>
        <w:t xml:space="preserve">only </w:t>
      </w:r>
      <w:r w:rsidR="002848ED" w:rsidRPr="009B3409">
        <w:rPr>
          <w:rFonts w:ascii="Arial" w:hAnsi="Arial" w:cs="Arial"/>
          <w:sz w:val="20"/>
          <w:szCs w:val="20"/>
        </w:rPr>
        <w:t>to validate the use of 1x1</w:t>
      </w:r>
      <w:ins w:id="266" w:author="John Bruno" w:date="2017-12-20T14:56:00Z">
        <w:r w:rsidR="008604FF" w:rsidRPr="00617764">
          <w:rPr>
            <w:rFonts w:ascii="Arial" w:hAnsi="Arial" w:cs="Arial"/>
            <w:color w:val="1A1A1A"/>
            <w:sz w:val="20"/>
            <w:szCs w:val="20"/>
          </w:rPr>
          <w:t>°</w:t>
        </w:r>
        <w:r w:rsidR="008604FF">
          <w:rPr>
            <w:rFonts w:ascii="Arial" w:hAnsi="Arial" w:cs="Arial"/>
            <w:color w:val="1A1A1A"/>
            <w:sz w:val="20"/>
            <w:szCs w:val="20"/>
          </w:rPr>
          <w:t xml:space="preserve"> </w:t>
        </w:r>
      </w:ins>
      <w:del w:id="267" w:author="John Bruno" w:date="2017-12-20T14:56:00Z">
        <w:r w:rsidR="002848ED" w:rsidRPr="009B3409" w:rsidDel="008604FF">
          <w:rPr>
            <w:rFonts w:ascii="Arial" w:hAnsi="Arial" w:cs="Arial"/>
            <w:sz w:val="20"/>
            <w:szCs w:val="20"/>
          </w:rPr>
          <w:delText xml:space="preserve"> degree </w:delText>
        </w:r>
      </w:del>
      <w:r w:rsidR="002848ED" w:rsidRPr="009B3409">
        <w:rPr>
          <w:rFonts w:ascii="Arial" w:hAnsi="Arial" w:cs="Arial"/>
          <w:sz w:val="20"/>
          <w:szCs w:val="20"/>
        </w:rPr>
        <w:t xml:space="preserve">resolution data for the </w:t>
      </w:r>
      <w:r w:rsidR="003D6EDD">
        <w:rPr>
          <w:rFonts w:ascii="Arial" w:hAnsi="Arial" w:cs="Arial"/>
          <w:sz w:val="20"/>
          <w:szCs w:val="20"/>
        </w:rPr>
        <w:t xml:space="preserve">global </w:t>
      </w:r>
      <w:r w:rsidR="002848ED" w:rsidRPr="009B3409">
        <w:rPr>
          <w:rFonts w:ascii="Arial" w:hAnsi="Arial" w:cs="Arial"/>
          <w:sz w:val="20"/>
          <w:szCs w:val="20"/>
        </w:rPr>
        <w:t xml:space="preserve">analysis. This was </w:t>
      </w:r>
      <w:r w:rsidR="002848ED" w:rsidRPr="00D42F59">
        <w:rPr>
          <w:rFonts w:ascii="Arial" w:hAnsi="Arial" w:cs="Arial"/>
          <w:sz w:val="20"/>
          <w:szCs w:val="20"/>
        </w:rPr>
        <w:t xml:space="preserve">done by comparing </w:t>
      </w:r>
      <w:r w:rsidR="00A67D59">
        <w:rPr>
          <w:rFonts w:ascii="Arial" w:hAnsi="Arial" w:cs="Arial"/>
          <w:sz w:val="20"/>
          <w:szCs w:val="20"/>
        </w:rPr>
        <w:t>projections</w:t>
      </w:r>
      <w:r w:rsidR="002848ED" w:rsidRPr="00D42F59">
        <w:rPr>
          <w:rFonts w:ascii="Arial" w:hAnsi="Arial" w:cs="Arial"/>
          <w:sz w:val="20"/>
          <w:szCs w:val="20"/>
        </w:rPr>
        <w:t xml:space="preserve"> between the two datasets within the overlapping geographic extent and testing for bias along a latitudinal gradient</w:t>
      </w:r>
      <w:r w:rsidR="007F4AEE" w:rsidRPr="00D42F59">
        <w:rPr>
          <w:rFonts w:ascii="Arial" w:hAnsi="Arial" w:cs="Arial"/>
          <w:sz w:val="20"/>
          <w:szCs w:val="20"/>
        </w:rPr>
        <w:t xml:space="preserve"> </w:t>
      </w:r>
      <w:r w:rsidR="00F440FD" w:rsidRPr="00D42F59">
        <w:rPr>
          <w:rFonts w:ascii="Arial" w:hAnsi="Arial" w:cs="Arial"/>
          <w:sz w:val="20"/>
          <w:szCs w:val="20"/>
        </w:rPr>
        <w:t xml:space="preserve">(Table </w:t>
      </w:r>
      <w:r w:rsidR="009C18D8">
        <w:rPr>
          <w:rFonts w:ascii="Arial" w:hAnsi="Arial" w:cs="Arial"/>
          <w:sz w:val="20"/>
          <w:szCs w:val="20"/>
        </w:rPr>
        <w:t>M1</w:t>
      </w:r>
      <w:r w:rsidR="00F440FD" w:rsidRPr="00D42F59">
        <w:rPr>
          <w:rFonts w:ascii="Arial" w:hAnsi="Arial" w:cs="Arial"/>
          <w:sz w:val="20"/>
          <w:szCs w:val="20"/>
        </w:rPr>
        <w:t>, Fig</w:t>
      </w:r>
      <w:r w:rsidR="009C18D8">
        <w:rPr>
          <w:rFonts w:ascii="Arial" w:hAnsi="Arial" w:cs="Arial"/>
          <w:sz w:val="20"/>
          <w:szCs w:val="20"/>
        </w:rPr>
        <w:t>s</w:t>
      </w:r>
      <w:r w:rsidR="00F440FD" w:rsidRPr="00D42F59">
        <w:rPr>
          <w:rFonts w:ascii="Arial" w:hAnsi="Arial" w:cs="Arial"/>
          <w:sz w:val="20"/>
          <w:szCs w:val="20"/>
        </w:rPr>
        <w:t xml:space="preserve">. </w:t>
      </w:r>
      <w:r w:rsidR="009C18D8">
        <w:rPr>
          <w:rFonts w:ascii="Arial" w:hAnsi="Arial" w:cs="Arial"/>
          <w:sz w:val="20"/>
          <w:szCs w:val="20"/>
        </w:rPr>
        <w:t>M1 &amp; M2</w:t>
      </w:r>
      <w:r w:rsidR="00F440FD" w:rsidRPr="00D42F59">
        <w:rPr>
          <w:rFonts w:ascii="Arial" w:hAnsi="Arial" w:cs="Arial"/>
          <w:sz w:val="20"/>
          <w:szCs w:val="20"/>
        </w:rPr>
        <w:t xml:space="preserve">). </w:t>
      </w:r>
      <w:r w:rsidR="0025333F">
        <w:rPr>
          <w:rFonts w:ascii="Arial" w:hAnsi="Arial" w:cs="Arial"/>
          <w:sz w:val="20"/>
          <w:szCs w:val="20"/>
        </w:rPr>
        <w:t>Although projections are very similar, t</w:t>
      </w:r>
      <w:r w:rsidR="00D42F59" w:rsidRPr="00D42F59">
        <w:rPr>
          <w:rFonts w:ascii="Arial" w:hAnsi="Arial" w:cs="Arial"/>
          <w:sz w:val="20"/>
          <w:szCs w:val="20"/>
        </w:rPr>
        <w:t xml:space="preserve">here is </w:t>
      </w:r>
      <w:r w:rsidR="00D42F59">
        <w:rPr>
          <w:rFonts w:ascii="Arial" w:hAnsi="Arial" w:cs="Arial"/>
          <w:sz w:val="20"/>
          <w:szCs w:val="20"/>
        </w:rPr>
        <w:t xml:space="preserve">minor </w:t>
      </w:r>
      <w:r w:rsidR="00D42F59" w:rsidRPr="00D42F59">
        <w:rPr>
          <w:rFonts w:ascii="Arial" w:hAnsi="Arial" w:cs="Arial"/>
          <w:sz w:val="20"/>
          <w:szCs w:val="20"/>
        </w:rPr>
        <w:t xml:space="preserve">bias </w:t>
      </w:r>
      <w:r w:rsidR="00A67D59">
        <w:rPr>
          <w:rFonts w:ascii="Arial" w:hAnsi="Arial" w:cs="Arial"/>
          <w:sz w:val="20"/>
          <w:szCs w:val="20"/>
        </w:rPr>
        <w:t>across latitude</w:t>
      </w:r>
      <w:r w:rsidR="000028E6">
        <w:rPr>
          <w:rFonts w:ascii="Arial" w:hAnsi="Arial" w:cs="Arial"/>
          <w:sz w:val="20"/>
          <w:szCs w:val="20"/>
        </w:rPr>
        <w:t>s</w:t>
      </w:r>
      <w:r w:rsidR="00D42F59" w:rsidRPr="00D42F59">
        <w:rPr>
          <w:rFonts w:ascii="Arial" w:hAnsi="Arial" w:cs="Arial"/>
          <w:sz w:val="20"/>
          <w:szCs w:val="20"/>
        </w:rPr>
        <w:t xml:space="preserve"> between the native and downscaled mode</w:t>
      </w:r>
      <w:r w:rsidR="00D42F59">
        <w:rPr>
          <w:rFonts w:ascii="Arial" w:hAnsi="Arial" w:cs="Arial"/>
          <w:sz w:val="20"/>
          <w:szCs w:val="20"/>
        </w:rPr>
        <w:t xml:space="preserve">ls: </w:t>
      </w:r>
      <w:r w:rsidR="00D42F59" w:rsidRPr="00D42F59">
        <w:rPr>
          <w:rFonts w:ascii="Arial" w:hAnsi="Arial" w:cs="Arial"/>
          <w:sz w:val="20"/>
          <w:szCs w:val="20"/>
        </w:rPr>
        <w:t xml:space="preserve">the downscaling procedure </w:t>
      </w:r>
      <w:r w:rsidR="00A67D59">
        <w:rPr>
          <w:rFonts w:ascii="Arial" w:hAnsi="Arial" w:cs="Arial"/>
          <w:sz w:val="20"/>
          <w:szCs w:val="20"/>
        </w:rPr>
        <w:t>produce</w:t>
      </w:r>
      <w:r w:rsidR="002301C6">
        <w:rPr>
          <w:rFonts w:ascii="Arial" w:hAnsi="Arial" w:cs="Arial"/>
          <w:sz w:val="20"/>
          <w:szCs w:val="20"/>
        </w:rPr>
        <w:t>s</w:t>
      </w:r>
      <w:r w:rsidR="00A67D59">
        <w:rPr>
          <w:rFonts w:ascii="Arial" w:hAnsi="Arial" w:cs="Arial"/>
          <w:sz w:val="20"/>
          <w:szCs w:val="20"/>
        </w:rPr>
        <w:t xml:space="preserve"> projections that </w:t>
      </w:r>
      <w:r w:rsidR="00D42F59" w:rsidRPr="00D42F59">
        <w:rPr>
          <w:rFonts w:ascii="Arial" w:hAnsi="Arial" w:cs="Arial"/>
          <w:sz w:val="20"/>
          <w:szCs w:val="20"/>
        </w:rPr>
        <w:t>favor faster warming in the southern hemisphere</w:t>
      </w:r>
      <w:ins w:id="268" w:author="John Bruno" w:date="2017-12-20T14:42:00Z">
        <w:r w:rsidR="0005329B">
          <w:rPr>
            <w:rFonts w:ascii="Arial" w:hAnsi="Arial" w:cs="Arial"/>
            <w:sz w:val="20"/>
            <w:szCs w:val="20"/>
          </w:rPr>
          <w:t>,</w:t>
        </w:r>
      </w:ins>
      <w:r w:rsidR="00D42F59" w:rsidRPr="00D42F59">
        <w:rPr>
          <w:rFonts w:ascii="Arial" w:hAnsi="Arial" w:cs="Arial"/>
          <w:sz w:val="20"/>
          <w:szCs w:val="20"/>
        </w:rPr>
        <w:t xml:space="preserve"> while the</w:t>
      </w:r>
      <w:r w:rsidR="00A67D59">
        <w:rPr>
          <w:rFonts w:ascii="Arial" w:hAnsi="Arial" w:cs="Arial"/>
          <w:sz w:val="20"/>
          <w:szCs w:val="20"/>
        </w:rPr>
        <w:t xml:space="preserve"> native</w:t>
      </w:r>
      <w:r w:rsidR="00D42F59" w:rsidRPr="00D42F59">
        <w:rPr>
          <w:rFonts w:ascii="Arial" w:hAnsi="Arial" w:cs="Arial"/>
          <w:sz w:val="20"/>
          <w:szCs w:val="20"/>
        </w:rPr>
        <w:t xml:space="preserve"> 1x1 models favor faster </w:t>
      </w:r>
      <w:r w:rsidR="00A67D59" w:rsidRPr="00D42F59">
        <w:rPr>
          <w:rFonts w:ascii="Arial" w:hAnsi="Arial" w:cs="Arial"/>
          <w:sz w:val="20"/>
          <w:szCs w:val="20"/>
        </w:rPr>
        <w:t xml:space="preserve">warming </w:t>
      </w:r>
      <w:r w:rsidR="00D42F59" w:rsidRPr="00D42F59">
        <w:rPr>
          <w:rFonts w:ascii="Arial" w:hAnsi="Arial" w:cs="Arial"/>
          <w:sz w:val="20"/>
          <w:szCs w:val="20"/>
        </w:rPr>
        <w:t>in the northern he</w:t>
      </w:r>
      <w:r w:rsidR="006C60F8">
        <w:rPr>
          <w:rFonts w:ascii="Arial" w:hAnsi="Arial" w:cs="Arial"/>
          <w:sz w:val="20"/>
          <w:szCs w:val="20"/>
        </w:rPr>
        <w:t>misphere (between 45</w:t>
      </w:r>
      <w:ins w:id="269" w:author="John Bruno" w:date="2017-12-20T14:41:00Z">
        <w:r w:rsidR="0005329B" w:rsidRPr="00617764">
          <w:rPr>
            <w:rFonts w:ascii="Arial" w:hAnsi="Arial" w:cs="Arial"/>
            <w:color w:val="1A1A1A"/>
            <w:sz w:val="20"/>
            <w:szCs w:val="20"/>
          </w:rPr>
          <w:t>°</w:t>
        </w:r>
      </w:ins>
      <w:r w:rsidR="006C60F8">
        <w:rPr>
          <w:rFonts w:ascii="Arial" w:hAnsi="Arial" w:cs="Arial"/>
          <w:sz w:val="20"/>
          <w:szCs w:val="20"/>
        </w:rPr>
        <w:t>N and 45</w:t>
      </w:r>
      <w:ins w:id="270" w:author="John Bruno" w:date="2017-12-20T14:41:00Z">
        <w:r w:rsidR="0005329B" w:rsidRPr="00617764">
          <w:rPr>
            <w:rFonts w:ascii="Arial" w:hAnsi="Arial" w:cs="Arial"/>
            <w:color w:val="1A1A1A"/>
            <w:sz w:val="20"/>
            <w:szCs w:val="20"/>
          </w:rPr>
          <w:t>°</w:t>
        </w:r>
      </w:ins>
      <w:r w:rsidR="006C60F8">
        <w:rPr>
          <w:rFonts w:ascii="Arial" w:hAnsi="Arial" w:cs="Arial"/>
          <w:sz w:val="20"/>
          <w:szCs w:val="20"/>
        </w:rPr>
        <w:t>S).</w:t>
      </w:r>
      <w:r w:rsidR="00F21F4F">
        <w:rPr>
          <w:rFonts w:ascii="Arial" w:hAnsi="Arial" w:cs="Arial"/>
          <w:sz w:val="20"/>
          <w:szCs w:val="20"/>
        </w:rPr>
        <w:t xml:space="preserve"> All data and R code is archived at GitHub: </w:t>
      </w:r>
      <w:r w:rsidR="00D145FF" w:rsidRPr="00D145FF">
        <w:rPr>
          <w:rFonts w:ascii="Arial" w:hAnsi="Arial" w:cs="Arial"/>
          <w:sz w:val="20"/>
          <w:szCs w:val="20"/>
        </w:rPr>
        <w:t>https://github.com/johnfbruno/MPAs_warming</w:t>
      </w:r>
    </w:p>
    <w:p w14:paraId="49CD89A9" w14:textId="77777777" w:rsidR="00D42F59" w:rsidRDefault="00D42F59" w:rsidP="00112F6A">
      <w:pPr>
        <w:spacing w:line="480" w:lineRule="auto"/>
        <w:rPr>
          <w:rFonts w:ascii="Arial" w:hAnsi="Arial" w:cs="Arial"/>
          <w:sz w:val="20"/>
          <w:szCs w:val="20"/>
        </w:rPr>
      </w:pPr>
    </w:p>
    <w:p w14:paraId="0773C2F6" w14:textId="77777777" w:rsidR="00112F6A" w:rsidRDefault="00112F6A" w:rsidP="006C60F8">
      <w:pPr>
        <w:spacing w:line="480" w:lineRule="auto"/>
        <w:rPr>
          <w:ins w:id="271" w:author="John Bruno" w:date="2018-01-04T13:08:00Z"/>
          <w:rFonts w:ascii="Arial" w:hAnsi="Arial" w:cs="Arial"/>
          <w:b/>
          <w:sz w:val="20"/>
          <w:szCs w:val="20"/>
        </w:rPr>
      </w:pPr>
    </w:p>
    <w:p w14:paraId="4BE7EE9C" w14:textId="77777777" w:rsidR="00112F6A" w:rsidRDefault="00112F6A" w:rsidP="006C60F8">
      <w:pPr>
        <w:spacing w:line="480" w:lineRule="auto"/>
        <w:rPr>
          <w:ins w:id="272" w:author="John Bruno" w:date="2018-01-04T13:08:00Z"/>
          <w:rFonts w:ascii="Arial" w:hAnsi="Arial" w:cs="Arial"/>
          <w:b/>
          <w:sz w:val="20"/>
          <w:szCs w:val="20"/>
        </w:rPr>
      </w:pPr>
    </w:p>
    <w:p w14:paraId="6792EC8F" w14:textId="77777777" w:rsidR="00112F6A" w:rsidRDefault="00112F6A" w:rsidP="006C60F8">
      <w:pPr>
        <w:spacing w:line="480" w:lineRule="auto"/>
        <w:rPr>
          <w:ins w:id="273" w:author="John Bruno" w:date="2018-01-04T13:08:00Z"/>
          <w:rFonts w:ascii="Arial" w:hAnsi="Arial" w:cs="Arial"/>
          <w:b/>
          <w:sz w:val="20"/>
          <w:szCs w:val="20"/>
        </w:rPr>
      </w:pPr>
    </w:p>
    <w:p w14:paraId="6CC0BD41" w14:textId="77777777" w:rsidR="00112F6A" w:rsidRDefault="00112F6A" w:rsidP="006C60F8">
      <w:pPr>
        <w:spacing w:line="480" w:lineRule="auto"/>
        <w:rPr>
          <w:ins w:id="274" w:author="John Bruno" w:date="2018-01-04T13:08:00Z"/>
          <w:rFonts w:ascii="Arial" w:hAnsi="Arial" w:cs="Arial"/>
          <w:b/>
          <w:sz w:val="20"/>
          <w:szCs w:val="20"/>
        </w:rPr>
      </w:pPr>
    </w:p>
    <w:p w14:paraId="0929650B" w14:textId="77777777" w:rsidR="00112F6A" w:rsidRDefault="00112F6A" w:rsidP="006C60F8">
      <w:pPr>
        <w:spacing w:line="480" w:lineRule="auto"/>
        <w:rPr>
          <w:ins w:id="275" w:author="John Bruno" w:date="2018-01-04T13:08:00Z"/>
          <w:rFonts w:ascii="Arial" w:hAnsi="Arial" w:cs="Arial"/>
          <w:b/>
          <w:sz w:val="20"/>
          <w:szCs w:val="20"/>
        </w:rPr>
      </w:pPr>
    </w:p>
    <w:p w14:paraId="78799171" w14:textId="77777777" w:rsidR="00112F6A" w:rsidRDefault="00112F6A" w:rsidP="006C60F8">
      <w:pPr>
        <w:spacing w:line="480" w:lineRule="auto"/>
        <w:rPr>
          <w:ins w:id="276" w:author="John Bruno" w:date="2018-01-04T13:08:00Z"/>
          <w:rFonts w:ascii="Arial" w:hAnsi="Arial" w:cs="Arial"/>
          <w:b/>
          <w:sz w:val="20"/>
          <w:szCs w:val="20"/>
        </w:rPr>
      </w:pPr>
    </w:p>
    <w:p w14:paraId="70931CFD" w14:textId="240C0E47" w:rsidR="006C60F8" w:rsidRDefault="006C60F8" w:rsidP="006C60F8">
      <w:pPr>
        <w:spacing w:line="480" w:lineRule="auto"/>
        <w:rPr>
          <w:rFonts w:ascii="Arial" w:hAnsi="Arial" w:cs="Arial"/>
          <w:sz w:val="20"/>
          <w:szCs w:val="20"/>
        </w:rPr>
      </w:pPr>
      <w:r w:rsidRPr="006C60F8">
        <w:rPr>
          <w:rFonts w:ascii="Arial" w:hAnsi="Arial" w:cs="Arial"/>
          <w:b/>
          <w:sz w:val="20"/>
          <w:szCs w:val="20"/>
        </w:rPr>
        <w:lastRenderedPageBreak/>
        <w:t>Table M1.</w:t>
      </w:r>
      <w:r w:rsidRPr="006C60F8">
        <w:rPr>
          <w:rFonts w:ascii="Arial" w:hAnsi="Arial" w:cs="Arial"/>
          <w:sz w:val="20"/>
          <w:szCs w:val="20"/>
        </w:rPr>
        <w:t xml:space="preserve"> Comparison of projected SST warming rates (mean annual SST </w:t>
      </w:r>
      <w:r w:rsidRPr="006C60F8">
        <w:rPr>
          <w:rFonts w:ascii="Arial" w:hAnsi="Arial" w:cs="Arial"/>
          <w:color w:val="1A1A1A"/>
          <w:sz w:val="20"/>
          <w:szCs w:val="20"/>
        </w:rPr>
        <w:t xml:space="preserve">°C / year </w:t>
      </w:r>
      <w:r w:rsidRPr="006C60F8">
        <w:rPr>
          <w:rFonts w:ascii="Arial" w:hAnsi="Arial" w:cs="Arial"/>
          <w:color w:val="1A1A1A"/>
          <w:sz w:val="20"/>
          <w:szCs w:val="20"/>
        </w:rPr>
        <w:sym w:font="Symbol" w:char="F0B1"/>
      </w:r>
      <w:r w:rsidRPr="006C60F8">
        <w:rPr>
          <w:rFonts w:ascii="Arial" w:hAnsi="Arial" w:cs="Arial"/>
          <w:color w:val="1A1A1A"/>
          <w:sz w:val="20"/>
          <w:szCs w:val="20"/>
        </w:rPr>
        <w:t xml:space="preserve"> 1 SD) based on </w:t>
      </w:r>
      <w:r w:rsidRPr="006C60F8">
        <w:rPr>
          <w:rFonts w:ascii="Arial" w:hAnsi="Arial" w:cs="Arial"/>
          <w:sz w:val="20"/>
          <w:szCs w:val="20"/>
        </w:rPr>
        <w:t xml:space="preserve">the </w:t>
      </w:r>
      <w:r w:rsidR="00C83494">
        <w:rPr>
          <w:rFonts w:ascii="Arial" w:hAnsi="Arial" w:cs="Arial"/>
          <w:sz w:val="20"/>
          <w:szCs w:val="20"/>
        </w:rPr>
        <w:t xml:space="preserve">native </w:t>
      </w:r>
      <w:r w:rsidRPr="006C60F8">
        <w:rPr>
          <w:rFonts w:ascii="Arial" w:hAnsi="Arial" w:cs="Arial"/>
          <w:sz w:val="20"/>
          <w:szCs w:val="20"/>
        </w:rPr>
        <w:t xml:space="preserve">large-grain CMIP5 simulation ensembles and downscaled values </w:t>
      </w:r>
      <w:r w:rsidRPr="006C60F8">
        <w:rPr>
          <w:rFonts w:ascii="Arial" w:hAnsi="Arial" w:cs="Arial"/>
          <w:color w:val="1A1A1A"/>
          <w:sz w:val="20"/>
          <w:szCs w:val="20"/>
        </w:rPr>
        <w:t xml:space="preserve">in 5196 </w:t>
      </w:r>
      <w:r w:rsidRPr="006C60F8">
        <w:rPr>
          <w:rFonts w:ascii="Arial" w:hAnsi="Arial" w:cs="Arial"/>
          <w:sz w:val="20"/>
          <w:szCs w:val="20"/>
        </w:rPr>
        <w:t xml:space="preserve">tropical and subtropical </w:t>
      </w:r>
      <w:r w:rsidRPr="006C60F8">
        <w:rPr>
          <w:rFonts w:ascii="Arial" w:hAnsi="Arial" w:cs="Arial"/>
          <w:color w:val="1A1A1A"/>
          <w:sz w:val="20"/>
          <w:szCs w:val="20"/>
        </w:rPr>
        <w:t xml:space="preserve">Marine Protected Areas </w:t>
      </w:r>
      <w:r w:rsidRPr="006C60F8">
        <w:rPr>
          <w:rFonts w:ascii="Arial" w:hAnsi="Arial" w:cs="Arial"/>
          <w:sz w:val="20"/>
          <w:szCs w:val="20"/>
        </w:rPr>
        <w:t>for two different emission scenarios (RCP 8.5 and 4.5).</w:t>
      </w:r>
    </w:p>
    <w:p w14:paraId="47CDD8C1" w14:textId="77777777" w:rsidR="0082369E" w:rsidRPr="00EA6C52" w:rsidRDefault="0082369E" w:rsidP="006C60F8">
      <w:pPr>
        <w:spacing w:line="480" w:lineRule="auto"/>
        <w:rPr>
          <w:rFonts w:ascii="Arial" w:hAnsi="Arial" w:cs="Arial"/>
          <w:sz w:val="20"/>
          <w:szCs w:val="20"/>
        </w:rPr>
      </w:pPr>
    </w:p>
    <w:tbl>
      <w:tblPr>
        <w:tblStyle w:val="LightShading"/>
        <w:tblW w:w="4500" w:type="dxa"/>
        <w:tblLayout w:type="fixed"/>
        <w:tblLook w:val="04A0" w:firstRow="1" w:lastRow="0" w:firstColumn="1" w:lastColumn="0" w:noHBand="0" w:noVBand="1"/>
      </w:tblPr>
      <w:tblGrid>
        <w:gridCol w:w="990"/>
        <w:gridCol w:w="1530"/>
        <w:gridCol w:w="1980"/>
      </w:tblGrid>
      <w:tr w:rsidR="006C60F8" w:rsidRPr="00884042" w14:paraId="633FA54E" w14:textId="77777777" w:rsidTr="0082369E">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90" w:type="dxa"/>
            <w:vAlign w:val="center"/>
          </w:tcPr>
          <w:p w14:paraId="56CC1BBB" w14:textId="77777777" w:rsidR="006C60F8" w:rsidRPr="00BD75A5" w:rsidRDefault="006C60F8" w:rsidP="00774E65">
            <w:pPr>
              <w:jc w:val="both"/>
              <w:rPr>
                <w:rFonts w:ascii="Arial" w:hAnsi="Arial" w:cs="Arial"/>
                <w:sz w:val="18"/>
                <w:szCs w:val="18"/>
              </w:rPr>
            </w:pPr>
            <w:r>
              <w:rPr>
                <w:rFonts w:ascii="Arial" w:hAnsi="Arial" w:cs="Arial"/>
                <w:sz w:val="18"/>
                <w:szCs w:val="18"/>
              </w:rPr>
              <w:t>Scenario</w:t>
            </w:r>
          </w:p>
        </w:tc>
        <w:tc>
          <w:tcPr>
            <w:tcW w:w="1530" w:type="dxa"/>
            <w:vAlign w:val="center"/>
          </w:tcPr>
          <w:p w14:paraId="6F50BEA8" w14:textId="77777777" w:rsidR="006C60F8" w:rsidRPr="00BD75A5" w:rsidRDefault="006C60F8" w:rsidP="00774E65">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Native model</w:t>
            </w:r>
          </w:p>
        </w:tc>
        <w:tc>
          <w:tcPr>
            <w:tcW w:w="1980" w:type="dxa"/>
            <w:vAlign w:val="center"/>
          </w:tcPr>
          <w:p w14:paraId="07AF1830" w14:textId="77777777" w:rsidR="006C60F8" w:rsidRPr="00BD75A5" w:rsidRDefault="006C60F8" w:rsidP="00774E65">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Downscaled model</w:t>
            </w:r>
          </w:p>
        </w:tc>
      </w:tr>
      <w:tr w:rsidR="006C60F8" w14:paraId="2803C911" w14:textId="77777777" w:rsidTr="00774E65">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90" w:type="dxa"/>
            <w:vAlign w:val="center"/>
          </w:tcPr>
          <w:p w14:paraId="1BB58033" w14:textId="77777777" w:rsidR="006C60F8" w:rsidRPr="00BD75A5" w:rsidRDefault="006C60F8" w:rsidP="00774E65">
            <w:pPr>
              <w:jc w:val="both"/>
              <w:rPr>
                <w:rFonts w:ascii="Arial" w:hAnsi="Arial" w:cs="Arial"/>
                <w:sz w:val="18"/>
                <w:szCs w:val="18"/>
              </w:rPr>
            </w:pPr>
            <w:r>
              <w:rPr>
                <w:rFonts w:ascii="Arial" w:hAnsi="Arial" w:cs="Arial"/>
                <w:sz w:val="18"/>
                <w:szCs w:val="18"/>
              </w:rPr>
              <w:t>RCP</w:t>
            </w:r>
            <w:r w:rsidRPr="00BD75A5">
              <w:rPr>
                <w:rFonts w:ascii="Arial" w:hAnsi="Arial" w:cs="Arial"/>
                <w:sz w:val="18"/>
                <w:szCs w:val="18"/>
              </w:rPr>
              <w:t>8.5</w:t>
            </w:r>
          </w:p>
        </w:tc>
        <w:tc>
          <w:tcPr>
            <w:tcW w:w="1530" w:type="dxa"/>
            <w:vAlign w:val="center"/>
          </w:tcPr>
          <w:p w14:paraId="1D03D65B" w14:textId="77777777" w:rsidR="006C60F8" w:rsidRPr="00BD75A5" w:rsidRDefault="006C60F8" w:rsidP="00774E65">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Pr>
                <w:rFonts w:ascii="Arial" w:hAnsi="Arial" w:cs="Arial"/>
                <w:sz w:val="18"/>
                <w:szCs w:val="18"/>
              </w:rPr>
              <w:t>3</w:t>
            </w:r>
            <w:r w:rsidRPr="00BD75A5">
              <w:rPr>
                <w:rFonts w:ascii="Arial" w:hAnsi="Arial" w:cs="Arial"/>
                <w:color w:val="1A1A1A"/>
                <w:sz w:val="18"/>
                <w:szCs w:val="18"/>
              </w:rPr>
              <w:sym w:font="Symbol" w:char="F0B1"/>
            </w:r>
            <w:r>
              <w:rPr>
                <w:rFonts w:ascii="Arial" w:hAnsi="Arial" w:cs="Arial"/>
                <w:color w:val="1A1A1A"/>
                <w:sz w:val="18"/>
                <w:szCs w:val="18"/>
              </w:rPr>
              <w:t>0</w:t>
            </w:r>
            <w:r w:rsidRPr="00BD75A5">
              <w:rPr>
                <w:rFonts w:ascii="Arial" w:hAnsi="Arial" w:cs="Arial"/>
                <w:color w:val="1A1A1A"/>
                <w:sz w:val="18"/>
                <w:szCs w:val="18"/>
              </w:rPr>
              <w:t>.00</w:t>
            </w:r>
            <w:r>
              <w:rPr>
                <w:rFonts w:ascii="Arial" w:hAnsi="Arial" w:cs="Arial"/>
                <w:color w:val="1A1A1A"/>
                <w:sz w:val="18"/>
                <w:szCs w:val="18"/>
              </w:rPr>
              <w:t>4</w:t>
            </w:r>
          </w:p>
        </w:tc>
        <w:tc>
          <w:tcPr>
            <w:tcW w:w="1980" w:type="dxa"/>
            <w:vAlign w:val="center"/>
          </w:tcPr>
          <w:p w14:paraId="374332E2" w14:textId="77777777" w:rsidR="006C60F8" w:rsidRPr="00BD75A5" w:rsidRDefault="006C60F8" w:rsidP="00774E65">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w:t>
            </w:r>
            <w:r>
              <w:rPr>
                <w:rFonts w:ascii="Arial" w:hAnsi="Arial" w:cs="Arial"/>
                <w:sz w:val="18"/>
                <w:szCs w:val="18"/>
              </w:rPr>
              <w:t>28</w:t>
            </w:r>
            <w:r w:rsidRPr="00BD75A5">
              <w:rPr>
                <w:rFonts w:ascii="Arial" w:hAnsi="Arial" w:cs="Arial"/>
                <w:color w:val="1A1A1A"/>
                <w:sz w:val="18"/>
                <w:szCs w:val="18"/>
              </w:rPr>
              <w:sym w:font="Symbol" w:char="F0B1"/>
            </w:r>
            <w:r w:rsidRPr="00BD75A5">
              <w:rPr>
                <w:rFonts w:ascii="Arial" w:hAnsi="Arial" w:cs="Arial"/>
                <w:color w:val="1A1A1A"/>
                <w:sz w:val="18"/>
                <w:szCs w:val="18"/>
              </w:rPr>
              <w:t>0.0</w:t>
            </w:r>
            <w:r>
              <w:rPr>
                <w:rFonts w:ascii="Arial" w:hAnsi="Arial" w:cs="Arial"/>
                <w:color w:val="1A1A1A"/>
                <w:sz w:val="18"/>
                <w:szCs w:val="18"/>
              </w:rPr>
              <w:t>5</w:t>
            </w:r>
          </w:p>
        </w:tc>
      </w:tr>
      <w:tr w:rsidR="006C60F8" w14:paraId="11706CF3" w14:textId="77777777" w:rsidTr="00774E65">
        <w:trPr>
          <w:trHeight w:val="576"/>
        </w:trPr>
        <w:tc>
          <w:tcPr>
            <w:cnfStyle w:val="001000000000" w:firstRow="0" w:lastRow="0" w:firstColumn="1" w:lastColumn="0" w:oddVBand="0" w:evenVBand="0" w:oddHBand="0" w:evenHBand="0" w:firstRowFirstColumn="0" w:firstRowLastColumn="0" w:lastRowFirstColumn="0" w:lastRowLastColumn="0"/>
            <w:tcW w:w="990" w:type="dxa"/>
            <w:vAlign w:val="center"/>
          </w:tcPr>
          <w:p w14:paraId="34455729" w14:textId="77777777" w:rsidR="006C60F8" w:rsidRPr="00BD75A5" w:rsidRDefault="006C60F8">
            <w:pPr>
              <w:spacing w:line="480" w:lineRule="auto"/>
              <w:jc w:val="both"/>
              <w:rPr>
                <w:rFonts w:ascii="Arial" w:hAnsi="Arial" w:cs="Arial"/>
                <w:sz w:val="18"/>
                <w:szCs w:val="18"/>
              </w:rPr>
              <w:pPrChange w:id="277" w:author="John Bruno" w:date="2018-01-04T13:09:00Z">
                <w:pPr>
                  <w:jc w:val="both"/>
                </w:pPr>
              </w:pPrChange>
            </w:pPr>
            <w:r>
              <w:rPr>
                <w:rFonts w:ascii="Arial" w:hAnsi="Arial" w:cs="Arial"/>
                <w:sz w:val="18"/>
                <w:szCs w:val="18"/>
              </w:rPr>
              <w:t>RCP</w:t>
            </w:r>
            <w:r w:rsidRPr="00BD75A5">
              <w:rPr>
                <w:rFonts w:ascii="Arial" w:hAnsi="Arial" w:cs="Arial"/>
                <w:sz w:val="18"/>
                <w:szCs w:val="18"/>
              </w:rPr>
              <w:t>4.5</w:t>
            </w:r>
          </w:p>
        </w:tc>
        <w:tc>
          <w:tcPr>
            <w:tcW w:w="1530" w:type="dxa"/>
            <w:vAlign w:val="center"/>
          </w:tcPr>
          <w:p w14:paraId="632D8C65" w14:textId="77777777" w:rsidR="006C60F8" w:rsidRPr="00BD75A5" w:rsidRDefault="006C60F8">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Change w:id="278" w:author="John Bruno" w:date="2018-01-04T13:09:00Z">
                <w:pPr>
                  <w:jc w:val="both"/>
                  <w:cnfStyle w:val="000000000000" w:firstRow="0" w:lastRow="0" w:firstColumn="0" w:lastColumn="0" w:oddVBand="0" w:evenVBand="0" w:oddHBand="0" w:evenHBand="0" w:firstRowFirstColumn="0" w:firstRowLastColumn="0" w:lastRowFirstColumn="0" w:lastRowLastColumn="0"/>
                </w:pPr>
              </w:pPrChange>
            </w:pPr>
            <w:r w:rsidRPr="001315DA">
              <w:rPr>
                <w:rFonts w:ascii="Arial" w:hAnsi="Arial" w:cs="Arial"/>
                <w:sz w:val="18"/>
                <w:szCs w:val="18"/>
              </w:rPr>
              <w:t>0.01</w:t>
            </w:r>
            <w:r>
              <w:rPr>
                <w:rFonts w:ascii="Arial" w:hAnsi="Arial" w:cs="Arial"/>
                <w:sz w:val="18"/>
                <w:szCs w:val="18"/>
              </w:rPr>
              <w:t>4</w:t>
            </w:r>
            <w:r w:rsidRPr="00BD75A5">
              <w:rPr>
                <w:rFonts w:ascii="Arial" w:hAnsi="Arial" w:cs="Arial"/>
                <w:color w:val="1A1A1A"/>
                <w:sz w:val="18"/>
                <w:szCs w:val="18"/>
              </w:rPr>
              <w:sym w:font="Symbol" w:char="F0B1"/>
            </w:r>
            <w:r w:rsidRPr="001315DA">
              <w:rPr>
                <w:rFonts w:ascii="Arial" w:hAnsi="Arial" w:cs="Arial"/>
                <w:color w:val="1A1A1A"/>
                <w:sz w:val="18"/>
                <w:szCs w:val="18"/>
              </w:rPr>
              <w:t>0.001</w:t>
            </w:r>
          </w:p>
        </w:tc>
        <w:tc>
          <w:tcPr>
            <w:tcW w:w="1980" w:type="dxa"/>
            <w:vAlign w:val="center"/>
          </w:tcPr>
          <w:p w14:paraId="656FE9FD" w14:textId="77777777" w:rsidR="006C60F8" w:rsidRPr="00BD75A5" w:rsidRDefault="006C60F8">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Change w:id="279" w:author="John Bruno" w:date="2018-01-04T13:09:00Z">
                <w:pPr>
                  <w:jc w:val="both"/>
                  <w:cnfStyle w:val="000000000000" w:firstRow="0" w:lastRow="0" w:firstColumn="0" w:lastColumn="0" w:oddVBand="0" w:evenVBand="0" w:oddHBand="0" w:evenHBand="0" w:firstRowFirstColumn="0" w:firstRowLastColumn="0" w:lastRowFirstColumn="0" w:lastRowLastColumn="0"/>
                </w:pPr>
              </w:pPrChange>
            </w:pPr>
            <w:r w:rsidRPr="001315DA">
              <w:rPr>
                <w:rFonts w:ascii="Arial" w:hAnsi="Arial" w:cs="Arial"/>
                <w:sz w:val="18"/>
                <w:szCs w:val="18"/>
              </w:rPr>
              <w:t>0.01</w:t>
            </w:r>
            <w:r>
              <w:rPr>
                <w:rFonts w:ascii="Arial" w:hAnsi="Arial" w:cs="Arial"/>
                <w:sz w:val="18"/>
                <w:szCs w:val="18"/>
              </w:rPr>
              <w:t>4</w:t>
            </w:r>
            <w:r w:rsidRPr="00BD75A5">
              <w:rPr>
                <w:rFonts w:ascii="Arial" w:hAnsi="Arial" w:cs="Arial"/>
                <w:color w:val="1A1A1A"/>
                <w:sz w:val="18"/>
                <w:szCs w:val="18"/>
              </w:rPr>
              <w:sym w:font="Symbol" w:char="F0B1"/>
            </w:r>
            <w:r w:rsidRPr="001315DA">
              <w:rPr>
                <w:rFonts w:ascii="Arial" w:hAnsi="Arial" w:cs="Arial"/>
                <w:color w:val="1A1A1A"/>
                <w:sz w:val="18"/>
                <w:szCs w:val="18"/>
              </w:rPr>
              <w:t>0.00</w:t>
            </w:r>
            <w:r>
              <w:rPr>
                <w:rFonts w:ascii="Arial" w:hAnsi="Arial" w:cs="Arial"/>
                <w:color w:val="1A1A1A"/>
                <w:sz w:val="18"/>
                <w:szCs w:val="18"/>
              </w:rPr>
              <w:t>2</w:t>
            </w:r>
          </w:p>
        </w:tc>
      </w:tr>
    </w:tbl>
    <w:p w14:paraId="2110582F" w14:textId="77777777" w:rsidR="006C60F8" w:rsidDel="00112F6A" w:rsidRDefault="006C60F8">
      <w:pPr>
        <w:spacing w:line="480" w:lineRule="auto"/>
        <w:rPr>
          <w:del w:id="280" w:author="John Bruno" w:date="2018-01-04T13:09:00Z"/>
          <w:rFonts w:ascii="Arial" w:hAnsi="Arial" w:cs="Arial"/>
          <w:b/>
          <w:sz w:val="20"/>
          <w:szCs w:val="20"/>
        </w:rPr>
        <w:pPrChange w:id="281" w:author="John Bruno" w:date="2018-01-04T13:09:00Z">
          <w:pPr/>
        </w:pPrChange>
      </w:pPr>
    </w:p>
    <w:p w14:paraId="6ABC563B" w14:textId="77777777" w:rsidR="006C60F8" w:rsidRPr="001A39AE" w:rsidDel="00112F6A" w:rsidRDefault="006C60F8">
      <w:pPr>
        <w:spacing w:line="480" w:lineRule="auto"/>
        <w:rPr>
          <w:del w:id="282" w:author="John Bruno" w:date="2018-01-04T13:09:00Z"/>
          <w:rFonts w:ascii="Arial" w:hAnsi="Arial" w:cs="Arial"/>
          <w:b/>
          <w:sz w:val="20"/>
          <w:szCs w:val="20"/>
        </w:rPr>
        <w:pPrChange w:id="283" w:author="John Bruno" w:date="2018-01-04T13:09:00Z">
          <w:pPr/>
        </w:pPrChange>
      </w:pPr>
    </w:p>
    <w:p w14:paraId="56451064" w14:textId="77777777" w:rsidR="006C60F8" w:rsidDel="00112F6A" w:rsidRDefault="006C60F8" w:rsidP="00112F6A">
      <w:pPr>
        <w:spacing w:line="480" w:lineRule="auto"/>
        <w:rPr>
          <w:del w:id="284" w:author="John Bruno" w:date="2018-01-04T13:09:00Z"/>
          <w:rFonts w:ascii="Arial" w:hAnsi="Arial" w:cs="Arial"/>
          <w:b/>
          <w:sz w:val="20"/>
          <w:szCs w:val="20"/>
        </w:rPr>
      </w:pPr>
    </w:p>
    <w:p w14:paraId="3292A8F1" w14:textId="77777777" w:rsidR="006C60F8" w:rsidDel="00112F6A" w:rsidRDefault="006C60F8">
      <w:pPr>
        <w:spacing w:line="480" w:lineRule="auto"/>
        <w:rPr>
          <w:del w:id="285" w:author="John Bruno" w:date="2018-01-04T13:09:00Z"/>
          <w:rFonts w:ascii="Arial" w:hAnsi="Arial" w:cs="Arial"/>
          <w:b/>
          <w:sz w:val="20"/>
          <w:szCs w:val="20"/>
        </w:rPr>
        <w:pPrChange w:id="286" w:author="John Bruno" w:date="2018-01-04T13:09:00Z">
          <w:pPr/>
        </w:pPrChange>
      </w:pPr>
    </w:p>
    <w:p w14:paraId="3F67EC82" w14:textId="77777777" w:rsidR="006C60F8" w:rsidRDefault="006C60F8">
      <w:pPr>
        <w:spacing w:line="480" w:lineRule="auto"/>
        <w:rPr>
          <w:rFonts w:ascii="Arial" w:hAnsi="Arial" w:cs="Arial"/>
          <w:b/>
          <w:sz w:val="20"/>
          <w:szCs w:val="20"/>
        </w:rPr>
        <w:pPrChange w:id="287" w:author="John Bruno" w:date="2018-01-04T13:09:00Z">
          <w:pPr/>
        </w:pPrChange>
      </w:pPr>
    </w:p>
    <w:p w14:paraId="10E91198" w14:textId="6D095E01" w:rsidR="006C60F8" w:rsidRDefault="00615C64" w:rsidP="006C60F8">
      <w:pPr>
        <w:rPr>
          <w:rFonts w:ascii="Arial" w:hAnsi="Arial" w:cs="Arial"/>
          <w:b/>
          <w:sz w:val="20"/>
          <w:szCs w:val="20"/>
        </w:rPr>
      </w:pPr>
      <w:r w:rsidRPr="00615C64">
        <w:rPr>
          <w:noProof/>
        </w:rPr>
        <w:lastRenderedPageBreak/>
        <w:t xml:space="preserve"> </w:t>
      </w:r>
      <w:r w:rsidR="00005BAD" w:rsidRPr="00005BAD">
        <w:rPr>
          <w:noProof/>
        </w:rPr>
        <w:drawing>
          <wp:anchor distT="0" distB="0" distL="114300" distR="114300" simplePos="0" relativeHeight="251659264" behindDoc="0" locked="0" layoutInCell="1" allowOverlap="1" wp14:anchorId="1B682F32" wp14:editId="0EE78B8F">
            <wp:simplePos x="0" y="0"/>
            <wp:positionH relativeFrom="column">
              <wp:posOffset>0</wp:posOffset>
            </wp:positionH>
            <wp:positionV relativeFrom="paragraph">
              <wp:posOffset>3143250</wp:posOffset>
            </wp:positionV>
            <wp:extent cx="2743200" cy="2743200"/>
            <wp:effectExtent l="0" t="0" r="0" b="0"/>
            <wp:wrapTopAndBottom/>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anchor>
        </w:drawing>
      </w:r>
      <w:r w:rsidR="00005BAD" w:rsidRPr="00005BAD">
        <w:rPr>
          <w:noProof/>
        </w:rPr>
        <w:drawing>
          <wp:anchor distT="0" distB="0" distL="114300" distR="114300" simplePos="0" relativeHeight="251660288" behindDoc="0" locked="0" layoutInCell="1" allowOverlap="1" wp14:anchorId="749F7273" wp14:editId="23F69CD7">
            <wp:simplePos x="0" y="0"/>
            <wp:positionH relativeFrom="column">
              <wp:posOffset>3200400</wp:posOffset>
            </wp:positionH>
            <wp:positionV relativeFrom="paragraph">
              <wp:posOffset>3141980</wp:posOffset>
            </wp:positionV>
            <wp:extent cx="2743200" cy="2743200"/>
            <wp:effectExtent l="0" t="0" r="0" b="0"/>
            <wp:wrapNone/>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anchor>
        </w:drawing>
      </w:r>
      <w:r w:rsidR="00005BAD" w:rsidRPr="00005BAD">
        <w:rPr>
          <w:noProof/>
        </w:rPr>
        <w:drawing>
          <wp:anchor distT="0" distB="0" distL="114300" distR="114300" simplePos="0" relativeHeight="251661312" behindDoc="0" locked="0" layoutInCell="1" allowOverlap="1" wp14:anchorId="46EBAFB5" wp14:editId="3B3E655B">
            <wp:simplePos x="0" y="0"/>
            <wp:positionH relativeFrom="column">
              <wp:posOffset>0</wp:posOffset>
            </wp:positionH>
            <wp:positionV relativeFrom="paragraph">
              <wp:posOffset>1905</wp:posOffset>
            </wp:positionV>
            <wp:extent cx="2743200" cy="2743200"/>
            <wp:effectExtent l="0" t="0" r="0" b="0"/>
            <wp:wrapSquare wrapText="bothSides"/>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anchor>
        </w:drawing>
      </w:r>
      <w:r w:rsidR="00005BAD" w:rsidRPr="00005BAD">
        <w:rPr>
          <w:noProof/>
        </w:rPr>
        <w:drawing>
          <wp:anchor distT="0" distB="0" distL="114300" distR="114300" simplePos="0" relativeHeight="251662336" behindDoc="0" locked="0" layoutInCell="1" allowOverlap="1" wp14:anchorId="2973C2A8" wp14:editId="47E10E4B">
            <wp:simplePos x="0" y="0"/>
            <wp:positionH relativeFrom="column">
              <wp:posOffset>3204210</wp:posOffset>
            </wp:positionH>
            <wp:positionV relativeFrom="paragraph">
              <wp:posOffset>1905</wp:posOffset>
            </wp:positionV>
            <wp:extent cx="2743200" cy="2743200"/>
            <wp:effectExtent l="0" t="0" r="0" b="0"/>
            <wp:wrapTopAndBottom/>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anchor>
        </w:drawing>
      </w:r>
      <w:r w:rsidRPr="00615C64">
        <w:rPr>
          <w:noProof/>
        </w:rPr>
        <w:t xml:space="preserve"> </w:t>
      </w:r>
    </w:p>
    <w:p w14:paraId="5854A9F1" w14:textId="77777777" w:rsidR="006C60F8" w:rsidRDefault="006C60F8" w:rsidP="006C60F8">
      <w:pPr>
        <w:rPr>
          <w:rFonts w:ascii="Arial" w:hAnsi="Arial" w:cs="Arial"/>
          <w:b/>
          <w:sz w:val="20"/>
          <w:szCs w:val="20"/>
        </w:rPr>
      </w:pPr>
    </w:p>
    <w:p w14:paraId="43086575" w14:textId="28188E7A" w:rsidR="006C60F8" w:rsidRDefault="006C60F8" w:rsidP="006C60F8">
      <w:pPr>
        <w:widowControl w:val="0"/>
        <w:autoSpaceDE w:val="0"/>
        <w:autoSpaceDN w:val="0"/>
        <w:adjustRightInd w:val="0"/>
        <w:spacing w:after="240" w:line="480" w:lineRule="auto"/>
        <w:rPr>
          <w:rFonts w:ascii="Arial" w:hAnsi="Arial" w:cs="Arial"/>
          <w:b/>
          <w:color w:val="1A1A1A"/>
          <w:sz w:val="20"/>
          <w:szCs w:val="20"/>
        </w:rPr>
      </w:pPr>
    </w:p>
    <w:p w14:paraId="34290A5A" w14:textId="711401F0" w:rsidR="006C60F8" w:rsidRDefault="006C60F8" w:rsidP="006C60F8">
      <w:pPr>
        <w:spacing w:line="480" w:lineRule="auto"/>
        <w:rPr>
          <w:rFonts w:ascii="Arial" w:hAnsi="Arial" w:cs="Arial"/>
          <w:sz w:val="20"/>
          <w:szCs w:val="20"/>
        </w:rPr>
      </w:pPr>
      <w:r w:rsidRPr="00793D3A">
        <w:rPr>
          <w:rFonts w:ascii="Arial" w:hAnsi="Arial" w:cs="Arial"/>
          <w:b/>
          <w:sz w:val="20"/>
          <w:szCs w:val="20"/>
        </w:rPr>
        <w:t xml:space="preserve">Figure </w:t>
      </w:r>
      <w:r>
        <w:rPr>
          <w:rFonts w:ascii="Arial" w:hAnsi="Arial" w:cs="Arial"/>
          <w:b/>
          <w:sz w:val="20"/>
          <w:szCs w:val="20"/>
        </w:rPr>
        <w:t>M1</w:t>
      </w:r>
      <w:r w:rsidRPr="00793D3A">
        <w:rPr>
          <w:rFonts w:ascii="Arial" w:hAnsi="Arial" w:cs="Arial"/>
          <w:b/>
          <w:sz w:val="20"/>
          <w:szCs w:val="20"/>
        </w:rPr>
        <w:t>.</w:t>
      </w:r>
      <w:r w:rsidRPr="00793D3A">
        <w:rPr>
          <w:rFonts w:ascii="Arial" w:hAnsi="Arial" w:cs="Arial"/>
          <w:sz w:val="20"/>
          <w:szCs w:val="20"/>
        </w:rPr>
        <w:t xml:space="preserve"> </w:t>
      </w:r>
      <w:r w:rsidR="00617764">
        <w:rPr>
          <w:rFonts w:ascii="Arial" w:hAnsi="Arial" w:cs="Arial"/>
          <w:sz w:val="20"/>
          <w:szCs w:val="20"/>
        </w:rPr>
        <w:t>Count</w:t>
      </w:r>
      <w:r w:rsidR="00E36425">
        <w:rPr>
          <w:rFonts w:ascii="Arial" w:hAnsi="Arial" w:cs="Arial"/>
          <w:sz w:val="20"/>
          <w:szCs w:val="20"/>
        </w:rPr>
        <w:t xml:space="preserve"> histograms comparing</w:t>
      </w:r>
      <w:r w:rsidR="00E36425" w:rsidRPr="006C60F8">
        <w:rPr>
          <w:rFonts w:ascii="Arial" w:hAnsi="Arial" w:cs="Arial"/>
          <w:sz w:val="20"/>
          <w:szCs w:val="20"/>
        </w:rPr>
        <w:t xml:space="preserve"> projected SST warming rates </w:t>
      </w:r>
      <w:r w:rsidRPr="00617764">
        <w:rPr>
          <w:rFonts w:ascii="Arial" w:hAnsi="Arial" w:cs="Arial"/>
          <w:sz w:val="20"/>
          <w:szCs w:val="20"/>
        </w:rPr>
        <w:t>(</w:t>
      </w:r>
      <w:r w:rsidRPr="00617764">
        <w:rPr>
          <w:rFonts w:ascii="Arial" w:hAnsi="Arial" w:cs="Arial"/>
          <w:color w:val="1A1A1A"/>
          <w:sz w:val="20"/>
          <w:szCs w:val="20"/>
        </w:rPr>
        <w:t>°C / year)</w:t>
      </w:r>
      <w:r w:rsidR="001B743A">
        <w:rPr>
          <w:rFonts w:ascii="Arial" w:hAnsi="Arial" w:cs="Arial"/>
          <w:color w:val="1A1A1A"/>
          <w:sz w:val="20"/>
          <w:szCs w:val="20"/>
        </w:rPr>
        <w:t xml:space="preserve"> based </w:t>
      </w:r>
      <w:r w:rsidRPr="00617764">
        <w:rPr>
          <w:rFonts w:ascii="Arial" w:hAnsi="Arial" w:cs="Arial"/>
          <w:sz w:val="20"/>
          <w:szCs w:val="20"/>
        </w:rPr>
        <w:t xml:space="preserve">on the large-grain native CMIP5 simulation ensembles (top panels) and downscaled values (bottom values) </w:t>
      </w:r>
      <w:r w:rsidRPr="00617764">
        <w:rPr>
          <w:rFonts w:ascii="Arial" w:hAnsi="Arial" w:cs="Arial"/>
          <w:color w:val="1A1A1A"/>
          <w:sz w:val="20"/>
          <w:szCs w:val="20"/>
        </w:rPr>
        <w:t xml:space="preserve">in 5196 </w:t>
      </w:r>
      <w:r w:rsidRPr="00617764">
        <w:rPr>
          <w:rFonts w:ascii="Arial" w:hAnsi="Arial" w:cs="Arial"/>
          <w:sz w:val="20"/>
          <w:szCs w:val="20"/>
        </w:rPr>
        <w:t xml:space="preserve">tropical and subtropical </w:t>
      </w:r>
      <w:r w:rsidRPr="00617764">
        <w:rPr>
          <w:rFonts w:ascii="Arial" w:hAnsi="Arial" w:cs="Arial"/>
          <w:color w:val="1A1A1A"/>
          <w:sz w:val="20"/>
          <w:szCs w:val="20"/>
        </w:rPr>
        <w:t xml:space="preserve">Marine Protected Areas </w:t>
      </w:r>
      <w:r w:rsidRPr="00617764">
        <w:rPr>
          <w:rFonts w:ascii="Arial" w:hAnsi="Arial" w:cs="Arial"/>
          <w:sz w:val="20"/>
          <w:szCs w:val="20"/>
        </w:rPr>
        <w:t>for two different emission scenarios.</w:t>
      </w:r>
    </w:p>
    <w:p w14:paraId="77D9C3FC" w14:textId="7CF1810C" w:rsidR="006C60F8" w:rsidRDefault="006C60F8" w:rsidP="006C60F8">
      <w:pPr>
        <w:spacing w:line="480" w:lineRule="auto"/>
        <w:rPr>
          <w:rFonts w:ascii="Arial" w:hAnsi="Arial" w:cs="Arial"/>
          <w:sz w:val="20"/>
          <w:szCs w:val="20"/>
        </w:rPr>
      </w:pPr>
    </w:p>
    <w:p w14:paraId="019847EA" w14:textId="189AA5DB" w:rsidR="006C60F8" w:rsidRDefault="00005BAD" w:rsidP="0078360A">
      <w:pPr>
        <w:spacing w:line="480" w:lineRule="auto"/>
        <w:rPr>
          <w:rFonts w:ascii="Arial" w:hAnsi="Arial" w:cs="Arial"/>
          <w:sz w:val="20"/>
          <w:szCs w:val="20"/>
        </w:rPr>
      </w:pPr>
      <w:r w:rsidRPr="007F4AEE">
        <w:rPr>
          <w:rFonts w:ascii="Arial" w:hAnsi="Arial" w:cs="Arial"/>
          <w:b/>
          <w:noProof/>
          <w:color w:val="1A1A1A"/>
          <w:sz w:val="20"/>
          <w:szCs w:val="20"/>
        </w:rPr>
        <w:lastRenderedPageBreak/>
        <w:drawing>
          <wp:inline distT="0" distB="0" distL="0" distR="0" wp14:anchorId="7FD986E4" wp14:editId="5718CBD8">
            <wp:extent cx="5526157" cy="2830195"/>
            <wp:effectExtent l="0" t="0" r="1143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4411" r="7008" b="12619"/>
                    <a:stretch/>
                  </pic:blipFill>
                  <pic:spPr bwMode="auto">
                    <a:xfrm>
                      <a:off x="0" y="0"/>
                      <a:ext cx="5527073" cy="2830664"/>
                    </a:xfrm>
                    <a:prstGeom prst="rect">
                      <a:avLst/>
                    </a:prstGeom>
                    <a:ln>
                      <a:noFill/>
                    </a:ln>
                    <a:extLst>
                      <a:ext uri="{53640926-AAD7-44D8-BBD7-CCE9431645EC}">
                        <a14:shadowObscured xmlns:a14="http://schemas.microsoft.com/office/drawing/2010/main"/>
                      </a:ext>
                    </a:extLst>
                  </pic:spPr>
                </pic:pic>
              </a:graphicData>
            </a:graphic>
          </wp:inline>
        </w:drawing>
      </w:r>
    </w:p>
    <w:p w14:paraId="6606D6A4" w14:textId="77777777" w:rsidR="00005BAD" w:rsidRDefault="00005BAD" w:rsidP="0078360A">
      <w:pPr>
        <w:spacing w:line="480" w:lineRule="auto"/>
        <w:rPr>
          <w:rFonts w:ascii="Arial" w:hAnsi="Arial" w:cs="Arial"/>
          <w:sz w:val="20"/>
          <w:szCs w:val="20"/>
        </w:rPr>
      </w:pPr>
    </w:p>
    <w:p w14:paraId="412256FF" w14:textId="744383D2" w:rsidR="00005BAD" w:rsidRPr="00061BAD" w:rsidRDefault="00005BAD" w:rsidP="0078360A">
      <w:pPr>
        <w:spacing w:line="480" w:lineRule="auto"/>
        <w:rPr>
          <w:rFonts w:ascii="Arial" w:hAnsi="Arial" w:cs="Arial"/>
          <w:sz w:val="20"/>
          <w:szCs w:val="20"/>
        </w:rPr>
      </w:pPr>
      <w:r w:rsidRPr="00793D3A">
        <w:rPr>
          <w:rFonts w:ascii="Arial" w:hAnsi="Arial" w:cs="Arial"/>
          <w:b/>
          <w:sz w:val="20"/>
          <w:szCs w:val="20"/>
        </w:rPr>
        <w:t xml:space="preserve">Figure </w:t>
      </w:r>
      <w:r>
        <w:rPr>
          <w:rFonts w:ascii="Arial" w:hAnsi="Arial" w:cs="Arial"/>
          <w:b/>
          <w:sz w:val="20"/>
          <w:szCs w:val="20"/>
        </w:rPr>
        <w:t>M2</w:t>
      </w:r>
      <w:r w:rsidRPr="00793D3A">
        <w:rPr>
          <w:rFonts w:ascii="Arial" w:hAnsi="Arial" w:cs="Arial"/>
          <w:b/>
          <w:sz w:val="20"/>
          <w:szCs w:val="20"/>
        </w:rPr>
        <w:t>.</w:t>
      </w:r>
      <w:r w:rsidR="004278CB">
        <w:rPr>
          <w:rFonts w:ascii="Arial" w:hAnsi="Arial" w:cs="Arial"/>
          <w:b/>
          <w:sz w:val="20"/>
          <w:szCs w:val="20"/>
        </w:rPr>
        <w:t xml:space="preserve"> </w:t>
      </w:r>
      <w:r w:rsidR="00617764" w:rsidRPr="00617764">
        <w:rPr>
          <w:rFonts w:ascii="Arial" w:hAnsi="Arial" w:cs="Arial"/>
          <w:sz w:val="20"/>
          <w:szCs w:val="20"/>
        </w:rPr>
        <w:t xml:space="preserve">Comparison of </w:t>
      </w:r>
      <w:r w:rsidR="00617764">
        <w:rPr>
          <w:rFonts w:ascii="Arial" w:hAnsi="Arial" w:cs="Arial"/>
          <w:sz w:val="20"/>
          <w:szCs w:val="20"/>
        </w:rPr>
        <w:t>projected</w:t>
      </w:r>
      <w:r w:rsidR="00617764" w:rsidRPr="00617764">
        <w:rPr>
          <w:rFonts w:ascii="Arial" w:hAnsi="Arial" w:cs="Arial"/>
          <w:sz w:val="20"/>
          <w:szCs w:val="20"/>
        </w:rPr>
        <w:t xml:space="preserve"> </w:t>
      </w:r>
      <w:r w:rsidR="00617764" w:rsidRPr="006C60F8">
        <w:rPr>
          <w:rFonts w:ascii="Arial" w:hAnsi="Arial" w:cs="Arial"/>
          <w:sz w:val="20"/>
          <w:szCs w:val="20"/>
        </w:rPr>
        <w:t>SST warming rates (</w:t>
      </w:r>
      <w:r w:rsidR="00617764" w:rsidRPr="006C60F8">
        <w:rPr>
          <w:rFonts w:ascii="Arial" w:hAnsi="Arial" w:cs="Arial"/>
          <w:color w:val="1A1A1A"/>
          <w:sz w:val="20"/>
          <w:szCs w:val="20"/>
        </w:rPr>
        <w:t>°C / year</w:t>
      </w:r>
      <w:r w:rsidR="00617764">
        <w:rPr>
          <w:rFonts w:ascii="Arial" w:hAnsi="Arial" w:cs="Arial"/>
          <w:sz w:val="20"/>
          <w:szCs w:val="20"/>
        </w:rPr>
        <w:t xml:space="preserve">, </w:t>
      </w:r>
      <w:r w:rsidR="00267D3B" w:rsidRPr="00E52601">
        <w:rPr>
          <w:rFonts w:ascii="Arial" w:hAnsi="Arial" w:cs="Arial"/>
          <w:sz w:val="20"/>
          <w:szCs w:val="20"/>
        </w:rPr>
        <w:t>2006-2100</w:t>
      </w:r>
      <w:r w:rsidR="00267D3B">
        <w:rPr>
          <w:rFonts w:ascii="Arial" w:hAnsi="Arial" w:cs="Arial"/>
          <w:sz w:val="20"/>
          <w:szCs w:val="20"/>
        </w:rPr>
        <w:t xml:space="preserve"> </w:t>
      </w:r>
      <w:r w:rsidR="00617764">
        <w:rPr>
          <w:rFonts w:ascii="Arial" w:hAnsi="Arial" w:cs="Arial"/>
          <w:sz w:val="20"/>
          <w:szCs w:val="20"/>
        </w:rPr>
        <w:t>for RCP 8.5</w:t>
      </w:r>
      <w:r w:rsidR="00617764" w:rsidRPr="00617764">
        <w:rPr>
          <w:rFonts w:ascii="Arial" w:hAnsi="Arial" w:cs="Arial"/>
          <w:color w:val="1A1A1A"/>
          <w:sz w:val="20"/>
          <w:szCs w:val="20"/>
        </w:rPr>
        <w:t xml:space="preserve">) </w:t>
      </w:r>
      <w:r w:rsidR="00617764">
        <w:rPr>
          <w:rFonts w:ascii="Arial" w:hAnsi="Arial" w:cs="Arial"/>
          <w:color w:val="1A1A1A"/>
          <w:sz w:val="20"/>
          <w:szCs w:val="20"/>
        </w:rPr>
        <w:t>from</w:t>
      </w:r>
      <w:r w:rsidR="00617764" w:rsidRPr="00617764">
        <w:rPr>
          <w:rFonts w:ascii="Arial" w:hAnsi="Arial" w:cs="Arial"/>
          <w:color w:val="1A1A1A"/>
          <w:sz w:val="20"/>
          <w:szCs w:val="20"/>
        </w:rPr>
        <w:t xml:space="preserve"> </w:t>
      </w:r>
      <w:r w:rsidR="00617764" w:rsidRPr="00617764">
        <w:rPr>
          <w:rFonts w:ascii="Arial" w:hAnsi="Arial" w:cs="Arial"/>
          <w:sz w:val="20"/>
          <w:szCs w:val="20"/>
        </w:rPr>
        <w:t>the large-grain native CMIP5 simulation ensembles and downscaled values</w:t>
      </w:r>
      <w:r w:rsidR="00617764">
        <w:rPr>
          <w:rFonts w:ascii="Arial" w:hAnsi="Arial" w:cs="Arial"/>
          <w:sz w:val="20"/>
          <w:szCs w:val="20"/>
        </w:rPr>
        <w:t xml:space="preserve">, i.e., plotting downscaled </w:t>
      </w:r>
      <w:r w:rsidR="00B6057C">
        <w:rPr>
          <w:rFonts w:ascii="Arial" w:hAnsi="Arial" w:cs="Arial"/>
          <w:sz w:val="20"/>
          <w:szCs w:val="20"/>
        </w:rPr>
        <w:t>projections</w:t>
      </w:r>
      <w:r w:rsidR="00617764">
        <w:rPr>
          <w:rFonts w:ascii="Arial" w:hAnsi="Arial" w:cs="Arial"/>
          <w:sz w:val="20"/>
          <w:szCs w:val="20"/>
        </w:rPr>
        <w:t xml:space="preserve"> – native model </w:t>
      </w:r>
      <w:r w:rsidR="00B6057C">
        <w:rPr>
          <w:rFonts w:ascii="Arial" w:hAnsi="Arial" w:cs="Arial"/>
          <w:sz w:val="20"/>
          <w:szCs w:val="20"/>
        </w:rPr>
        <w:t>projections</w:t>
      </w:r>
      <w:r w:rsidR="00617764">
        <w:rPr>
          <w:rFonts w:ascii="Arial" w:hAnsi="Arial" w:cs="Arial"/>
          <w:sz w:val="20"/>
          <w:szCs w:val="20"/>
        </w:rPr>
        <w:t xml:space="preserve">. </w:t>
      </w:r>
      <w:del w:id="288" w:author="John Bruno" w:date="2017-12-20T14:36:00Z">
        <w:r w:rsidR="00061BAD" w:rsidRPr="00061BAD" w:rsidDel="009237AC">
          <w:rPr>
            <w:rFonts w:ascii="Arial" w:hAnsi="Arial" w:cs="Arial"/>
            <w:sz w:val="20"/>
            <w:szCs w:val="20"/>
          </w:rPr>
          <w:delText xml:space="preserve">Made with the levelplot function from the rasterVis package in R. </w:delText>
        </w:r>
      </w:del>
    </w:p>
    <w:p w14:paraId="39C6CE48" w14:textId="77777777" w:rsidR="00005BAD" w:rsidRDefault="00005BAD" w:rsidP="0078360A">
      <w:pPr>
        <w:spacing w:line="480" w:lineRule="auto"/>
        <w:rPr>
          <w:rFonts w:ascii="Arial" w:hAnsi="Arial" w:cs="Arial"/>
          <w:b/>
          <w:sz w:val="20"/>
          <w:szCs w:val="20"/>
        </w:rPr>
      </w:pPr>
    </w:p>
    <w:p w14:paraId="063653BD" w14:textId="77777777" w:rsidR="00005BAD" w:rsidRDefault="00005BAD" w:rsidP="0078360A">
      <w:pPr>
        <w:spacing w:line="480" w:lineRule="auto"/>
        <w:rPr>
          <w:rFonts w:ascii="Arial" w:hAnsi="Arial" w:cs="Arial"/>
          <w:b/>
          <w:sz w:val="20"/>
          <w:szCs w:val="20"/>
        </w:rPr>
      </w:pPr>
    </w:p>
    <w:p w14:paraId="3634D940" w14:textId="77777777" w:rsidR="00005BAD" w:rsidRPr="00C3570E" w:rsidRDefault="00005BAD" w:rsidP="0078360A">
      <w:pPr>
        <w:spacing w:line="480" w:lineRule="auto"/>
        <w:rPr>
          <w:rFonts w:ascii="Arial" w:hAnsi="Arial" w:cs="Arial"/>
          <w:sz w:val="20"/>
          <w:szCs w:val="20"/>
        </w:rPr>
      </w:pPr>
    </w:p>
    <w:p w14:paraId="5F5D4E16" w14:textId="77777777" w:rsidR="00112F6A" w:rsidRDefault="00112F6A" w:rsidP="0078360A">
      <w:pPr>
        <w:spacing w:line="480" w:lineRule="auto"/>
        <w:rPr>
          <w:ins w:id="289" w:author="John Bruno" w:date="2018-01-04T13:09:00Z"/>
          <w:rFonts w:ascii="Arial" w:hAnsi="Arial" w:cs="Arial"/>
          <w:b/>
          <w:i/>
          <w:sz w:val="20"/>
          <w:szCs w:val="20"/>
        </w:rPr>
      </w:pPr>
    </w:p>
    <w:p w14:paraId="21E0D0A7" w14:textId="77777777" w:rsidR="00112F6A" w:rsidRDefault="00112F6A" w:rsidP="0078360A">
      <w:pPr>
        <w:spacing w:line="480" w:lineRule="auto"/>
        <w:rPr>
          <w:ins w:id="290" w:author="John Bruno" w:date="2018-01-04T13:09:00Z"/>
          <w:rFonts w:ascii="Arial" w:hAnsi="Arial" w:cs="Arial"/>
          <w:b/>
          <w:i/>
          <w:sz w:val="20"/>
          <w:szCs w:val="20"/>
        </w:rPr>
      </w:pPr>
    </w:p>
    <w:p w14:paraId="711F3BC1" w14:textId="77777777" w:rsidR="00112F6A" w:rsidRDefault="00112F6A" w:rsidP="0078360A">
      <w:pPr>
        <w:spacing w:line="480" w:lineRule="auto"/>
        <w:rPr>
          <w:ins w:id="291" w:author="John Bruno" w:date="2018-01-04T13:09:00Z"/>
          <w:rFonts w:ascii="Arial" w:hAnsi="Arial" w:cs="Arial"/>
          <w:b/>
          <w:i/>
          <w:sz w:val="20"/>
          <w:szCs w:val="20"/>
        </w:rPr>
      </w:pPr>
    </w:p>
    <w:p w14:paraId="0E72853E" w14:textId="77777777" w:rsidR="00112F6A" w:rsidRDefault="00112F6A" w:rsidP="0078360A">
      <w:pPr>
        <w:spacing w:line="480" w:lineRule="auto"/>
        <w:rPr>
          <w:ins w:id="292" w:author="John Bruno" w:date="2018-01-04T13:09:00Z"/>
          <w:rFonts w:ascii="Arial" w:hAnsi="Arial" w:cs="Arial"/>
          <w:b/>
          <w:i/>
          <w:sz w:val="20"/>
          <w:szCs w:val="20"/>
        </w:rPr>
      </w:pPr>
    </w:p>
    <w:p w14:paraId="38A7DA46" w14:textId="77777777" w:rsidR="00112F6A" w:rsidRDefault="00112F6A" w:rsidP="0078360A">
      <w:pPr>
        <w:spacing w:line="480" w:lineRule="auto"/>
        <w:rPr>
          <w:ins w:id="293" w:author="John Bruno" w:date="2018-01-04T13:09:00Z"/>
          <w:rFonts w:ascii="Arial" w:hAnsi="Arial" w:cs="Arial"/>
          <w:b/>
          <w:i/>
          <w:sz w:val="20"/>
          <w:szCs w:val="20"/>
        </w:rPr>
      </w:pPr>
    </w:p>
    <w:p w14:paraId="76938174" w14:textId="77777777" w:rsidR="00112F6A" w:rsidRDefault="00112F6A" w:rsidP="0078360A">
      <w:pPr>
        <w:spacing w:line="480" w:lineRule="auto"/>
        <w:rPr>
          <w:ins w:id="294" w:author="John Bruno" w:date="2018-01-04T13:09:00Z"/>
          <w:rFonts w:ascii="Arial" w:hAnsi="Arial" w:cs="Arial"/>
          <w:b/>
          <w:i/>
          <w:sz w:val="20"/>
          <w:szCs w:val="20"/>
        </w:rPr>
      </w:pPr>
    </w:p>
    <w:p w14:paraId="5E95ABF2" w14:textId="77777777" w:rsidR="00112F6A" w:rsidRDefault="00112F6A" w:rsidP="0078360A">
      <w:pPr>
        <w:spacing w:line="480" w:lineRule="auto"/>
        <w:rPr>
          <w:ins w:id="295" w:author="John Bruno" w:date="2018-01-04T13:09:00Z"/>
          <w:rFonts w:ascii="Arial" w:hAnsi="Arial" w:cs="Arial"/>
          <w:b/>
          <w:i/>
          <w:sz w:val="20"/>
          <w:szCs w:val="20"/>
        </w:rPr>
      </w:pPr>
    </w:p>
    <w:p w14:paraId="0A1D0B6C" w14:textId="77777777" w:rsidR="00112F6A" w:rsidRDefault="00112F6A" w:rsidP="0078360A">
      <w:pPr>
        <w:spacing w:line="480" w:lineRule="auto"/>
        <w:rPr>
          <w:ins w:id="296" w:author="John Bruno" w:date="2018-01-04T13:09:00Z"/>
          <w:rFonts w:ascii="Arial" w:hAnsi="Arial" w:cs="Arial"/>
          <w:b/>
          <w:i/>
          <w:sz w:val="20"/>
          <w:szCs w:val="20"/>
        </w:rPr>
      </w:pPr>
    </w:p>
    <w:p w14:paraId="2134DD22" w14:textId="77777777" w:rsidR="00112F6A" w:rsidRDefault="00112F6A" w:rsidP="0078360A">
      <w:pPr>
        <w:spacing w:line="480" w:lineRule="auto"/>
        <w:rPr>
          <w:ins w:id="297" w:author="John Bruno" w:date="2018-01-04T13:09:00Z"/>
          <w:rFonts w:ascii="Arial" w:hAnsi="Arial" w:cs="Arial"/>
          <w:b/>
          <w:i/>
          <w:sz w:val="20"/>
          <w:szCs w:val="20"/>
        </w:rPr>
      </w:pPr>
    </w:p>
    <w:p w14:paraId="55837A20" w14:textId="77777777" w:rsidR="00C00C57" w:rsidRDefault="00C3570E" w:rsidP="0078360A">
      <w:pPr>
        <w:spacing w:line="480" w:lineRule="auto"/>
        <w:rPr>
          <w:rFonts w:ascii="Arial" w:hAnsi="Arial" w:cs="Arial"/>
          <w:color w:val="000000"/>
          <w:sz w:val="20"/>
          <w:szCs w:val="20"/>
        </w:rPr>
      </w:pPr>
      <w:r w:rsidRPr="003E65E1">
        <w:rPr>
          <w:rFonts w:ascii="Arial" w:hAnsi="Arial" w:cs="Arial"/>
          <w:b/>
          <w:i/>
          <w:sz w:val="20"/>
          <w:szCs w:val="20"/>
        </w:rPr>
        <w:lastRenderedPageBreak/>
        <w:t>MPA locations:</w:t>
      </w:r>
      <w:r w:rsidRPr="00C3570E">
        <w:rPr>
          <w:rFonts w:ascii="Arial" w:hAnsi="Arial" w:cs="Arial"/>
          <w:sz w:val="20"/>
          <w:szCs w:val="20"/>
        </w:rPr>
        <w:t xml:space="preserve"> </w:t>
      </w:r>
      <w:r w:rsidR="002848ED" w:rsidRPr="00C3570E">
        <w:rPr>
          <w:rFonts w:ascii="Arial" w:hAnsi="Arial" w:cs="Arial"/>
          <w:sz w:val="20"/>
          <w:szCs w:val="20"/>
        </w:rPr>
        <w:t xml:space="preserve">Coordinates and information for Marine </w:t>
      </w:r>
      <w:r w:rsidR="00C201E7" w:rsidRPr="00C3570E">
        <w:rPr>
          <w:rFonts w:ascii="Arial" w:hAnsi="Arial" w:cs="Arial"/>
          <w:sz w:val="20"/>
          <w:szCs w:val="20"/>
        </w:rPr>
        <w:t>P</w:t>
      </w:r>
      <w:r w:rsidR="002848ED" w:rsidRPr="00C3570E">
        <w:rPr>
          <w:rFonts w:ascii="Arial" w:hAnsi="Arial" w:cs="Arial"/>
          <w:sz w:val="20"/>
          <w:szCs w:val="20"/>
        </w:rPr>
        <w:t xml:space="preserve">rotected </w:t>
      </w:r>
      <w:r w:rsidR="00C201E7" w:rsidRPr="00C3570E">
        <w:rPr>
          <w:rFonts w:ascii="Arial" w:hAnsi="Arial" w:cs="Arial"/>
          <w:sz w:val="20"/>
          <w:szCs w:val="20"/>
        </w:rPr>
        <w:t>A</w:t>
      </w:r>
      <w:r w:rsidR="002848ED" w:rsidRPr="00C3570E">
        <w:rPr>
          <w:rFonts w:ascii="Arial" w:hAnsi="Arial" w:cs="Arial"/>
          <w:sz w:val="20"/>
          <w:szCs w:val="20"/>
        </w:rPr>
        <w:t xml:space="preserve">reas (MPAs) </w:t>
      </w:r>
      <w:r w:rsidR="00C201E7" w:rsidRPr="00C3570E">
        <w:rPr>
          <w:rFonts w:ascii="Arial" w:hAnsi="Arial" w:cs="Arial"/>
          <w:sz w:val="20"/>
          <w:szCs w:val="20"/>
        </w:rPr>
        <w:t>in the world’s oceans</w:t>
      </w:r>
      <w:r w:rsidR="002848ED" w:rsidRPr="00C3570E">
        <w:rPr>
          <w:rFonts w:ascii="Arial" w:hAnsi="Arial" w:cs="Arial"/>
          <w:sz w:val="20"/>
          <w:szCs w:val="20"/>
        </w:rPr>
        <w:t xml:space="preserve"> were </w:t>
      </w:r>
      <w:r w:rsidR="007F76C9">
        <w:rPr>
          <w:rFonts w:ascii="Arial" w:hAnsi="Arial" w:cs="Arial"/>
          <w:sz w:val="20"/>
          <w:szCs w:val="20"/>
        </w:rPr>
        <w:t xml:space="preserve">provided by the </w:t>
      </w:r>
      <w:r w:rsidR="007F76C9" w:rsidRPr="007F76C9">
        <w:rPr>
          <w:rFonts w:ascii="Arial" w:hAnsi="Arial" w:cs="Arial"/>
          <w:color w:val="000000"/>
          <w:sz w:val="20"/>
          <w:szCs w:val="20"/>
        </w:rPr>
        <w:t>Marine Conservation Institute</w:t>
      </w:r>
      <w:r w:rsidR="007F76C9">
        <w:rPr>
          <w:rFonts w:ascii="Arial" w:hAnsi="Arial" w:cs="Arial"/>
          <w:sz w:val="20"/>
          <w:szCs w:val="20"/>
        </w:rPr>
        <w:t xml:space="preserve">, based on a database provided by the </w:t>
      </w:r>
      <w:r w:rsidR="007F76C9" w:rsidRPr="007F76C9">
        <w:rPr>
          <w:rFonts w:ascii="Arial" w:hAnsi="Arial" w:cs="Arial"/>
          <w:color w:val="000000"/>
          <w:sz w:val="20"/>
          <w:szCs w:val="20"/>
        </w:rPr>
        <w:t>UNEP-WCMC and IUCN</w:t>
      </w:r>
      <w:r w:rsidR="007F76C9">
        <w:rPr>
          <w:rFonts w:ascii="Arial" w:hAnsi="Arial" w:cs="Arial"/>
          <w:color w:val="000000"/>
          <w:sz w:val="20"/>
          <w:szCs w:val="20"/>
        </w:rPr>
        <w:t>:</w:t>
      </w:r>
      <w:r w:rsidR="00C00C57">
        <w:rPr>
          <w:rFonts w:ascii="Arial" w:hAnsi="Arial" w:cs="Arial"/>
          <w:color w:val="000000"/>
          <w:sz w:val="20"/>
          <w:szCs w:val="20"/>
        </w:rPr>
        <w:t xml:space="preserve"> </w:t>
      </w:r>
    </w:p>
    <w:p w14:paraId="1372FCC5" w14:textId="77777777" w:rsidR="00C00C57" w:rsidRDefault="00C00C57" w:rsidP="0078360A">
      <w:pPr>
        <w:spacing w:line="480" w:lineRule="auto"/>
        <w:rPr>
          <w:rFonts w:ascii="Arial" w:hAnsi="Arial" w:cs="Arial"/>
          <w:color w:val="000000"/>
          <w:sz w:val="20"/>
          <w:szCs w:val="20"/>
        </w:rPr>
      </w:pPr>
    </w:p>
    <w:p w14:paraId="286F3B36" w14:textId="2FF0F25F" w:rsidR="007F76C9" w:rsidRPr="00C00C57" w:rsidRDefault="007F76C9" w:rsidP="0078360A">
      <w:pPr>
        <w:spacing w:line="480" w:lineRule="auto"/>
        <w:rPr>
          <w:rFonts w:ascii="Arial" w:hAnsi="Arial" w:cs="Arial"/>
          <w:color w:val="000000"/>
          <w:sz w:val="20"/>
          <w:szCs w:val="20"/>
        </w:rPr>
      </w:pPr>
      <w:r w:rsidRPr="007F76C9">
        <w:rPr>
          <w:rFonts w:ascii="Arial" w:hAnsi="Arial" w:cs="Arial"/>
          <w:color w:val="000000"/>
          <w:sz w:val="20"/>
          <w:szCs w:val="20"/>
        </w:rPr>
        <w:t xml:space="preserve">Marine Conservation Institute. (2016). </w:t>
      </w:r>
      <w:proofErr w:type="spellStart"/>
      <w:r w:rsidRPr="007F76C9">
        <w:rPr>
          <w:rFonts w:ascii="Arial" w:hAnsi="Arial" w:cs="Arial"/>
          <w:color w:val="000000"/>
          <w:sz w:val="20"/>
          <w:szCs w:val="20"/>
        </w:rPr>
        <w:t>MPAtlas</w:t>
      </w:r>
      <w:proofErr w:type="spellEnd"/>
      <w:r w:rsidRPr="007F76C9">
        <w:rPr>
          <w:rFonts w:ascii="Arial" w:hAnsi="Arial" w:cs="Arial"/>
          <w:color w:val="000000"/>
          <w:sz w:val="20"/>
          <w:szCs w:val="20"/>
        </w:rPr>
        <w:t>. Seattle, WA.</w:t>
      </w:r>
      <w:r w:rsidRPr="007F76C9">
        <w:rPr>
          <w:rStyle w:val="apple-converted-space"/>
          <w:rFonts w:ascii="Arial" w:hAnsi="Arial" w:cs="Arial"/>
          <w:color w:val="000000"/>
          <w:sz w:val="20"/>
          <w:szCs w:val="20"/>
        </w:rPr>
        <w:t> </w:t>
      </w:r>
      <w:hyperlink r:id="rId19" w:history="1">
        <w:r w:rsidRPr="007F76C9">
          <w:rPr>
            <w:rStyle w:val="Hyperlink"/>
            <w:rFonts w:ascii="Arial" w:hAnsi="Arial" w:cs="Arial"/>
            <w:color w:val="800080"/>
            <w:sz w:val="20"/>
            <w:szCs w:val="20"/>
          </w:rPr>
          <w:t>www.mpatlas.org</w:t>
        </w:r>
      </w:hyperlink>
      <w:r w:rsidRPr="007F76C9">
        <w:rPr>
          <w:rFonts w:ascii="Arial" w:hAnsi="Arial" w:cs="Arial"/>
          <w:color w:val="000000"/>
          <w:sz w:val="20"/>
          <w:szCs w:val="20"/>
        </w:rPr>
        <w:t>  [Accessed Sept 2016] – based on data provided by UNEP-WCMC and IUCN.</w:t>
      </w:r>
    </w:p>
    <w:p w14:paraId="4E3F48C7" w14:textId="77777777" w:rsidR="007F76C9" w:rsidRPr="007F76C9" w:rsidRDefault="007F76C9" w:rsidP="0078360A">
      <w:pPr>
        <w:spacing w:line="480" w:lineRule="auto"/>
        <w:rPr>
          <w:rFonts w:ascii="Arial" w:hAnsi="Arial" w:cs="Arial"/>
          <w:color w:val="000000"/>
        </w:rPr>
      </w:pPr>
      <w:r w:rsidRPr="007F76C9">
        <w:rPr>
          <w:rFonts w:ascii="Arial" w:hAnsi="Arial" w:cs="Arial"/>
          <w:color w:val="000000"/>
          <w:sz w:val="20"/>
          <w:szCs w:val="20"/>
        </w:rPr>
        <w:t> </w:t>
      </w:r>
    </w:p>
    <w:p w14:paraId="6CD7E30A" w14:textId="77777777" w:rsidR="007F76C9" w:rsidRPr="007F76C9" w:rsidRDefault="007F76C9" w:rsidP="0078360A">
      <w:pPr>
        <w:spacing w:line="480" w:lineRule="auto"/>
        <w:rPr>
          <w:rFonts w:ascii="Arial" w:hAnsi="Arial" w:cs="Arial"/>
          <w:color w:val="000000"/>
        </w:rPr>
      </w:pPr>
      <w:r w:rsidRPr="007F76C9">
        <w:rPr>
          <w:rFonts w:ascii="Arial" w:hAnsi="Arial" w:cs="Arial"/>
          <w:color w:val="000000"/>
          <w:sz w:val="20"/>
          <w:szCs w:val="20"/>
        </w:rPr>
        <w:t>UNEP-WCMC and IUCN (2016), Protected Planet: [The World Database on Protected Areas (WDPA) [On-line], Cambridge, UK: UNEP-WCMC and IUCN. Available at:</w:t>
      </w:r>
      <w:r w:rsidRPr="007F76C9">
        <w:rPr>
          <w:rStyle w:val="apple-converted-space"/>
          <w:rFonts w:ascii="Arial" w:hAnsi="Arial" w:cs="Arial"/>
          <w:color w:val="000000"/>
          <w:sz w:val="20"/>
          <w:szCs w:val="20"/>
        </w:rPr>
        <w:t> </w:t>
      </w:r>
      <w:hyperlink r:id="rId20" w:history="1">
        <w:r w:rsidRPr="007F76C9">
          <w:rPr>
            <w:rStyle w:val="Hyperlink"/>
            <w:rFonts w:ascii="Arial" w:hAnsi="Arial" w:cs="Arial"/>
            <w:color w:val="800080"/>
            <w:sz w:val="20"/>
            <w:szCs w:val="20"/>
          </w:rPr>
          <w:t>www.protectedplanet.net</w:t>
        </w:r>
      </w:hyperlink>
      <w:r w:rsidRPr="007F76C9">
        <w:rPr>
          <w:rFonts w:ascii="Arial" w:hAnsi="Arial" w:cs="Arial"/>
          <w:color w:val="000000"/>
          <w:sz w:val="20"/>
          <w:szCs w:val="20"/>
        </w:rPr>
        <w:t>.</w:t>
      </w:r>
    </w:p>
    <w:p w14:paraId="32FCA8CE" w14:textId="77777777" w:rsidR="007F76C9" w:rsidRDefault="007F76C9" w:rsidP="0078360A">
      <w:pPr>
        <w:spacing w:line="480" w:lineRule="auto"/>
        <w:rPr>
          <w:rFonts w:ascii="Arial" w:hAnsi="Arial" w:cs="Arial"/>
          <w:sz w:val="20"/>
          <w:szCs w:val="20"/>
        </w:rPr>
      </w:pPr>
    </w:p>
    <w:p w14:paraId="1E377E36" w14:textId="2F83B492" w:rsidR="002848ED" w:rsidRDefault="002848ED" w:rsidP="0078360A">
      <w:pPr>
        <w:spacing w:line="480" w:lineRule="auto"/>
        <w:rPr>
          <w:rFonts w:ascii="Arial" w:hAnsi="Arial" w:cs="Arial"/>
          <w:sz w:val="20"/>
          <w:szCs w:val="20"/>
        </w:rPr>
      </w:pPr>
      <w:r w:rsidRPr="00C3570E">
        <w:rPr>
          <w:rFonts w:ascii="Arial" w:hAnsi="Arial" w:cs="Arial"/>
          <w:sz w:val="20"/>
          <w:szCs w:val="20"/>
        </w:rPr>
        <w:t>Climatic data were extracted from the raster cell closest to the centroid of the spatial polygon for each MPA, and the distance between the raster value and centroid was measured. A downscaled SST raster from Bio-ORACLE (</w:t>
      </w:r>
      <w:proofErr w:type="spellStart"/>
      <w:r w:rsidR="00FC65D5">
        <w:rPr>
          <w:rFonts w:ascii="Arial" w:hAnsi="Arial" w:cs="Arial"/>
          <w:sz w:val="20"/>
          <w:szCs w:val="20"/>
        </w:rPr>
        <w:t>T</w:t>
      </w:r>
      <w:r w:rsidRPr="00C3570E">
        <w:rPr>
          <w:rFonts w:ascii="Arial" w:hAnsi="Arial" w:cs="Arial"/>
          <w:sz w:val="20"/>
          <w:szCs w:val="20"/>
        </w:rPr>
        <w:t>yberghein</w:t>
      </w:r>
      <w:proofErr w:type="spellEnd"/>
      <w:r w:rsidRPr="00C3570E">
        <w:rPr>
          <w:rFonts w:ascii="Arial" w:hAnsi="Arial" w:cs="Arial"/>
          <w:sz w:val="20"/>
          <w:szCs w:val="20"/>
        </w:rPr>
        <w:t xml:space="preserve"> et al. 2012) was used as a land mask for the CMIP5 ensemble data to filter out unwanted MPA coordinates. To prevent the analysis from including both freshwater MPAs, such as ones in the </w:t>
      </w:r>
      <w:r w:rsidR="00C201E7" w:rsidRPr="00C3570E">
        <w:rPr>
          <w:rFonts w:ascii="Arial" w:hAnsi="Arial" w:cs="Arial"/>
          <w:sz w:val="20"/>
          <w:szCs w:val="20"/>
        </w:rPr>
        <w:t>G</w:t>
      </w:r>
      <w:r w:rsidRPr="00C3570E">
        <w:rPr>
          <w:rFonts w:ascii="Arial" w:hAnsi="Arial" w:cs="Arial"/>
          <w:sz w:val="20"/>
          <w:szCs w:val="20"/>
        </w:rPr>
        <w:t xml:space="preserve">reat </w:t>
      </w:r>
      <w:r w:rsidR="00C201E7" w:rsidRPr="00C3570E">
        <w:rPr>
          <w:rFonts w:ascii="Arial" w:hAnsi="Arial" w:cs="Arial"/>
          <w:sz w:val="20"/>
          <w:szCs w:val="20"/>
        </w:rPr>
        <w:t>L</w:t>
      </w:r>
      <w:r w:rsidRPr="00C3570E">
        <w:rPr>
          <w:rFonts w:ascii="Arial" w:hAnsi="Arial" w:cs="Arial"/>
          <w:sz w:val="20"/>
          <w:szCs w:val="20"/>
        </w:rPr>
        <w:t>akes, and MPAs with incorrectly labelled coordinates, extracted cells greater than 50 km away from the MPA centroid were removed from the analysis.</w:t>
      </w:r>
      <w:r w:rsidR="003F27E2">
        <w:rPr>
          <w:rFonts w:ascii="Arial" w:hAnsi="Arial" w:cs="Arial"/>
          <w:sz w:val="20"/>
          <w:szCs w:val="20"/>
        </w:rPr>
        <w:t xml:space="preserve"> </w:t>
      </w:r>
      <w:r w:rsidRPr="00C3570E">
        <w:rPr>
          <w:rFonts w:ascii="Arial" w:hAnsi="Arial" w:cs="Arial"/>
          <w:sz w:val="20"/>
          <w:szCs w:val="20"/>
        </w:rPr>
        <w:t>The extracted temperature data were then stratified into four groups</w:t>
      </w:r>
      <w:r w:rsidR="00711DDA" w:rsidRPr="00C3570E">
        <w:rPr>
          <w:rFonts w:ascii="Arial" w:hAnsi="Arial" w:cs="Arial"/>
          <w:sz w:val="20"/>
          <w:szCs w:val="20"/>
        </w:rPr>
        <w:t>:</w:t>
      </w:r>
      <w:r w:rsidRPr="00C3570E">
        <w:rPr>
          <w:rFonts w:ascii="Arial" w:hAnsi="Arial" w:cs="Arial"/>
          <w:sz w:val="20"/>
          <w:szCs w:val="20"/>
        </w:rPr>
        <w:t xml:space="preserve"> 1) polar, ranging from 66.5° to 90° latitude (n=166); 2) temperate, ranging from 40° to 66.5° latitude (n=2738); 3) subtropical, ranging from 23.5° to 40° latitude (n=2738); and tropical ranging from -23.5</w:t>
      </w:r>
      <w:r w:rsidR="0089107E" w:rsidRPr="00C3570E">
        <w:rPr>
          <w:rFonts w:ascii="Arial" w:hAnsi="Arial" w:cs="Arial"/>
          <w:sz w:val="20"/>
          <w:szCs w:val="20"/>
        </w:rPr>
        <w:t xml:space="preserve"> </w:t>
      </w:r>
      <w:proofErr w:type="spellStart"/>
      <w:r w:rsidRPr="00C3570E">
        <w:rPr>
          <w:rFonts w:ascii="Arial" w:hAnsi="Arial" w:cs="Arial"/>
          <w:sz w:val="20"/>
          <w:szCs w:val="20"/>
          <w:vertAlign w:val="superscript"/>
        </w:rPr>
        <w:t>o</w:t>
      </w:r>
      <w:r w:rsidRPr="00C3570E">
        <w:rPr>
          <w:rFonts w:ascii="Arial" w:hAnsi="Arial" w:cs="Arial"/>
          <w:sz w:val="20"/>
          <w:szCs w:val="20"/>
        </w:rPr>
        <w:t>S</w:t>
      </w:r>
      <w:proofErr w:type="spellEnd"/>
      <w:r w:rsidRPr="00C3570E">
        <w:rPr>
          <w:rFonts w:ascii="Arial" w:hAnsi="Arial" w:cs="Arial"/>
          <w:sz w:val="20"/>
          <w:szCs w:val="20"/>
        </w:rPr>
        <w:t xml:space="preserve"> to 23.5</w:t>
      </w:r>
      <w:r w:rsidR="0089107E" w:rsidRPr="00C3570E">
        <w:rPr>
          <w:rFonts w:ascii="Arial" w:hAnsi="Arial" w:cs="Arial"/>
          <w:sz w:val="20"/>
          <w:szCs w:val="20"/>
        </w:rPr>
        <w:t xml:space="preserve"> </w:t>
      </w:r>
      <w:proofErr w:type="spellStart"/>
      <w:r w:rsidRPr="00C3570E">
        <w:rPr>
          <w:rFonts w:ascii="Arial" w:hAnsi="Arial" w:cs="Arial"/>
          <w:sz w:val="20"/>
          <w:szCs w:val="20"/>
          <w:vertAlign w:val="superscript"/>
        </w:rPr>
        <w:t>o</w:t>
      </w:r>
      <w:r w:rsidRPr="00C3570E">
        <w:rPr>
          <w:rFonts w:ascii="Arial" w:hAnsi="Arial" w:cs="Arial"/>
          <w:sz w:val="20"/>
          <w:szCs w:val="20"/>
        </w:rPr>
        <w:t>N</w:t>
      </w:r>
      <w:proofErr w:type="spellEnd"/>
      <w:r w:rsidRPr="00C3570E">
        <w:rPr>
          <w:rFonts w:ascii="Arial" w:hAnsi="Arial" w:cs="Arial"/>
          <w:sz w:val="20"/>
          <w:szCs w:val="20"/>
        </w:rPr>
        <w:t xml:space="preserve"> across the equator (n=2458). All analyses were also run as a global composition of MPAs (n=8236) as well as the small</w:t>
      </w:r>
      <w:r w:rsidR="0089107E" w:rsidRPr="00C3570E">
        <w:rPr>
          <w:rFonts w:ascii="Arial" w:hAnsi="Arial" w:cs="Arial"/>
          <w:sz w:val="20"/>
          <w:szCs w:val="20"/>
        </w:rPr>
        <w:t>er</w:t>
      </w:r>
      <w:r w:rsidRPr="00C3570E">
        <w:rPr>
          <w:rFonts w:ascii="Arial" w:hAnsi="Arial" w:cs="Arial"/>
          <w:sz w:val="20"/>
          <w:szCs w:val="20"/>
        </w:rPr>
        <w:t xml:space="preserve"> subset of no-take reserves (n=309). These groups were analyzed for both RCP 8.5 and RCP 4.5 climate scenarios. The rate of change in SST at the sites of MPAs was compared to the background rate of change. This comparison was done </w:t>
      </w:r>
      <w:r w:rsidR="0089107E" w:rsidRPr="00C3570E">
        <w:rPr>
          <w:rFonts w:ascii="Arial" w:hAnsi="Arial" w:cs="Arial"/>
          <w:sz w:val="20"/>
          <w:szCs w:val="20"/>
        </w:rPr>
        <w:t>for</w:t>
      </w:r>
      <w:r w:rsidRPr="00C3570E">
        <w:rPr>
          <w:rFonts w:ascii="Arial" w:hAnsi="Arial" w:cs="Arial"/>
          <w:sz w:val="20"/>
          <w:szCs w:val="20"/>
        </w:rPr>
        <w:t xml:space="preserve"> each of the four geographic strata and globally. </w:t>
      </w:r>
    </w:p>
    <w:p w14:paraId="1EFBC627" w14:textId="77777777" w:rsidR="003E65E1" w:rsidRPr="00C3570E" w:rsidRDefault="003E65E1" w:rsidP="00FC65D5">
      <w:pPr>
        <w:spacing w:line="480" w:lineRule="auto"/>
        <w:rPr>
          <w:rFonts w:ascii="Arial" w:hAnsi="Arial" w:cs="Arial"/>
          <w:sz w:val="20"/>
          <w:szCs w:val="20"/>
        </w:rPr>
      </w:pPr>
    </w:p>
    <w:p w14:paraId="251BC14E" w14:textId="4D6CB4FD" w:rsidR="00D6129D" w:rsidRPr="000B081C" w:rsidRDefault="005D1562" w:rsidP="00FC65D5">
      <w:pPr>
        <w:spacing w:line="480" w:lineRule="auto"/>
        <w:rPr>
          <w:rFonts w:ascii="Arial" w:hAnsi="Arial" w:cs="Arial"/>
          <w:sz w:val="20"/>
          <w:szCs w:val="20"/>
        </w:rPr>
      </w:pPr>
      <w:r w:rsidRPr="00C3570E">
        <w:rPr>
          <w:rFonts w:ascii="Arial" w:hAnsi="Arial" w:cs="Arial"/>
          <w:b/>
          <w:i/>
          <w:sz w:val="20"/>
          <w:szCs w:val="20"/>
        </w:rPr>
        <w:t>Time of Emergence (</w:t>
      </w:r>
      <w:proofErr w:type="spellStart"/>
      <w:r w:rsidRPr="00C3570E">
        <w:rPr>
          <w:rFonts w:ascii="Arial" w:hAnsi="Arial" w:cs="Arial"/>
          <w:b/>
          <w:i/>
          <w:sz w:val="20"/>
          <w:szCs w:val="20"/>
        </w:rPr>
        <w:t>ToE</w:t>
      </w:r>
      <w:proofErr w:type="spellEnd"/>
      <w:r w:rsidRPr="00C3570E">
        <w:rPr>
          <w:rFonts w:ascii="Arial" w:hAnsi="Arial" w:cs="Arial"/>
          <w:b/>
          <w:i/>
          <w:sz w:val="20"/>
          <w:szCs w:val="20"/>
        </w:rPr>
        <w:t>) calculations</w:t>
      </w:r>
      <w:r w:rsidR="00C3570E" w:rsidRPr="00C3570E">
        <w:rPr>
          <w:rFonts w:ascii="Arial" w:hAnsi="Arial" w:cs="Arial"/>
          <w:b/>
          <w:i/>
          <w:sz w:val="20"/>
          <w:szCs w:val="20"/>
        </w:rPr>
        <w:t>:</w:t>
      </w:r>
      <w:r w:rsidR="00C3570E" w:rsidRPr="00C3570E">
        <w:rPr>
          <w:rFonts w:ascii="Arial" w:hAnsi="Arial" w:cs="Arial"/>
          <w:b/>
          <w:sz w:val="20"/>
          <w:szCs w:val="20"/>
        </w:rPr>
        <w:t xml:space="preserve"> </w:t>
      </w:r>
      <w:r w:rsidRPr="00C3570E">
        <w:rPr>
          <w:rFonts w:ascii="Arial" w:hAnsi="Arial" w:cs="Arial"/>
          <w:sz w:val="20"/>
          <w:szCs w:val="20"/>
        </w:rPr>
        <w:t xml:space="preserve">The </w:t>
      </w:r>
      <w:proofErr w:type="spellStart"/>
      <w:r w:rsidRPr="00C3570E">
        <w:rPr>
          <w:rFonts w:ascii="Arial" w:hAnsi="Arial" w:cs="Arial"/>
          <w:sz w:val="20"/>
          <w:szCs w:val="20"/>
        </w:rPr>
        <w:t>ToE</w:t>
      </w:r>
      <w:proofErr w:type="spellEnd"/>
      <w:r w:rsidRPr="00C3570E">
        <w:rPr>
          <w:rFonts w:ascii="Arial" w:hAnsi="Arial" w:cs="Arial"/>
          <w:sz w:val="20"/>
          <w:szCs w:val="20"/>
        </w:rPr>
        <w:t xml:space="preserve"> estimates are </w:t>
      </w:r>
      <w:r w:rsidR="00FB58B8" w:rsidRPr="00C3570E">
        <w:rPr>
          <w:rFonts w:ascii="Arial" w:hAnsi="Arial" w:cs="Arial"/>
          <w:sz w:val="20"/>
          <w:szCs w:val="20"/>
        </w:rPr>
        <w:t>taken from Henson et al. (2017);</w:t>
      </w:r>
      <w:r w:rsidRPr="00C3570E">
        <w:rPr>
          <w:rFonts w:ascii="Arial" w:hAnsi="Arial" w:cs="Arial"/>
          <w:sz w:val="20"/>
          <w:szCs w:val="20"/>
        </w:rPr>
        <w:t xml:space="preserve"> </w:t>
      </w:r>
      <w:r w:rsidR="00FB58B8" w:rsidRPr="00C3570E">
        <w:rPr>
          <w:rFonts w:ascii="Arial" w:hAnsi="Arial" w:cs="Arial"/>
          <w:sz w:val="20"/>
          <w:szCs w:val="20"/>
        </w:rPr>
        <w:t>a</w:t>
      </w:r>
      <w:r w:rsidRPr="00C3570E">
        <w:rPr>
          <w:rFonts w:ascii="Arial" w:hAnsi="Arial" w:cs="Arial"/>
          <w:sz w:val="20"/>
          <w:szCs w:val="20"/>
        </w:rPr>
        <w:t xml:space="preserve"> summary </w:t>
      </w:r>
      <w:r w:rsidR="00611D55">
        <w:rPr>
          <w:rFonts w:ascii="Arial" w:hAnsi="Arial" w:cs="Arial"/>
          <w:sz w:val="20"/>
          <w:szCs w:val="20"/>
        </w:rPr>
        <w:t xml:space="preserve">of the approach is given here. </w:t>
      </w:r>
      <w:proofErr w:type="spellStart"/>
      <w:r w:rsidRPr="00C3570E">
        <w:rPr>
          <w:rFonts w:ascii="Arial" w:hAnsi="Arial" w:cs="Arial"/>
          <w:sz w:val="20"/>
          <w:szCs w:val="20"/>
        </w:rPr>
        <w:t>ToE</w:t>
      </w:r>
      <w:proofErr w:type="spellEnd"/>
      <w:r w:rsidRPr="00C3570E">
        <w:rPr>
          <w:rFonts w:ascii="Arial" w:hAnsi="Arial" w:cs="Arial"/>
          <w:sz w:val="20"/>
          <w:szCs w:val="20"/>
        </w:rPr>
        <w:t xml:space="preserve"> is calculated for the annual maxima of SST and the annual minima of thermocline average oxygen concent</w:t>
      </w:r>
      <w:r w:rsidR="00611D55">
        <w:rPr>
          <w:rFonts w:ascii="Arial" w:hAnsi="Arial" w:cs="Arial"/>
          <w:sz w:val="20"/>
          <w:szCs w:val="20"/>
        </w:rPr>
        <w:t xml:space="preserve">ration. </w:t>
      </w:r>
      <w:r w:rsidRPr="00C3570E">
        <w:rPr>
          <w:rFonts w:ascii="Arial" w:hAnsi="Arial" w:cs="Arial"/>
          <w:sz w:val="20"/>
          <w:szCs w:val="20"/>
        </w:rPr>
        <w:t>Trends in SST and oxygen are calculated using a generali</w:t>
      </w:r>
      <w:r w:rsidR="00611D55">
        <w:rPr>
          <w:rFonts w:ascii="Arial" w:hAnsi="Arial" w:cs="Arial"/>
          <w:sz w:val="20"/>
          <w:szCs w:val="20"/>
        </w:rPr>
        <w:t>z</w:t>
      </w:r>
      <w:r w:rsidRPr="00C3570E">
        <w:rPr>
          <w:rFonts w:ascii="Arial" w:hAnsi="Arial" w:cs="Arial"/>
          <w:sz w:val="20"/>
          <w:szCs w:val="20"/>
        </w:rPr>
        <w:t>ed least squares model with a first-o</w:t>
      </w:r>
      <w:r w:rsidR="00611D55">
        <w:rPr>
          <w:rFonts w:ascii="Arial" w:hAnsi="Arial" w:cs="Arial"/>
          <w:sz w:val="20"/>
          <w:szCs w:val="20"/>
        </w:rPr>
        <w:t xml:space="preserve">rder autoregressive error term. </w:t>
      </w:r>
      <w:r w:rsidRPr="00C3570E">
        <w:rPr>
          <w:rFonts w:ascii="Arial" w:hAnsi="Arial" w:cs="Arial"/>
          <w:sz w:val="20"/>
          <w:szCs w:val="20"/>
        </w:rPr>
        <w:t xml:space="preserve">The time series of annual </w:t>
      </w:r>
      <w:r w:rsidRPr="00C3570E">
        <w:rPr>
          <w:rFonts w:ascii="Arial" w:hAnsi="Arial" w:cs="Arial"/>
          <w:sz w:val="20"/>
          <w:szCs w:val="20"/>
        </w:rPr>
        <w:lastRenderedPageBreak/>
        <w:t>extrema in the conjoined historical and warming scen</w:t>
      </w:r>
      <w:r w:rsidR="00611D55">
        <w:rPr>
          <w:rFonts w:ascii="Arial" w:hAnsi="Arial" w:cs="Arial"/>
          <w:sz w:val="20"/>
          <w:szCs w:val="20"/>
        </w:rPr>
        <w:t xml:space="preserve">ario (RCP8.5) runs is created. </w:t>
      </w:r>
      <w:r w:rsidR="00A2688A" w:rsidRPr="00C3570E">
        <w:rPr>
          <w:rFonts w:ascii="Arial" w:hAnsi="Arial" w:cs="Arial"/>
          <w:sz w:val="20"/>
          <w:szCs w:val="20"/>
        </w:rPr>
        <w:t>An inflection point is then identified</w:t>
      </w:r>
      <w:r w:rsidRPr="00C3570E">
        <w:rPr>
          <w:rFonts w:ascii="Arial" w:hAnsi="Arial" w:cs="Arial"/>
          <w:sz w:val="20"/>
          <w:szCs w:val="20"/>
        </w:rPr>
        <w:t xml:space="preserve"> by calculating the cumulative sum of the gradient in </w:t>
      </w:r>
      <w:r w:rsidR="00FB58B8" w:rsidRPr="00C3570E">
        <w:rPr>
          <w:rFonts w:ascii="Arial" w:hAnsi="Arial" w:cs="Arial"/>
          <w:sz w:val="20"/>
          <w:szCs w:val="20"/>
        </w:rPr>
        <w:t>the time series and</w:t>
      </w:r>
      <w:r w:rsidRPr="00C3570E">
        <w:rPr>
          <w:rFonts w:ascii="Arial" w:hAnsi="Arial" w:cs="Arial"/>
          <w:sz w:val="20"/>
          <w:szCs w:val="20"/>
        </w:rPr>
        <w:t xml:space="preserve"> </w:t>
      </w:r>
      <w:r w:rsidR="00FB58B8" w:rsidRPr="00C3570E">
        <w:rPr>
          <w:rFonts w:ascii="Arial" w:hAnsi="Arial" w:cs="Arial"/>
          <w:sz w:val="20"/>
          <w:szCs w:val="20"/>
        </w:rPr>
        <w:t>finding</w:t>
      </w:r>
      <w:r w:rsidRPr="00C3570E">
        <w:rPr>
          <w:rFonts w:ascii="Arial" w:hAnsi="Arial" w:cs="Arial"/>
          <w:sz w:val="20"/>
          <w:szCs w:val="20"/>
        </w:rPr>
        <w:t xml:space="preserve"> the year when it exceeds zero (for a negative trend) or drops below zero (for a positive trend) for the</w:t>
      </w:r>
      <w:r w:rsidR="00611D55">
        <w:rPr>
          <w:rFonts w:ascii="Arial" w:hAnsi="Arial" w:cs="Arial"/>
          <w:sz w:val="20"/>
          <w:szCs w:val="20"/>
        </w:rPr>
        <w:t xml:space="preserve"> remainder of the time series. </w:t>
      </w:r>
      <w:r w:rsidRPr="00C3570E">
        <w:rPr>
          <w:rFonts w:ascii="Arial" w:hAnsi="Arial" w:cs="Arial"/>
          <w:sz w:val="20"/>
          <w:szCs w:val="20"/>
        </w:rPr>
        <w:t xml:space="preserve">The trend in </w:t>
      </w:r>
      <w:r w:rsidR="00FB58B8" w:rsidRPr="00C3570E">
        <w:rPr>
          <w:rFonts w:ascii="Arial" w:hAnsi="Arial" w:cs="Arial"/>
          <w:sz w:val="20"/>
          <w:szCs w:val="20"/>
        </w:rPr>
        <w:t>the time series</w:t>
      </w:r>
      <w:r w:rsidRPr="00C3570E">
        <w:rPr>
          <w:rFonts w:ascii="Arial" w:hAnsi="Arial" w:cs="Arial"/>
          <w:sz w:val="20"/>
          <w:szCs w:val="20"/>
        </w:rPr>
        <w:t xml:space="preserve"> is then calculated from </w:t>
      </w:r>
      <w:r w:rsidR="00FB58B8" w:rsidRPr="00C3570E">
        <w:rPr>
          <w:rFonts w:ascii="Arial" w:hAnsi="Arial" w:cs="Arial"/>
          <w:sz w:val="20"/>
          <w:szCs w:val="20"/>
        </w:rPr>
        <w:t>the inflection point</w:t>
      </w:r>
      <w:r w:rsidRPr="00C3570E">
        <w:rPr>
          <w:rFonts w:ascii="Arial" w:hAnsi="Arial" w:cs="Arial"/>
          <w:sz w:val="20"/>
          <w:szCs w:val="20"/>
        </w:rPr>
        <w:t xml:space="preserve"> forward to 2100.  The </w:t>
      </w:r>
      <w:r w:rsidRPr="000B081C">
        <w:rPr>
          <w:rFonts w:ascii="Arial" w:hAnsi="Arial" w:cs="Arial"/>
          <w:sz w:val="20"/>
          <w:szCs w:val="20"/>
        </w:rPr>
        <w:t>natural variability (</w:t>
      </w:r>
      <w:r w:rsidR="00FB58B8" w:rsidRPr="000B081C">
        <w:rPr>
          <w:rFonts w:ascii="Arial" w:hAnsi="Arial" w:cs="Arial"/>
          <w:sz w:val="20"/>
          <w:szCs w:val="20"/>
        </w:rPr>
        <w:t>i.e.</w:t>
      </w:r>
      <w:r w:rsidRPr="000B081C">
        <w:rPr>
          <w:rFonts w:ascii="Arial" w:hAnsi="Arial" w:cs="Arial"/>
          <w:sz w:val="20"/>
          <w:szCs w:val="20"/>
        </w:rPr>
        <w:t xml:space="preserve"> noise) is defined</w:t>
      </w:r>
      <w:r w:rsidR="00FB58B8" w:rsidRPr="000B081C">
        <w:rPr>
          <w:rFonts w:ascii="Arial" w:hAnsi="Arial" w:cs="Arial"/>
          <w:sz w:val="20"/>
          <w:szCs w:val="20"/>
        </w:rPr>
        <w:t xml:space="preserve"> using</w:t>
      </w:r>
      <w:r w:rsidRPr="000B081C">
        <w:rPr>
          <w:rFonts w:ascii="Arial" w:hAnsi="Arial" w:cs="Arial"/>
          <w:sz w:val="20"/>
          <w:szCs w:val="20"/>
        </w:rPr>
        <w:t xml:space="preserve"> </w:t>
      </w:r>
      <w:r w:rsidR="00FB58B8" w:rsidRPr="000B081C">
        <w:rPr>
          <w:rFonts w:ascii="Arial" w:hAnsi="Arial" w:cs="Arial"/>
          <w:sz w:val="20"/>
          <w:szCs w:val="20"/>
        </w:rPr>
        <w:t xml:space="preserve">a 100-year section of the model’s control run </w:t>
      </w:r>
      <w:r w:rsidRPr="000B081C">
        <w:rPr>
          <w:rFonts w:ascii="Arial" w:hAnsi="Arial" w:cs="Arial"/>
          <w:sz w:val="20"/>
          <w:szCs w:val="20"/>
        </w:rPr>
        <w:t xml:space="preserve">as one standard deviation in </w:t>
      </w:r>
      <w:r w:rsidR="00FB58B8" w:rsidRPr="000B081C">
        <w:rPr>
          <w:rFonts w:ascii="Arial" w:hAnsi="Arial" w:cs="Arial"/>
          <w:sz w:val="20"/>
          <w:szCs w:val="20"/>
        </w:rPr>
        <w:t xml:space="preserve">the </w:t>
      </w:r>
      <w:r w:rsidRPr="000B081C">
        <w:rPr>
          <w:rFonts w:ascii="Arial" w:hAnsi="Arial" w:cs="Arial"/>
          <w:sz w:val="20"/>
          <w:szCs w:val="20"/>
        </w:rPr>
        <w:t>annual</w:t>
      </w:r>
      <w:r w:rsidR="00FB58B8" w:rsidRPr="000B081C">
        <w:rPr>
          <w:rFonts w:ascii="Arial" w:hAnsi="Arial" w:cs="Arial"/>
          <w:sz w:val="20"/>
          <w:szCs w:val="20"/>
        </w:rPr>
        <w:t xml:space="preserve"> extrema time series</w:t>
      </w:r>
      <w:r w:rsidRPr="000B081C">
        <w:rPr>
          <w:rFonts w:ascii="Arial" w:hAnsi="Arial" w:cs="Arial"/>
          <w:sz w:val="20"/>
          <w:szCs w:val="20"/>
        </w:rPr>
        <w:t>. The time of emergence is then defined as:</w:t>
      </w:r>
    </w:p>
    <w:p w14:paraId="0D9DAA11" w14:textId="0F7A9962" w:rsidR="00D6129D" w:rsidRPr="000B081C" w:rsidRDefault="005D1562" w:rsidP="00D6129D">
      <w:pPr>
        <w:spacing w:line="360" w:lineRule="auto"/>
        <w:jc w:val="center"/>
        <w:rPr>
          <w:rFonts w:ascii="Arial" w:hAnsi="Arial" w:cs="Arial"/>
          <w:sz w:val="20"/>
          <w:szCs w:val="20"/>
        </w:rPr>
      </w:pPr>
      <m:oMathPara>
        <m:oMath>
          <m:r>
            <w:rPr>
              <w:rFonts w:ascii="Cambria Math" w:hAnsi="Cambria Math" w:cs="Arial"/>
              <w:sz w:val="20"/>
              <w:szCs w:val="20"/>
            </w:rPr>
            <m:t>ToE=(2 . noise)/trend</m:t>
          </m:r>
        </m:oMath>
      </m:oMathPara>
    </w:p>
    <w:p w14:paraId="59EF1645" w14:textId="749206F8" w:rsidR="005D1562" w:rsidRPr="000B081C" w:rsidRDefault="00FB58B8" w:rsidP="00FC65D5">
      <w:pPr>
        <w:spacing w:line="360" w:lineRule="auto"/>
        <w:rPr>
          <w:rFonts w:ascii="Arial" w:hAnsi="Arial" w:cs="Arial"/>
          <w:sz w:val="20"/>
          <w:szCs w:val="20"/>
        </w:rPr>
      </w:pPr>
      <w:r w:rsidRPr="000B081C">
        <w:rPr>
          <w:rFonts w:ascii="Arial" w:hAnsi="Arial" w:cs="Arial"/>
          <w:sz w:val="20"/>
          <w:szCs w:val="20"/>
        </w:rPr>
        <w:tab/>
      </w:r>
      <w:r w:rsidRPr="000B081C">
        <w:rPr>
          <w:rFonts w:ascii="Arial" w:hAnsi="Arial" w:cs="Arial"/>
          <w:sz w:val="20"/>
          <w:szCs w:val="20"/>
        </w:rPr>
        <w:tab/>
      </w:r>
      <w:r w:rsidRPr="000B081C">
        <w:rPr>
          <w:rFonts w:ascii="Arial" w:hAnsi="Arial" w:cs="Arial"/>
          <w:sz w:val="20"/>
          <w:szCs w:val="20"/>
        </w:rPr>
        <w:tab/>
      </w:r>
    </w:p>
    <w:p w14:paraId="6FD8C748" w14:textId="5F80959E" w:rsidR="005D1562" w:rsidRPr="000B081C" w:rsidRDefault="005D1562" w:rsidP="00FC65D5">
      <w:pPr>
        <w:spacing w:line="480" w:lineRule="auto"/>
        <w:rPr>
          <w:rFonts w:ascii="Arial" w:hAnsi="Arial" w:cs="Arial"/>
          <w:sz w:val="20"/>
          <w:szCs w:val="20"/>
        </w:rPr>
      </w:pPr>
      <w:r w:rsidRPr="000B081C">
        <w:rPr>
          <w:rFonts w:ascii="Arial" w:hAnsi="Arial" w:cs="Arial"/>
          <w:sz w:val="20"/>
          <w:szCs w:val="20"/>
        </w:rPr>
        <w:t xml:space="preserve">Any values of </w:t>
      </w:r>
      <w:proofErr w:type="spellStart"/>
      <w:r w:rsidRPr="000B081C">
        <w:rPr>
          <w:rFonts w:ascii="Arial" w:hAnsi="Arial" w:cs="Arial"/>
          <w:sz w:val="20"/>
          <w:szCs w:val="20"/>
        </w:rPr>
        <w:t>ToE</w:t>
      </w:r>
      <w:proofErr w:type="spellEnd"/>
      <w:r w:rsidRPr="000B081C">
        <w:rPr>
          <w:rFonts w:ascii="Arial" w:hAnsi="Arial" w:cs="Arial"/>
          <w:sz w:val="20"/>
          <w:szCs w:val="20"/>
        </w:rPr>
        <w:t xml:space="preserve"> </w:t>
      </w:r>
      <w:r w:rsidR="00FB58B8" w:rsidRPr="000B081C">
        <w:rPr>
          <w:rFonts w:ascii="Arial" w:hAnsi="Arial" w:cs="Arial"/>
          <w:sz w:val="20"/>
          <w:szCs w:val="20"/>
        </w:rPr>
        <w:t>that exceed</w:t>
      </w:r>
      <w:r w:rsidRPr="000B081C">
        <w:rPr>
          <w:rFonts w:ascii="Arial" w:hAnsi="Arial" w:cs="Arial"/>
          <w:sz w:val="20"/>
          <w:szCs w:val="20"/>
        </w:rPr>
        <w:t xml:space="preserve"> 2100 are excluded from </w:t>
      </w:r>
      <w:r w:rsidR="00FB58B8" w:rsidRPr="000B081C">
        <w:rPr>
          <w:rFonts w:ascii="Arial" w:hAnsi="Arial" w:cs="Arial"/>
          <w:sz w:val="20"/>
          <w:szCs w:val="20"/>
        </w:rPr>
        <w:t>the</w:t>
      </w:r>
      <w:r w:rsidRPr="000B081C">
        <w:rPr>
          <w:rFonts w:ascii="Arial" w:hAnsi="Arial" w:cs="Arial"/>
          <w:sz w:val="20"/>
          <w:szCs w:val="20"/>
        </w:rPr>
        <w:t xml:space="preserve"> analysis.  </w:t>
      </w:r>
    </w:p>
    <w:p w14:paraId="1F970D74" w14:textId="77777777" w:rsidR="003E65E1" w:rsidRPr="000B081C" w:rsidRDefault="003E65E1" w:rsidP="00FC65D5">
      <w:pPr>
        <w:spacing w:line="480" w:lineRule="auto"/>
        <w:rPr>
          <w:rFonts w:ascii="Arial" w:hAnsi="Arial" w:cs="Arial"/>
          <w:sz w:val="20"/>
          <w:szCs w:val="20"/>
        </w:rPr>
      </w:pPr>
    </w:p>
    <w:p w14:paraId="66D2D0F8" w14:textId="77777777" w:rsidR="00010B20" w:rsidRPr="000B081C" w:rsidRDefault="00010B20" w:rsidP="00FC65D5">
      <w:pPr>
        <w:spacing w:line="480" w:lineRule="auto"/>
        <w:rPr>
          <w:rFonts w:ascii="Arial" w:hAnsi="Arial" w:cs="Arial"/>
          <w:sz w:val="20"/>
          <w:szCs w:val="20"/>
        </w:rPr>
      </w:pPr>
    </w:p>
    <w:p w14:paraId="42F06C25" w14:textId="7080F798" w:rsidR="00010B20" w:rsidRDefault="00FD47C5" w:rsidP="000B081C">
      <w:pPr>
        <w:spacing w:line="480" w:lineRule="auto"/>
        <w:rPr>
          <w:rFonts w:ascii="Arial" w:hAnsi="Arial" w:cs="Arial"/>
          <w:b/>
          <w:i/>
          <w:color w:val="1A1A1A"/>
          <w:sz w:val="20"/>
          <w:szCs w:val="20"/>
        </w:rPr>
      </w:pPr>
      <w:r>
        <w:rPr>
          <w:rFonts w:ascii="Arial" w:hAnsi="Arial" w:cs="Arial"/>
          <w:b/>
          <w:i/>
          <w:color w:val="1A1A1A"/>
          <w:sz w:val="20"/>
          <w:szCs w:val="20"/>
        </w:rPr>
        <w:t>Community Thermal Safety Margin</w:t>
      </w:r>
      <w:r w:rsidR="003E65E1" w:rsidRPr="000B081C">
        <w:rPr>
          <w:rFonts w:ascii="Arial" w:hAnsi="Arial" w:cs="Arial"/>
          <w:b/>
          <w:i/>
          <w:color w:val="1A1A1A"/>
          <w:sz w:val="20"/>
          <w:szCs w:val="20"/>
        </w:rPr>
        <w:t xml:space="preserve"> (CTSM) analysis: </w:t>
      </w:r>
      <w:r w:rsidR="000B081C" w:rsidRPr="000B081C">
        <w:rPr>
          <w:rFonts w:ascii="Arial" w:hAnsi="Arial" w:cs="Arial"/>
          <w:sz w:val="20"/>
          <w:szCs w:val="20"/>
        </w:rPr>
        <w:t>We use the mean thermal bias (</w:t>
      </w:r>
      <w:proofErr w:type="spellStart"/>
      <w:r w:rsidR="000B081C" w:rsidRPr="000B081C">
        <w:rPr>
          <w:rFonts w:ascii="Arial" w:hAnsi="Arial" w:cs="Arial"/>
          <w:sz w:val="20"/>
          <w:szCs w:val="20"/>
        </w:rPr>
        <w:t>TBiasmax</w:t>
      </w:r>
      <w:proofErr w:type="spellEnd"/>
      <w:r w:rsidR="000B081C" w:rsidRPr="000B081C">
        <w:rPr>
          <w:rFonts w:ascii="Arial" w:hAnsi="Arial" w:cs="Arial"/>
          <w:sz w:val="20"/>
          <w:szCs w:val="20"/>
        </w:rPr>
        <w:t>) for 34 marine ecoregions, as reported in the Extended Data Table 1 (Stuart-Smith et al 2015).  In brief, for each of these ecoregions “</w:t>
      </w:r>
      <w:proofErr w:type="spellStart"/>
      <w:r w:rsidR="000B081C" w:rsidRPr="000B081C">
        <w:rPr>
          <w:rFonts w:ascii="Arial" w:hAnsi="Arial" w:cs="Arial"/>
          <w:sz w:val="20"/>
          <w:szCs w:val="20"/>
        </w:rPr>
        <w:t>TBiasmax</w:t>
      </w:r>
      <w:proofErr w:type="spellEnd"/>
      <w:r w:rsidR="000B081C" w:rsidRPr="000B081C">
        <w:rPr>
          <w:rFonts w:ascii="Arial" w:hAnsi="Arial" w:cs="Arial"/>
          <w:sz w:val="20"/>
          <w:szCs w:val="20"/>
        </w:rPr>
        <w:t xml:space="preserve">” was calculated as an average across communities sampled within the ecoregion. </w:t>
      </w:r>
      <w:proofErr w:type="spellStart"/>
      <w:r w:rsidR="000B081C" w:rsidRPr="000B081C">
        <w:rPr>
          <w:rFonts w:ascii="Arial" w:hAnsi="Arial" w:cs="Arial"/>
          <w:sz w:val="20"/>
          <w:szCs w:val="20"/>
        </w:rPr>
        <w:t>TBiasmax</w:t>
      </w:r>
      <w:proofErr w:type="spellEnd"/>
      <w:r w:rsidR="000B081C" w:rsidRPr="000B081C">
        <w:rPr>
          <w:rFonts w:ascii="Arial" w:hAnsi="Arial" w:cs="Arial"/>
          <w:sz w:val="20"/>
          <w:szCs w:val="20"/>
        </w:rPr>
        <w:t xml:space="preserve"> integrates the average upper temperature occupied across all species in a community with the local temperature to quantify a warming buffer (which we call the “Community Thermal Safety Margin”, CTSM) – we use this term because this metric is essentially the community</w:t>
      </w:r>
      <w:ins w:id="298" w:author="John Bruno" w:date="2017-12-20T14:35:00Z">
        <w:r w:rsidR="009237AC">
          <w:rPr>
            <w:rFonts w:ascii="Arial" w:hAnsi="Arial" w:cs="Arial"/>
            <w:sz w:val="20"/>
            <w:szCs w:val="20"/>
          </w:rPr>
          <w:t>-</w:t>
        </w:r>
      </w:ins>
      <w:del w:id="299" w:author="John Bruno" w:date="2017-12-20T14:35:00Z">
        <w:r w:rsidR="000B081C" w:rsidRPr="000B081C" w:rsidDel="009237AC">
          <w:rPr>
            <w:rFonts w:ascii="Arial" w:hAnsi="Arial" w:cs="Arial"/>
            <w:sz w:val="20"/>
            <w:szCs w:val="20"/>
          </w:rPr>
          <w:delText xml:space="preserve"> </w:delText>
        </w:r>
      </w:del>
      <w:r w:rsidR="000B081C" w:rsidRPr="000B081C">
        <w:rPr>
          <w:rFonts w:ascii="Arial" w:hAnsi="Arial" w:cs="Arial"/>
          <w:sz w:val="20"/>
          <w:szCs w:val="20"/>
        </w:rPr>
        <w:t xml:space="preserve">weighted mean for the species thermal safety margin (TSM): the 95th percentile of species’ thermal distributions - a measure of </w:t>
      </w:r>
      <w:proofErr w:type="spellStart"/>
      <w:r w:rsidR="000B081C" w:rsidRPr="000B081C">
        <w:rPr>
          <w:rFonts w:ascii="Arial" w:hAnsi="Arial" w:cs="Arial"/>
          <w:sz w:val="20"/>
          <w:szCs w:val="20"/>
        </w:rPr>
        <w:t>realised</w:t>
      </w:r>
      <w:proofErr w:type="spellEnd"/>
      <w:r w:rsidR="000B081C" w:rsidRPr="000B081C">
        <w:rPr>
          <w:rFonts w:ascii="Arial" w:hAnsi="Arial" w:cs="Arial"/>
          <w:sz w:val="20"/>
          <w:szCs w:val="20"/>
        </w:rPr>
        <w:t xml:space="preserve"> upper thermal limits across repeated surveys of fish and mobile invertebrates (Reef Life Survey, </w:t>
      </w:r>
      <w:hyperlink r:id="rId21" w:tgtFrame="_blank" w:history="1">
        <w:r w:rsidR="000B081C" w:rsidRPr="000B081C">
          <w:rPr>
            <w:rStyle w:val="Hyperlink"/>
            <w:rFonts w:ascii="Arial" w:hAnsi="Arial" w:cs="Arial"/>
            <w:sz w:val="20"/>
            <w:szCs w:val="20"/>
          </w:rPr>
          <w:t>http://reeflifesurvey.com</w:t>
        </w:r>
      </w:hyperlink>
      <w:r w:rsidR="000B081C" w:rsidRPr="000B081C">
        <w:rPr>
          <w:rFonts w:ascii="Arial" w:hAnsi="Arial" w:cs="Arial"/>
          <w:sz w:val="20"/>
          <w:szCs w:val="20"/>
        </w:rPr>
        <w:t xml:space="preserve">, Edgar and Stuart-Smith 2014) minus the mean summer temperatures (quantified for the years ranging between 2008 and 2014) for a particular location in which a species is observed, as described in Stuart-Smith et al 2015 (where mean SST from the eight warmest weeks of each year, Reynolds et al 2002). </w:t>
      </w:r>
    </w:p>
    <w:p w14:paraId="2AC65552" w14:textId="77777777" w:rsidR="000B081C" w:rsidRDefault="000B081C" w:rsidP="000B081C">
      <w:pPr>
        <w:spacing w:line="480" w:lineRule="auto"/>
        <w:rPr>
          <w:rFonts w:ascii="Arial" w:hAnsi="Arial" w:cs="Arial"/>
          <w:b/>
          <w:i/>
          <w:color w:val="1A1A1A"/>
          <w:sz w:val="20"/>
          <w:szCs w:val="20"/>
        </w:rPr>
      </w:pPr>
    </w:p>
    <w:p w14:paraId="007CA005" w14:textId="77777777" w:rsidR="000B081C" w:rsidRPr="000B081C" w:rsidRDefault="000B081C" w:rsidP="000B081C">
      <w:pPr>
        <w:spacing w:line="480" w:lineRule="auto"/>
        <w:rPr>
          <w:rFonts w:ascii="Arial" w:hAnsi="Arial" w:cs="Arial"/>
          <w:b/>
          <w:i/>
          <w:color w:val="1A1A1A"/>
          <w:sz w:val="20"/>
          <w:szCs w:val="20"/>
        </w:rPr>
      </w:pPr>
    </w:p>
    <w:p w14:paraId="0B3FD2E3" w14:textId="77777777" w:rsidR="000B081C" w:rsidRDefault="003E65E1" w:rsidP="000B081C">
      <w:pPr>
        <w:spacing w:line="480" w:lineRule="auto"/>
        <w:rPr>
          <w:rFonts w:ascii="Arial" w:hAnsi="Arial" w:cs="Arial"/>
          <w:b/>
          <w:sz w:val="20"/>
          <w:szCs w:val="20"/>
        </w:rPr>
      </w:pPr>
      <w:r w:rsidRPr="003E65E1">
        <w:rPr>
          <w:rFonts w:ascii="Arial" w:hAnsi="Arial" w:cs="Arial"/>
          <w:b/>
          <w:color w:val="1A1A1A"/>
          <w:sz w:val="20"/>
          <w:szCs w:val="20"/>
        </w:rPr>
        <w:t xml:space="preserve">Literature Cited for the Methods </w:t>
      </w:r>
    </w:p>
    <w:p w14:paraId="17E55AA6" w14:textId="2A89F6B4" w:rsidR="000B081C" w:rsidRPr="000B081C" w:rsidRDefault="000B081C" w:rsidP="000B081C">
      <w:pPr>
        <w:spacing w:line="480" w:lineRule="auto"/>
        <w:rPr>
          <w:rFonts w:ascii="Arial" w:hAnsi="Arial" w:cs="Arial"/>
          <w:b/>
          <w:sz w:val="20"/>
          <w:szCs w:val="20"/>
        </w:rPr>
      </w:pPr>
      <w:r w:rsidRPr="005F349B">
        <w:rPr>
          <w:rFonts w:ascii="Arial" w:hAnsi="Arial" w:cs="Arial"/>
          <w:sz w:val="20"/>
          <w:szCs w:val="20"/>
        </w:rPr>
        <w:t xml:space="preserve">Edgar, GJ, Stuart-Smith, RD (2014) Systematic global assessment of reef fish communities by the Reef Life Survey program. </w:t>
      </w:r>
      <w:r w:rsidRPr="005F349B">
        <w:rPr>
          <w:rFonts w:ascii="Arial" w:hAnsi="Arial" w:cs="Arial"/>
          <w:i/>
          <w:sz w:val="20"/>
          <w:szCs w:val="20"/>
        </w:rPr>
        <w:t>Scientific Data</w:t>
      </w:r>
      <w:r w:rsidRPr="005F349B">
        <w:rPr>
          <w:rFonts w:ascii="Arial" w:hAnsi="Arial" w:cs="Arial"/>
          <w:sz w:val="20"/>
          <w:szCs w:val="20"/>
        </w:rPr>
        <w:t xml:space="preserve"> 1, 140007.</w:t>
      </w:r>
    </w:p>
    <w:p w14:paraId="54D358E3" w14:textId="77777777" w:rsidR="000B081C" w:rsidRPr="007D3A77" w:rsidRDefault="000B081C" w:rsidP="000B081C">
      <w:pPr>
        <w:spacing w:line="480" w:lineRule="auto"/>
        <w:ind w:left="360" w:hanging="360"/>
        <w:rPr>
          <w:rFonts w:ascii="Arial" w:hAnsi="Arial" w:cs="Arial"/>
          <w:color w:val="000000" w:themeColor="text1"/>
          <w:sz w:val="20"/>
          <w:szCs w:val="20"/>
        </w:rPr>
      </w:pPr>
      <w:proofErr w:type="spellStart"/>
      <w:r w:rsidRPr="007D3A77">
        <w:rPr>
          <w:rFonts w:ascii="Arial" w:hAnsi="Arial" w:cs="Arial"/>
          <w:color w:val="000000" w:themeColor="text1"/>
          <w:sz w:val="20"/>
          <w:szCs w:val="20"/>
        </w:rPr>
        <w:lastRenderedPageBreak/>
        <w:t>Hijmans</w:t>
      </w:r>
      <w:proofErr w:type="spellEnd"/>
      <w:r w:rsidRPr="007D3A77">
        <w:rPr>
          <w:rFonts w:ascii="Arial" w:hAnsi="Arial" w:cs="Arial"/>
          <w:color w:val="000000" w:themeColor="text1"/>
          <w:sz w:val="20"/>
          <w:szCs w:val="20"/>
        </w:rPr>
        <w:t xml:space="preserve">, RJ (2015). raster: Geographic Data Analysis and Modeling. R package version 2.4-20.  </w:t>
      </w:r>
      <w:hyperlink r:id="rId22" w:history="1">
        <w:r w:rsidRPr="007D3A77">
          <w:rPr>
            <w:rStyle w:val="Hyperlink"/>
            <w:rFonts w:ascii="Arial" w:hAnsi="Arial" w:cs="Arial"/>
            <w:sz w:val="20"/>
            <w:szCs w:val="20"/>
          </w:rPr>
          <w:t>http://CRAN.R-project.org/package=raster</w:t>
        </w:r>
      </w:hyperlink>
    </w:p>
    <w:p w14:paraId="4B05DA5A" w14:textId="77777777" w:rsidR="000B081C" w:rsidRPr="007D3A77" w:rsidRDefault="000B081C" w:rsidP="000B081C">
      <w:pPr>
        <w:spacing w:line="480" w:lineRule="auto"/>
        <w:ind w:left="360" w:hanging="360"/>
        <w:rPr>
          <w:rFonts w:ascii="Arial" w:hAnsi="Arial" w:cs="Arial"/>
          <w:color w:val="000000" w:themeColor="text1"/>
          <w:sz w:val="20"/>
          <w:szCs w:val="20"/>
        </w:rPr>
      </w:pPr>
    </w:p>
    <w:p w14:paraId="3A967906" w14:textId="77777777" w:rsidR="000B081C" w:rsidRPr="007D3A77" w:rsidRDefault="000B081C" w:rsidP="000B081C">
      <w:pPr>
        <w:spacing w:line="480" w:lineRule="auto"/>
        <w:ind w:left="360" w:hanging="360"/>
        <w:rPr>
          <w:rFonts w:ascii="Arial" w:hAnsi="Arial" w:cs="Arial"/>
          <w:color w:val="000000" w:themeColor="text1"/>
          <w:sz w:val="20"/>
          <w:szCs w:val="20"/>
        </w:rPr>
      </w:pPr>
      <w:r w:rsidRPr="007D3A77">
        <w:rPr>
          <w:rFonts w:ascii="Arial" w:hAnsi="Arial" w:cs="Arial"/>
          <w:color w:val="000000" w:themeColor="text1"/>
          <w:sz w:val="20"/>
          <w:szCs w:val="20"/>
        </w:rPr>
        <w:t xml:space="preserve">R Core Team (2015). R: A language and environment for statistical computing. R Foundation for Statistical Computing, Vienna, Austria. URL </w:t>
      </w:r>
      <w:hyperlink r:id="rId23" w:history="1">
        <w:r w:rsidRPr="007D3A77">
          <w:rPr>
            <w:rStyle w:val="Hyperlink"/>
            <w:rFonts w:ascii="Arial" w:hAnsi="Arial" w:cs="Arial"/>
            <w:sz w:val="20"/>
            <w:szCs w:val="20"/>
          </w:rPr>
          <w:t>https://www.R-project.org/</w:t>
        </w:r>
      </w:hyperlink>
      <w:r w:rsidRPr="007D3A77">
        <w:rPr>
          <w:rFonts w:ascii="Arial" w:hAnsi="Arial" w:cs="Arial"/>
          <w:color w:val="000000" w:themeColor="text1"/>
          <w:sz w:val="20"/>
          <w:szCs w:val="20"/>
        </w:rPr>
        <w:t>.</w:t>
      </w:r>
    </w:p>
    <w:p w14:paraId="39ADBC36" w14:textId="77777777" w:rsidR="000B081C" w:rsidRPr="007D3A77" w:rsidRDefault="000B081C" w:rsidP="000B081C">
      <w:pPr>
        <w:spacing w:line="480" w:lineRule="auto"/>
        <w:ind w:left="360" w:hanging="360"/>
        <w:rPr>
          <w:rFonts w:ascii="Arial" w:hAnsi="Arial" w:cs="Arial"/>
          <w:color w:val="000000" w:themeColor="text1"/>
          <w:sz w:val="20"/>
          <w:szCs w:val="20"/>
        </w:rPr>
      </w:pPr>
    </w:p>
    <w:p w14:paraId="591A4612" w14:textId="77777777" w:rsidR="000B081C" w:rsidRPr="005F349B" w:rsidRDefault="000B081C" w:rsidP="000B081C">
      <w:pPr>
        <w:spacing w:line="480" w:lineRule="auto"/>
        <w:ind w:left="360" w:hanging="360"/>
        <w:rPr>
          <w:rFonts w:ascii="Arial" w:hAnsi="Arial" w:cs="Arial"/>
          <w:sz w:val="20"/>
          <w:szCs w:val="20"/>
        </w:rPr>
      </w:pPr>
      <w:r w:rsidRPr="005F349B">
        <w:rPr>
          <w:rFonts w:ascii="Arial" w:hAnsi="Arial" w:cs="Arial"/>
          <w:sz w:val="20"/>
          <w:szCs w:val="20"/>
        </w:rPr>
        <w:t>Reynolds, R. W.</w:t>
      </w:r>
      <w:r w:rsidRPr="005F349B">
        <w:rPr>
          <w:rFonts w:ascii="Arial" w:hAnsi="Arial" w:cs="Arial"/>
          <w:i/>
          <w:sz w:val="20"/>
          <w:szCs w:val="20"/>
        </w:rPr>
        <w:t xml:space="preserve"> et al.</w:t>
      </w:r>
      <w:r w:rsidRPr="005F349B">
        <w:rPr>
          <w:rFonts w:ascii="Arial" w:hAnsi="Arial" w:cs="Arial"/>
          <w:sz w:val="20"/>
          <w:szCs w:val="20"/>
        </w:rPr>
        <w:t xml:space="preserve"> (2007) Daily high-resolution-blended analyses for sea surface temperature. </w:t>
      </w:r>
      <w:r w:rsidRPr="005F349B">
        <w:rPr>
          <w:rFonts w:ascii="Arial" w:hAnsi="Arial" w:cs="Arial"/>
          <w:i/>
          <w:sz w:val="20"/>
          <w:szCs w:val="20"/>
        </w:rPr>
        <w:t>Journal of Climate</w:t>
      </w:r>
      <w:r w:rsidRPr="005F349B">
        <w:rPr>
          <w:rFonts w:ascii="Arial" w:hAnsi="Arial" w:cs="Arial"/>
          <w:sz w:val="20"/>
          <w:szCs w:val="20"/>
        </w:rPr>
        <w:t xml:space="preserve"> </w:t>
      </w:r>
      <w:r w:rsidRPr="005F349B">
        <w:rPr>
          <w:rFonts w:ascii="Arial" w:hAnsi="Arial" w:cs="Arial"/>
          <w:b/>
          <w:sz w:val="20"/>
          <w:szCs w:val="20"/>
        </w:rPr>
        <w:t>20</w:t>
      </w:r>
      <w:r w:rsidRPr="005F349B">
        <w:rPr>
          <w:rFonts w:ascii="Arial" w:hAnsi="Arial" w:cs="Arial"/>
          <w:sz w:val="20"/>
          <w:szCs w:val="20"/>
        </w:rPr>
        <w:t>, 5473-5496.</w:t>
      </w:r>
    </w:p>
    <w:p w14:paraId="5FFF144D" w14:textId="77777777" w:rsidR="000B081C" w:rsidRPr="005F349B" w:rsidRDefault="000B081C" w:rsidP="000B081C">
      <w:pPr>
        <w:spacing w:line="480" w:lineRule="auto"/>
        <w:ind w:left="360" w:hanging="360"/>
        <w:rPr>
          <w:rFonts w:ascii="Arial" w:hAnsi="Arial" w:cs="Arial"/>
          <w:sz w:val="20"/>
          <w:szCs w:val="20"/>
        </w:rPr>
      </w:pPr>
    </w:p>
    <w:p w14:paraId="57BAC02A" w14:textId="77777777" w:rsidR="000B081C" w:rsidRPr="007D3A77" w:rsidRDefault="000B081C" w:rsidP="000B081C">
      <w:pPr>
        <w:spacing w:line="480" w:lineRule="auto"/>
        <w:ind w:left="360" w:hanging="360"/>
        <w:rPr>
          <w:rFonts w:ascii="Arial" w:hAnsi="Arial" w:cs="Arial"/>
          <w:color w:val="000000" w:themeColor="text1"/>
          <w:sz w:val="20"/>
          <w:szCs w:val="20"/>
        </w:rPr>
      </w:pPr>
      <w:r w:rsidRPr="007D3A77">
        <w:rPr>
          <w:rFonts w:ascii="Arial" w:eastAsia="Times New Roman" w:hAnsi="Arial" w:cs="Arial"/>
          <w:noProof/>
          <w:sz w:val="20"/>
          <w:szCs w:val="20"/>
        </w:rPr>
        <w:t xml:space="preserve">Stuart-Smith RD, Edgar GJ, Barrett NS, Kininmonth SJ, Bates AE (2015) Thermal biases and vulnerability to warming in the world’s marine fauna. </w:t>
      </w:r>
      <w:r w:rsidRPr="007D3A77">
        <w:rPr>
          <w:rFonts w:ascii="Arial" w:eastAsia="Times New Roman" w:hAnsi="Arial" w:cs="Arial"/>
          <w:i/>
          <w:iCs/>
          <w:noProof/>
          <w:sz w:val="20"/>
          <w:szCs w:val="20"/>
        </w:rPr>
        <w:t>Nature</w:t>
      </w:r>
      <w:r w:rsidRPr="007D3A77">
        <w:rPr>
          <w:rFonts w:ascii="Arial" w:eastAsia="Times New Roman" w:hAnsi="Arial" w:cs="Arial"/>
          <w:noProof/>
          <w:sz w:val="20"/>
          <w:szCs w:val="20"/>
        </w:rPr>
        <w:t xml:space="preserve"> 528(7580), 88-92.</w:t>
      </w:r>
    </w:p>
    <w:p w14:paraId="326ADE34" w14:textId="77777777" w:rsidR="000B081C" w:rsidRPr="007D3A77" w:rsidRDefault="000B081C" w:rsidP="000B081C">
      <w:pPr>
        <w:spacing w:line="480" w:lineRule="auto"/>
        <w:ind w:left="360" w:hanging="360"/>
        <w:rPr>
          <w:rFonts w:ascii="Arial" w:hAnsi="Arial" w:cs="Arial"/>
          <w:color w:val="000000" w:themeColor="text1"/>
          <w:sz w:val="20"/>
          <w:szCs w:val="20"/>
        </w:rPr>
      </w:pPr>
    </w:p>
    <w:p w14:paraId="48DB4DA7" w14:textId="77777777" w:rsidR="000B081C" w:rsidRPr="007D3A77" w:rsidRDefault="000B081C" w:rsidP="000B081C">
      <w:pPr>
        <w:spacing w:line="480" w:lineRule="auto"/>
        <w:ind w:left="360" w:hanging="360"/>
        <w:rPr>
          <w:rFonts w:ascii="Arial" w:hAnsi="Arial" w:cs="Arial"/>
          <w:color w:val="000000" w:themeColor="text1"/>
          <w:sz w:val="20"/>
          <w:szCs w:val="20"/>
        </w:rPr>
      </w:pPr>
      <w:proofErr w:type="spellStart"/>
      <w:r w:rsidRPr="007D3A77">
        <w:rPr>
          <w:rFonts w:ascii="Arial" w:hAnsi="Arial" w:cs="Arial"/>
          <w:color w:val="000000" w:themeColor="text1"/>
          <w:sz w:val="20"/>
          <w:szCs w:val="20"/>
        </w:rPr>
        <w:t>Tyberghein</w:t>
      </w:r>
      <w:proofErr w:type="spellEnd"/>
      <w:r w:rsidRPr="007D3A77">
        <w:rPr>
          <w:rFonts w:ascii="Arial" w:hAnsi="Arial" w:cs="Arial"/>
          <w:color w:val="000000" w:themeColor="text1"/>
          <w:sz w:val="20"/>
          <w:szCs w:val="20"/>
        </w:rPr>
        <w:t xml:space="preserve"> L, </w:t>
      </w:r>
      <w:proofErr w:type="spellStart"/>
      <w:r w:rsidRPr="007D3A77">
        <w:rPr>
          <w:rFonts w:ascii="Arial" w:hAnsi="Arial" w:cs="Arial"/>
          <w:color w:val="000000" w:themeColor="text1"/>
          <w:sz w:val="20"/>
          <w:szCs w:val="20"/>
        </w:rPr>
        <w:t>Verbruggen</w:t>
      </w:r>
      <w:proofErr w:type="spellEnd"/>
      <w:r w:rsidRPr="007D3A77">
        <w:rPr>
          <w:rFonts w:ascii="Arial" w:hAnsi="Arial" w:cs="Arial"/>
          <w:color w:val="000000" w:themeColor="text1"/>
          <w:sz w:val="20"/>
          <w:szCs w:val="20"/>
        </w:rPr>
        <w:t xml:space="preserve"> H, </w:t>
      </w:r>
      <w:proofErr w:type="spellStart"/>
      <w:r w:rsidRPr="007D3A77">
        <w:rPr>
          <w:rFonts w:ascii="Arial" w:hAnsi="Arial" w:cs="Arial"/>
          <w:color w:val="000000" w:themeColor="text1"/>
          <w:sz w:val="20"/>
          <w:szCs w:val="20"/>
        </w:rPr>
        <w:t>Pauly</w:t>
      </w:r>
      <w:proofErr w:type="spellEnd"/>
      <w:r w:rsidRPr="007D3A77">
        <w:rPr>
          <w:rFonts w:ascii="Arial" w:hAnsi="Arial" w:cs="Arial"/>
          <w:color w:val="000000" w:themeColor="text1"/>
          <w:sz w:val="20"/>
          <w:szCs w:val="20"/>
        </w:rPr>
        <w:t xml:space="preserve"> K, </w:t>
      </w:r>
      <w:proofErr w:type="spellStart"/>
      <w:r w:rsidRPr="007D3A77">
        <w:rPr>
          <w:rFonts w:ascii="Arial" w:hAnsi="Arial" w:cs="Arial"/>
          <w:color w:val="000000" w:themeColor="text1"/>
          <w:sz w:val="20"/>
          <w:szCs w:val="20"/>
        </w:rPr>
        <w:t>Troupin</w:t>
      </w:r>
      <w:proofErr w:type="spellEnd"/>
      <w:r w:rsidRPr="007D3A77">
        <w:rPr>
          <w:rFonts w:ascii="Arial" w:hAnsi="Arial" w:cs="Arial"/>
          <w:color w:val="000000" w:themeColor="text1"/>
          <w:sz w:val="20"/>
          <w:szCs w:val="20"/>
        </w:rPr>
        <w:t xml:space="preserve"> C, </w:t>
      </w:r>
      <w:proofErr w:type="spellStart"/>
      <w:r w:rsidRPr="007D3A77">
        <w:rPr>
          <w:rFonts w:ascii="Arial" w:hAnsi="Arial" w:cs="Arial"/>
          <w:color w:val="000000" w:themeColor="text1"/>
          <w:sz w:val="20"/>
          <w:szCs w:val="20"/>
        </w:rPr>
        <w:t>Mineur</w:t>
      </w:r>
      <w:proofErr w:type="spellEnd"/>
      <w:r w:rsidRPr="007D3A77">
        <w:rPr>
          <w:rFonts w:ascii="Arial" w:hAnsi="Arial" w:cs="Arial"/>
          <w:color w:val="000000" w:themeColor="text1"/>
          <w:sz w:val="20"/>
          <w:szCs w:val="20"/>
        </w:rPr>
        <w:t xml:space="preserve"> F, De </w:t>
      </w:r>
      <w:proofErr w:type="spellStart"/>
      <w:r w:rsidRPr="007D3A77">
        <w:rPr>
          <w:rFonts w:ascii="Arial" w:hAnsi="Arial" w:cs="Arial"/>
          <w:color w:val="000000" w:themeColor="text1"/>
          <w:sz w:val="20"/>
          <w:szCs w:val="20"/>
        </w:rPr>
        <w:t>Clerck</w:t>
      </w:r>
      <w:proofErr w:type="spellEnd"/>
      <w:r w:rsidRPr="007D3A77">
        <w:rPr>
          <w:rFonts w:ascii="Arial" w:hAnsi="Arial" w:cs="Arial"/>
          <w:color w:val="000000" w:themeColor="text1"/>
          <w:sz w:val="20"/>
          <w:szCs w:val="20"/>
        </w:rPr>
        <w:t xml:space="preserve"> O (2012) Bio-ORACLE: a global environmental dataset for marine species distribution modelling. </w:t>
      </w:r>
      <w:r w:rsidRPr="005F349B">
        <w:rPr>
          <w:rFonts w:ascii="Arial" w:hAnsi="Arial" w:cs="Arial"/>
          <w:i/>
          <w:color w:val="000000" w:themeColor="text1"/>
          <w:sz w:val="20"/>
          <w:szCs w:val="20"/>
        </w:rPr>
        <w:t>Global Ecology and Biogeography</w:t>
      </w:r>
      <w:r w:rsidRPr="007D3A77">
        <w:rPr>
          <w:rFonts w:ascii="Arial" w:hAnsi="Arial" w:cs="Arial"/>
          <w:color w:val="000000" w:themeColor="text1"/>
          <w:sz w:val="20"/>
          <w:szCs w:val="20"/>
        </w:rPr>
        <w:t>, 21, 272–281.</w:t>
      </w:r>
    </w:p>
    <w:p w14:paraId="203ED490" w14:textId="77777777" w:rsidR="000B081C" w:rsidRPr="007D3A77" w:rsidRDefault="000B081C" w:rsidP="000B081C">
      <w:pPr>
        <w:spacing w:line="480" w:lineRule="auto"/>
        <w:ind w:left="360" w:hanging="360"/>
        <w:rPr>
          <w:rFonts w:ascii="Arial" w:hAnsi="Arial" w:cs="Arial"/>
          <w:color w:val="000000" w:themeColor="text1"/>
          <w:sz w:val="20"/>
          <w:szCs w:val="20"/>
        </w:rPr>
      </w:pPr>
    </w:p>
    <w:p w14:paraId="256D6A70" w14:textId="77777777" w:rsidR="000B081C" w:rsidRPr="007D3A77" w:rsidRDefault="000B081C" w:rsidP="000B081C">
      <w:pPr>
        <w:spacing w:line="480" w:lineRule="auto"/>
        <w:ind w:left="405" w:hanging="405"/>
        <w:rPr>
          <w:rFonts w:ascii="Arial" w:hAnsi="Arial" w:cs="Arial"/>
          <w:i/>
          <w:iCs/>
          <w:color w:val="303030"/>
          <w:sz w:val="20"/>
          <w:szCs w:val="20"/>
        </w:rPr>
      </w:pPr>
      <w:r w:rsidRPr="007D3A77">
        <w:rPr>
          <w:rFonts w:ascii="Arial" w:hAnsi="Arial" w:cs="Arial"/>
          <w:sz w:val="20"/>
          <w:szCs w:val="20"/>
        </w:rPr>
        <w:t xml:space="preserve">van </w:t>
      </w:r>
      <w:proofErr w:type="spellStart"/>
      <w:r w:rsidRPr="007D3A77">
        <w:rPr>
          <w:rFonts w:ascii="Arial" w:hAnsi="Arial" w:cs="Arial"/>
          <w:sz w:val="20"/>
          <w:szCs w:val="20"/>
        </w:rPr>
        <w:t>Hooidonk</w:t>
      </w:r>
      <w:proofErr w:type="spellEnd"/>
      <w:r w:rsidRPr="007D3A77">
        <w:rPr>
          <w:rFonts w:ascii="Arial" w:hAnsi="Arial" w:cs="Arial"/>
          <w:sz w:val="20"/>
          <w:szCs w:val="20"/>
        </w:rPr>
        <w:t xml:space="preserve"> RJ, Maynard J, </w:t>
      </w:r>
      <w:proofErr w:type="spellStart"/>
      <w:r w:rsidRPr="007D3A77">
        <w:rPr>
          <w:rFonts w:ascii="Arial" w:hAnsi="Arial" w:cs="Arial"/>
          <w:sz w:val="20"/>
          <w:szCs w:val="20"/>
        </w:rPr>
        <w:t>Tamelander</w:t>
      </w:r>
      <w:proofErr w:type="spellEnd"/>
      <w:r w:rsidRPr="007D3A77">
        <w:rPr>
          <w:rFonts w:ascii="Arial" w:hAnsi="Arial" w:cs="Arial"/>
          <w:sz w:val="20"/>
          <w:szCs w:val="20"/>
        </w:rPr>
        <w:t xml:space="preserve"> J et al. (2016) Local-scale projections of coral reef futures and implications of the Paris Agreement. </w:t>
      </w:r>
      <w:r w:rsidRPr="005F349B">
        <w:rPr>
          <w:rFonts w:ascii="Arial" w:hAnsi="Arial" w:cs="Arial"/>
          <w:i/>
          <w:iCs/>
          <w:color w:val="303030"/>
          <w:sz w:val="20"/>
          <w:szCs w:val="20"/>
        </w:rPr>
        <w:t>Scientific Reports</w:t>
      </w:r>
      <w:r w:rsidRPr="007D3A77">
        <w:rPr>
          <w:rFonts w:ascii="Arial" w:hAnsi="Arial" w:cs="Arial"/>
          <w:color w:val="303030"/>
          <w:sz w:val="20"/>
          <w:szCs w:val="20"/>
        </w:rPr>
        <w:t xml:space="preserve"> </w:t>
      </w:r>
      <w:r w:rsidRPr="007D3A77">
        <w:rPr>
          <w:rFonts w:ascii="Arial" w:hAnsi="Arial" w:cs="Arial"/>
          <w:iCs/>
          <w:color w:val="303030"/>
          <w:sz w:val="20"/>
          <w:szCs w:val="20"/>
        </w:rPr>
        <w:t>6</w:t>
      </w:r>
      <w:r w:rsidRPr="007D3A77">
        <w:rPr>
          <w:rFonts w:ascii="Arial" w:hAnsi="Arial" w:cs="Arial"/>
          <w:color w:val="303030"/>
          <w:sz w:val="20"/>
          <w:szCs w:val="20"/>
        </w:rPr>
        <w:t xml:space="preserve">, 39666. </w:t>
      </w:r>
    </w:p>
    <w:p w14:paraId="4D43C10B" w14:textId="77777777" w:rsidR="00C47663" w:rsidRPr="00D44110" w:rsidRDefault="00C47663" w:rsidP="000B081C">
      <w:pPr>
        <w:spacing w:line="480" w:lineRule="auto"/>
        <w:ind w:left="405" w:hanging="405"/>
        <w:rPr>
          <w:rFonts w:ascii="Arial" w:hAnsi="Arial" w:cs="Arial"/>
          <w:sz w:val="20"/>
          <w:szCs w:val="20"/>
        </w:rPr>
      </w:pPr>
    </w:p>
    <w:p w14:paraId="5EED1D18" w14:textId="77777777" w:rsidR="00D44110" w:rsidRPr="00D44110" w:rsidRDefault="00D44110" w:rsidP="00FC65D5">
      <w:pPr>
        <w:ind w:left="360" w:hanging="360"/>
        <w:rPr>
          <w:rFonts w:ascii="Arial" w:hAnsi="Arial" w:cs="Arial"/>
          <w:color w:val="000000" w:themeColor="text1"/>
          <w:sz w:val="20"/>
          <w:szCs w:val="20"/>
        </w:rPr>
      </w:pPr>
    </w:p>
    <w:p w14:paraId="7A6F2CC0" w14:textId="77777777" w:rsidR="00114786" w:rsidRPr="00D44110" w:rsidRDefault="00114786">
      <w:pPr>
        <w:rPr>
          <w:rFonts w:ascii="Arial" w:hAnsi="Arial" w:cs="Arial"/>
          <w:b/>
          <w:color w:val="000000" w:themeColor="text1"/>
          <w:sz w:val="20"/>
          <w:szCs w:val="20"/>
        </w:rPr>
      </w:pPr>
      <w:r w:rsidRPr="00D44110">
        <w:rPr>
          <w:rFonts w:ascii="Arial" w:hAnsi="Arial" w:cs="Arial"/>
          <w:b/>
          <w:color w:val="000000" w:themeColor="text1"/>
          <w:sz w:val="20"/>
          <w:szCs w:val="20"/>
        </w:rPr>
        <w:br w:type="page"/>
      </w:r>
    </w:p>
    <w:p w14:paraId="7A6870E3" w14:textId="04EC553A" w:rsidR="00345A87" w:rsidRPr="001003E3" w:rsidRDefault="00345A87" w:rsidP="001003E3">
      <w:pPr>
        <w:spacing w:line="480" w:lineRule="auto"/>
        <w:rPr>
          <w:rFonts w:ascii="Arial" w:hAnsi="Arial" w:cs="Arial"/>
          <w:sz w:val="20"/>
          <w:szCs w:val="20"/>
        </w:rPr>
      </w:pPr>
      <w:r>
        <w:rPr>
          <w:rFonts w:ascii="Arial" w:hAnsi="Arial" w:cs="Arial"/>
          <w:b/>
          <w:sz w:val="20"/>
          <w:szCs w:val="20"/>
        </w:rPr>
        <w:lastRenderedPageBreak/>
        <w:t xml:space="preserve">Table S1. </w:t>
      </w:r>
      <w:r w:rsidR="001003E3" w:rsidRPr="001003E3">
        <w:rPr>
          <w:rFonts w:ascii="Arial" w:hAnsi="Arial" w:cs="Arial"/>
          <w:sz w:val="20"/>
          <w:szCs w:val="20"/>
        </w:rPr>
        <w:t>Mean</w:t>
      </w:r>
      <w:r w:rsidR="001003E3">
        <w:rPr>
          <w:rFonts w:ascii="Arial" w:hAnsi="Arial" w:cs="Arial"/>
          <w:b/>
          <w:sz w:val="20"/>
          <w:szCs w:val="20"/>
        </w:rPr>
        <w:t xml:space="preserve"> </w:t>
      </w:r>
      <w:r w:rsidR="001003E3">
        <w:rPr>
          <w:rFonts w:ascii="Arial" w:hAnsi="Arial" w:cs="Arial"/>
          <w:sz w:val="20"/>
          <w:szCs w:val="20"/>
        </w:rPr>
        <w:t xml:space="preserve">projected warming </w:t>
      </w:r>
      <w:r w:rsidR="001003E3" w:rsidRPr="00BF5917">
        <w:rPr>
          <w:rFonts w:ascii="Arial" w:hAnsi="Arial" w:cs="Arial"/>
          <w:sz w:val="20"/>
          <w:szCs w:val="20"/>
        </w:rPr>
        <w:t xml:space="preserve">rates </w:t>
      </w:r>
      <w:r w:rsidR="001003E3">
        <w:rPr>
          <w:rFonts w:ascii="Arial" w:hAnsi="Arial" w:cs="Arial"/>
          <w:sz w:val="20"/>
          <w:szCs w:val="20"/>
        </w:rPr>
        <w:t>(SST</w:t>
      </w:r>
      <w:r w:rsidR="001003E3" w:rsidRPr="00BF5917">
        <w:rPr>
          <w:rFonts w:ascii="Arial" w:hAnsi="Arial" w:cs="Arial"/>
          <w:sz w:val="20"/>
          <w:szCs w:val="20"/>
        </w:rPr>
        <w:t xml:space="preserve"> </w:t>
      </w:r>
      <w:r w:rsidR="001003E3" w:rsidRPr="00BF5917">
        <w:rPr>
          <w:rFonts w:ascii="Arial" w:hAnsi="Arial" w:cs="Arial"/>
          <w:color w:val="1A1A1A"/>
          <w:sz w:val="20"/>
          <w:szCs w:val="20"/>
        </w:rPr>
        <w:t xml:space="preserve">°C </w:t>
      </w:r>
      <w:r w:rsidR="001003E3">
        <w:rPr>
          <w:rFonts w:ascii="Arial" w:hAnsi="Arial" w:cs="Arial"/>
          <w:color w:val="1A1A1A"/>
          <w:sz w:val="20"/>
          <w:szCs w:val="20"/>
        </w:rPr>
        <w:t xml:space="preserve">/ year) </w:t>
      </w:r>
      <w:r w:rsidR="001003E3">
        <w:rPr>
          <w:rFonts w:ascii="Arial" w:hAnsi="Arial" w:cs="Arial"/>
          <w:sz w:val="20"/>
          <w:szCs w:val="20"/>
        </w:rPr>
        <w:t xml:space="preserve">of MPAs in different marine ecoregions under </w:t>
      </w:r>
      <w:r w:rsidR="008939BD">
        <w:rPr>
          <w:rFonts w:ascii="Arial" w:hAnsi="Arial" w:cs="Arial"/>
          <w:sz w:val="20"/>
          <w:szCs w:val="20"/>
        </w:rPr>
        <w:t xml:space="preserve">the </w:t>
      </w:r>
      <w:r w:rsidR="001003E3">
        <w:rPr>
          <w:rFonts w:ascii="Arial" w:hAnsi="Arial" w:cs="Arial"/>
          <w:sz w:val="20"/>
          <w:szCs w:val="20"/>
        </w:rPr>
        <w:t>RCP 8.5</w:t>
      </w:r>
      <w:r w:rsidR="008939BD">
        <w:rPr>
          <w:rFonts w:ascii="Arial" w:hAnsi="Arial" w:cs="Arial"/>
          <w:sz w:val="20"/>
          <w:szCs w:val="20"/>
        </w:rPr>
        <w:t xml:space="preserve"> scenario</w:t>
      </w:r>
      <w:r w:rsidR="002663EB">
        <w:rPr>
          <w:rFonts w:ascii="Arial" w:hAnsi="Arial" w:cs="Arial"/>
          <w:sz w:val="20"/>
          <w:szCs w:val="20"/>
        </w:rPr>
        <w:t>,</w:t>
      </w:r>
      <w:r w:rsidR="001003E3">
        <w:rPr>
          <w:rFonts w:ascii="Arial" w:hAnsi="Arial" w:cs="Arial"/>
          <w:sz w:val="20"/>
          <w:szCs w:val="20"/>
        </w:rPr>
        <w:t xml:space="preserve"> based on </w:t>
      </w:r>
      <w:r w:rsidR="001003E3" w:rsidRPr="00FA419F">
        <w:rPr>
          <w:rFonts w:ascii="Arial" w:hAnsi="Arial" w:cs="Arial"/>
          <w:sz w:val="20"/>
          <w:szCs w:val="20"/>
        </w:rPr>
        <w:t xml:space="preserve">CMIP5 </w:t>
      </w:r>
      <w:r w:rsidR="001003E3">
        <w:rPr>
          <w:rFonts w:ascii="Arial" w:hAnsi="Arial" w:cs="Arial"/>
          <w:sz w:val="20"/>
          <w:szCs w:val="20"/>
        </w:rPr>
        <w:t xml:space="preserve">simulation </w:t>
      </w:r>
      <w:r w:rsidR="001003E3" w:rsidRPr="00BB6BB3">
        <w:rPr>
          <w:rFonts w:ascii="Arial" w:hAnsi="Arial" w:cs="Arial"/>
          <w:sz w:val="20"/>
          <w:szCs w:val="20"/>
        </w:rPr>
        <w:t>ensembles</w:t>
      </w:r>
      <w:r w:rsidR="001003E3" w:rsidRPr="00BF5917">
        <w:rPr>
          <w:rFonts w:ascii="Arial" w:hAnsi="Arial" w:cs="Arial"/>
          <w:sz w:val="20"/>
          <w:szCs w:val="20"/>
        </w:rPr>
        <w:t>.</w:t>
      </w:r>
      <w:r w:rsidR="001003E3">
        <w:rPr>
          <w:rFonts w:ascii="Arial" w:hAnsi="Arial" w:cs="Arial"/>
          <w:sz w:val="20"/>
          <w:szCs w:val="20"/>
        </w:rPr>
        <w:t xml:space="preserve"> N=number of MPAs per ecoregion.    </w:t>
      </w:r>
    </w:p>
    <w:tbl>
      <w:tblPr>
        <w:tblStyle w:val="PlainTable11"/>
        <w:tblW w:w="5868" w:type="dxa"/>
        <w:tblLayout w:type="fixed"/>
        <w:tblLook w:val="04A0" w:firstRow="1" w:lastRow="0" w:firstColumn="1" w:lastColumn="0" w:noHBand="0" w:noVBand="1"/>
      </w:tblPr>
      <w:tblGrid>
        <w:gridCol w:w="4248"/>
        <w:gridCol w:w="900"/>
        <w:gridCol w:w="720"/>
      </w:tblGrid>
      <w:tr w:rsidR="001003E3" w14:paraId="774963DB" w14:textId="77777777" w:rsidTr="008A1CC3">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FDDBA81" w14:textId="3B63C5A0" w:rsidR="001003E3" w:rsidRPr="001003E3" w:rsidRDefault="001003E3">
            <w:pPr>
              <w:rPr>
                <w:rFonts w:ascii="Arial" w:eastAsia="Times New Roman" w:hAnsi="Arial" w:cs="Arial"/>
                <w:color w:val="000000"/>
                <w:sz w:val="18"/>
                <w:szCs w:val="18"/>
              </w:rPr>
            </w:pPr>
            <w:r w:rsidRPr="001003E3">
              <w:rPr>
                <w:rFonts w:ascii="Arial" w:eastAsia="Times New Roman" w:hAnsi="Arial" w:cs="Arial"/>
                <w:color w:val="000000"/>
                <w:sz w:val="18"/>
                <w:szCs w:val="18"/>
              </w:rPr>
              <w:t>Ecoregion</w:t>
            </w:r>
          </w:p>
        </w:tc>
        <w:tc>
          <w:tcPr>
            <w:tcW w:w="900" w:type="dxa"/>
            <w:noWrap/>
            <w:vAlign w:val="center"/>
            <w:hideMark/>
          </w:tcPr>
          <w:p w14:paraId="2848CA72" w14:textId="6833FF9B" w:rsidR="001003E3" w:rsidRPr="001003E3" w:rsidRDefault="001003E3" w:rsidP="001003E3">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Rate</w:t>
            </w:r>
          </w:p>
        </w:tc>
        <w:tc>
          <w:tcPr>
            <w:tcW w:w="720" w:type="dxa"/>
            <w:noWrap/>
            <w:vAlign w:val="center"/>
            <w:hideMark/>
          </w:tcPr>
          <w:p w14:paraId="0B8B3A54" w14:textId="4BE4E8CE" w:rsidR="001003E3" w:rsidRPr="001003E3" w:rsidRDefault="001003E3" w:rsidP="001003E3">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N</w:t>
            </w:r>
          </w:p>
        </w:tc>
      </w:tr>
      <w:tr w:rsidR="001003E3" w14:paraId="7C3A5AD9"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588C35D"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Adriatic Sea</w:t>
            </w:r>
          </w:p>
        </w:tc>
        <w:tc>
          <w:tcPr>
            <w:tcW w:w="900" w:type="dxa"/>
            <w:noWrap/>
            <w:vAlign w:val="center"/>
            <w:hideMark/>
          </w:tcPr>
          <w:p w14:paraId="7ABBBBE5"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0.042</w:t>
            </w:r>
          </w:p>
        </w:tc>
        <w:tc>
          <w:tcPr>
            <w:tcW w:w="720" w:type="dxa"/>
            <w:noWrap/>
            <w:vAlign w:val="center"/>
            <w:hideMark/>
          </w:tcPr>
          <w:p w14:paraId="0F243CBA"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791772C2"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5BC2846"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Bassian</w:t>
            </w:r>
            <w:proofErr w:type="spellEnd"/>
          </w:p>
        </w:tc>
        <w:tc>
          <w:tcPr>
            <w:tcW w:w="900" w:type="dxa"/>
            <w:noWrap/>
            <w:vAlign w:val="center"/>
            <w:hideMark/>
          </w:tcPr>
          <w:p w14:paraId="7E61DF9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0BCAAB3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17</w:t>
            </w:r>
          </w:p>
        </w:tc>
      </w:tr>
      <w:tr w:rsidR="001003E3" w14:paraId="59C4691F"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39A8081"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Bismarck Sea</w:t>
            </w:r>
          </w:p>
        </w:tc>
        <w:tc>
          <w:tcPr>
            <w:tcW w:w="900" w:type="dxa"/>
            <w:noWrap/>
            <w:vAlign w:val="center"/>
            <w:hideMark/>
          </w:tcPr>
          <w:p w14:paraId="29408A7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2C0BBFA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415F0D11"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F01A2FA"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Bounty and Antipodes Islands</w:t>
            </w:r>
          </w:p>
        </w:tc>
        <w:tc>
          <w:tcPr>
            <w:tcW w:w="900" w:type="dxa"/>
            <w:noWrap/>
            <w:vAlign w:val="center"/>
            <w:hideMark/>
          </w:tcPr>
          <w:p w14:paraId="5CD62D0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0.028</w:t>
            </w:r>
          </w:p>
        </w:tc>
        <w:tc>
          <w:tcPr>
            <w:tcW w:w="720" w:type="dxa"/>
            <w:noWrap/>
            <w:vAlign w:val="center"/>
            <w:hideMark/>
          </w:tcPr>
          <w:p w14:paraId="1F8B62E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77CE67A2"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6851F6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Campbell Island</w:t>
            </w:r>
          </w:p>
        </w:tc>
        <w:tc>
          <w:tcPr>
            <w:tcW w:w="900" w:type="dxa"/>
            <w:noWrap/>
            <w:vAlign w:val="center"/>
            <w:hideMark/>
          </w:tcPr>
          <w:p w14:paraId="6C120D7A"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0.023</w:t>
            </w:r>
          </w:p>
        </w:tc>
        <w:tc>
          <w:tcPr>
            <w:tcW w:w="720" w:type="dxa"/>
            <w:noWrap/>
            <w:vAlign w:val="center"/>
            <w:hideMark/>
          </w:tcPr>
          <w:p w14:paraId="0B9BEC8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0504367"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446ABB9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Cape Howe</w:t>
            </w:r>
          </w:p>
        </w:tc>
        <w:tc>
          <w:tcPr>
            <w:tcW w:w="900" w:type="dxa"/>
            <w:noWrap/>
            <w:vAlign w:val="center"/>
            <w:hideMark/>
          </w:tcPr>
          <w:p w14:paraId="4DAAA47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2674F7B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5B936419"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236C665"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Carolinian</w:t>
            </w:r>
          </w:p>
        </w:tc>
        <w:tc>
          <w:tcPr>
            <w:tcW w:w="900" w:type="dxa"/>
            <w:noWrap/>
            <w:vAlign w:val="center"/>
            <w:hideMark/>
          </w:tcPr>
          <w:p w14:paraId="1A65F3D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5447A50A"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650A82AD"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4073E96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Central New Zealand</w:t>
            </w:r>
          </w:p>
        </w:tc>
        <w:tc>
          <w:tcPr>
            <w:tcW w:w="900" w:type="dxa"/>
            <w:noWrap/>
            <w:vAlign w:val="center"/>
            <w:hideMark/>
          </w:tcPr>
          <w:p w14:paraId="39CDD17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27EA5D50"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3AEB161"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F442506"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Chagos</w:t>
            </w:r>
            <w:proofErr w:type="spellEnd"/>
          </w:p>
        </w:tc>
        <w:tc>
          <w:tcPr>
            <w:tcW w:w="900" w:type="dxa"/>
            <w:noWrap/>
            <w:vAlign w:val="center"/>
            <w:hideMark/>
          </w:tcPr>
          <w:p w14:paraId="544D52E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3571A40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36D278C"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FD7B45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Coral Sea</w:t>
            </w:r>
          </w:p>
        </w:tc>
        <w:tc>
          <w:tcPr>
            <w:tcW w:w="900" w:type="dxa"/>
            <w:noWrap/>
            <w:vAlign w:val="center"/>
            <w:hideMark/>
          </w:tcPr>
          <w:p w14:paraId="512E999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03C6245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w:t>
            </w:r>
          </w:p>
        </w:tc>
      </w:tr>
      <w:tr w:rsidR="001003E3" w14:paraId="1A782B89"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D930F0E"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Cortezian</w:t>
            </w:r>
            <w:proofErr w:type="spellEnd"/>
          </w:p>
        </w:tc>
        <w:tc>
          <w:tcPr>
            <w:tcW w:w="900" w:type="dxa"/>
            <w:noWrap/>
            <w:vAlign w:val="center"/>
            <w:hideMark/>
          </w:tcPr>
          <w:p w14:paraId="3DB58D3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78F6431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22F3C0B7"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F2AF58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 Caroline Islands</w:t>
            </w:r>
          </w:p>
        </w:tc>
        <w:tc>
          <w:tcPr>
            <w:tcW w:w="900" w:type="dxa"/>
            <w:noWrap/>
            <w:vAlign w:val="center"/>
            <w:hideMark/>
          </w:tcPr>
          <w:p w14:paraId="7E19C57B"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3DB9FB8A"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493B1CD3"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C34EF5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Easter Island</w:t>
            </w:r>
          </w:p>
        </w:tc>
        <w:tc>
          <w:tcPr>
            <w:tcW w:w="900" w:type="dxa"/>
            <w:noWrap/>
            <w:vAlign w:val="center"/>
            <w:hideMark/>
          </w:tcPr>
          <w:p w14:paraId="15CDD12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13DE10E7"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6D6E3A5"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BCD994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Eastern Caribbean</w:t>
            </w:r>
          </w:p>
        </w:tc>
        <w:tc>
          <w:tcPr>
            <w:tcW w:w="900" w:type="dxa"/>
            <w:noWrap/>
            <w:vAlign w:val="center"/>
            <w:hideMark/>
          </w:tcPr>
          <w:p w14:paraId="197D1AD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6F7BAE3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5</w:t>
            </w:r>
          </w:p>
        </w:tc>
      </w:tr>
      <w:tr w:rsidR="001003E3" w14:paraId="5E414592"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CE81A5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Eastern Galapagos Islands</w:t>
            </w:r>
          </w:p>
        </w:tc>
        <w:tc>
          <w:tcPr>
            <w:tcW w:w="900" w:type="dxa"/>
            <w:noWrap/>
            <w:vAlign w:val="center"/>
            <w:hideMark/>
          </w:tcPr>
          <w:p w14:paraId="5F48518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746B950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0B6A582E"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916E103"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Exmouth</w:t>
            </w:r>
            <w:proofErr w:type="spellEnd"/>
            <w:r w:rsidRPr="001003E3">
              <w:rPr>
                <w:rFonts w:ascii="Arial" w:eastAsia="Times New Roman" w:hAnsi="Arial" w:cs="Arial"/>
                <w:b w:val="0"/>
                <w:color w:val="000000"/>
                <w:sz w:val="18"/>
                <w:szCs w:val="18"/>
              </w:rPr>
              <w:t xml:space="preserve"> to Broome</w:t>
            </w:r>
          </w:p>
        </w:tc>
        <w:tc>
          <w:tcPr>
            <w:tcW w:w="900" w:type="dxa"/>
            <w:noWrap/>
            <w:vAlign w:val="center"/>
            <w:hideMark/>
          </w:tcPr>
          <w:p w14:paraId="4DC2E3F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0.028</w:t>
            </w:r>
          </w:p>
        </w:tc>
        <w:tc>
          <w:tcPr>
            <w:tcW w:w="720" w:type="dxa"/>
            <w:noWrap/>
            <w:vAlign w:val="center"/>
            <w:hideMark/>
          </w:tcPr>
          <w:p w14:paraId="48AF62B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5</w:t>
            </w:r>
          </w:p>
        </w:tc>
      </w:tr>
      <w:tr w:rsidR="001003E3" w14:paraId="4A7DD241"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9C5867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 xml:space="preserve">Fernando de </w:t>
            </w:r>
            <w:proofErr w:type="spellStart"/>
            <w:r w:rsidRPr="001003E3">
              <w:rPr>
                <w:rFonts w:ascii="Arial" w:eastAsia="Times New Roman" w:hAnsi="Arial" w:cs="Arial"/>
                <w:b w:val="0"/>
                <w:color w:val="000000"/>
                <w:sz w:val="18"/>
                <w:szCs w:val="18"/>
              </w:rPr>
              <w:t>Naronha</w:t>
            </w:r>
            <w:proofErr w:type="spellEnd"/>
            <w:r w:rsidRPr="001003E3">
              <w:rPr>
                <w:rFonts w:ascii="Arial" w:eastAsia="Times New Roman" w:hAnsi="Arial" w:cs="Arial"/>
                <w:b w:val="0"/>
                <w:color w:val="000000"/>
                <w:sz w:val="18"/>
                <w:szCs w:val="18"/>
              </w:rPr>
              <w:t xml:space="preserve"> and Atoll das </w:t>
            </w:r>
            <w:proofErr w:type="spellStart"/>
            <w:r w:rsidRPr="001003E3">
              <w:rPr>
                <w:rFonts w:ascii="Arial" w:eastAsia="Times New Roman" w:hAnsi="Arial" w:cs="Arial"/>
                <w:b w:val="0"/>
                <w:color w:val="000000"/>
                <w:sz w:val="18"/>
                <w:szCs w:val="18"/>
              </w:rPr>
              <w:t>Rocas</w:t>
            </w:r>
            <w:proofErr w:type="spellEnd"/>
          </w:p>
        </w:tc>
        <w:tc>
          <w:tcPr>
            <w:tcW w:w="900" w:type="dxa"/>
            <w:noWrap/>
            <w:vAlign w:val="center"/>
            <w:hideMark/>
          </w:tcPr>
          <w:p w14:paraId="79C3A3E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61746CC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4F4ED8B5"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7F7D7C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Fiji Islands</w:t>
            </w:r>
          </w:p>
        </w:tc>
        <w:tc>
          <w:tcPr>
            <w:tcW w:w="900" w:type="dxa"/>
            <w:noWrap/>
            <w:vAlign w:val="center"/>
            <w:hideMark/>
          </w:tcPr>
          <w:p w14:paraId="5A1E217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50F7D90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9</w:t>
            </w:r>
          </w:p>
        </w:tc>
      </w:tr>
      <w:tr w:rsidR="001003E3" w14:paraId="0AF254D8"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EDC83C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Floridian</w:t>
            </w:r>
          </w:p>
        </w:tc>
        <w:tc>
          <w:tcPr>
            <w:tcW w:w="900" w:type="dxa"/>
            <w:noWrap/>
            <w:vAlign w:val="center"/>
            <w:hideMark/>
          </w:tcPr>
          <w:p w14:paraId="0CB9267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360578A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4CF48B30"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DADA27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Great Australian Bight</w:t>
            </w:r>
          </w:p>
        </w:tc>
        <w:tc>
          <w:tcPr>
            <w:tcW w:w="900" w:type="dxa"/>
            <w:noWrap/>
            <w:vAlign w:val="center"/>
            <w:hideMark/>
          </w:tcPr>
          <w:p w14:paraId="593E40FD"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0.029</w:t>
            </w:r>
          </w:p>
        </w:tc>
        <w:tc>
          <w:tcPr>
            <w:tcW w:w="720" w:type="dxa"/>
            <w:noWrap/>
            <w:vAlign w:val="center"/>
            <w:hideMark/>
          </w:tcPr>
          <w:p w14:paraId="4450059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CACF66B"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C8C95E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Greater Antilles</w:t>
            </w:r>
          </w:p>
        </w:tc>
        <w:tc>
          <w:tcPr>
            <w:tcW w:w="900" w:type="dxa"/>
            <w:noWrap/>
            <w:vAlign w:val="center"/>
            <w:hideMark/>
          </w:tcPr>
          <w:p w14:paraId="185F236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14DEA6AD"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26</w:t>
            </w:r>
          </w:p>
        </w:tc>
      </w:tr>
      <w:tr w:rsidR="001003E3" w14:paraId="45212150"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27629DB"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Gulf of Maine/Bay of Fundy</w:t>
            </w:r>
          </w:p>
        </w:tc>
        <w:tc>
          <w:tcPr>
            <w:tcW w:w="900" w:type="dxa"/>
            <w:noWrap/>
            <w:vAlign w:val="center"/>
            <w:hideMark/>
          </w:tcPr>
          <w:p w14:paraId="1A309F3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5659911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2EEEA0CA"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307C5B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Hawaii</w:t>
            </w:r>
          </w:p>
        </w:tc>
        <w:tc>
          <w:tcPr>
            <w:tcW w:w="900" w:type="dxa"/>
            <w:noWrap/>
            <w:vAlign w:val="center"/>
            <w:hideMark/>
          </w:tcPr>
          <w:p w14:paraId="7C39CF07"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50C84AE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16</w:t>
            </w:r>
          </w:p>
        </w:tc>
      </w:tr>
      <w:tr w:rsidR="001003E3" w14:paraId="2BE62DE4"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39B3E8D"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Houtman</w:t>
            </w:r>
            <w:proofErr w:type="spellEnd"/>
          </w:p>
        </w:tc>
        <w:tc>
          <w:tcPr>
            <w:tcW w:w="900" w:type="dxa"/>
            <w:noWrap/>
            <w:vAlign w:val="center"/>
            <w:hideMark/>
          </w:tcPr>
          <w:p w14:paraId="45BB608B"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40738C9D"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7821DFC5"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87B48EA"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Leeuwin</w:t>
            </w:r>
            <w:proofErr w:type="spellEnd"/>
          </w:p>
        </w:tc>
        <w:tc>
          <w:tcPr>
            <w:tcW w:w="900" w:type="dxa"/>
            <w:noWrap/>
            <w:vAlign w:val="center"/>
            <w:hideMark/>
          </w:tcPr>
          <w:p w14:paraId="6CA8FE9D"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2A3CC36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B0D59AA"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46928B17"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Line Islands</w:t>
            </w:r>
          </w:p>
        </w:tc>
        <w:tc>
          <w:tcPr>
            <w:tcW w:w="900" w:type="dxa"/>
            <w:noWrap/>
            <w:vAlign w:val="center"/>
            <w:hideMark/>
          </w:tcPr>
          <w:p w14:paraId="7EEEDB60"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2C62F2E7"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428B03F5"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A35AF1D"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Lord Howe and Norfolk Islands</w:t>
            </w:r>
          </w:p>
        </w:tc>
        <w:tc>
          <w:tcPr>
            <w:tcW w:w="900" w:type="dxa"/>
            <w:noWrap/>
            <w:vAlign w:val="center"/>
            <w:hideMark/>
          </w:tcPr>
          <w:p w14:paraId="788BDC2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0.025</w:t>
            </w:r>
          </w:p>
        </w:tc>
        <w:tc>
          <w:tcPr>
            <w:tcW w:w="720" w:type="dxa"/>
            <w:noWrap/>
            <w:vAlign w:val="center"/>
            <w:hideMark/>
          </w:tcPr>
          <w:p w14:paraId="28899E4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046297DB"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A239DE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Macquarie Island</w:t>
            </w:r>
          </w:p>
        </w:tc>
        <w:tc>
          <w:tcPr>
            <w:tcW w:w="900" w:type="dxa"/>
            <w:noWrap/>
            <w:vAlign w:val="center"/>
            <w:hideMark/>
          </w:tcPr>
          <w:p w14:paraId="736C8C57"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0.024</w:t>
            </w:r>
          </w:p>
        </w:tc>
        <w:tc>
          <w:tcPr>
            <w:tcW w:w="720" w:type="dxa"/>
            <w:noWrap/>
            <w:vAlign w:val="center"/>
            <w:hideMark/>
          </w:tcPr>
          <w:p w14:paraId="2650CA0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1483C35B"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56859F7"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Manning-Hawkesbury</w:t>
            </w:r>
          </w:p>
        </w:tc>
        <w:tc>
          <w:tcPr>
            <w:tcW w:w="900" w:type="dxa"/>
            <w:noWrap/>
            <w:vAlign w:val="center"/>
            <w:hideMark/>
          </w:tcPr>
          <w:p w14:paraId="1F50356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631E17C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w:t>
            </w:r>
          </w:p>
        </w:tc>
      </w:tr>
      <w:tr w:rsidR="001003E3" w14:paraId="46AD1E5F"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DEA302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Mariana Islands</w:t>
            </w:r>
          </w:p>
        </w:tc>
        <w:tc>
          <w:tcPr>
            <w:tcW w:w="900" w:type="dxa"/>
            <w:noWrap/>
            <w:vAlign w:val="center"/>
            <w:hideMark/>
          </w:tcPr>
          <w:p w14:paraId="3C464DEA"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7027EC9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7</w:t>
            </w:r>
          </w:p>
        </w:tc>
      </w:tr>
      <w:tr w:rsidR="001003E3" w14:paraId="0E29E4E6"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A730C88"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Marshall Islands</w:t>
            </w:r>
          </w:p>
        </w:tc>
        <w:tc>
          <w:tcPr>
            <w:tcW w:w="900" w:type="dxa"/>
            <w:noWrap/>
            <w:vAlign w:val="center"/>
            <w:hideMark/>
          </w:tcPr>
          <w:p w14:paraId="2AB4BE6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72FA7A11"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4E37423"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83F15C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Natal</w:t>
            </w:r>
          </w:p>
        </w:tc>
        <w:tc>
          <w:tcPr>
            <w:tcW w:w="900" w:type="dxa"/>
            <w:noWrap/>
            <w:vAlign w:val="center"/>
            <w:hideMark/>
          </w:tcPr>
          <w:p w14:paraId="2734804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2429711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7386F80"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4EB503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Ningaloo</w:t>
            </w:r>
          </w:p>
        </w:tc>
        <w:tc>
          <w:tcPr>
            <w:tcW w:w="900" w:type="dxa"/>
            <w:noWrap/>
            <w:vAlign w:val="center"/>
            <w:hideMark/>
          </w:tcPr>
          <w:p w14:paraId="5270036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0.029</w:t>
            </w:r>
          </w:p>
        </w:tc>
        <w:tc>
          <w:tcPr>
            <w:tcW w:w="720" w:type="dxa"/>
            <w:noWrap/>
            <w:vAlign w:val="center"/>
            <w:hideMark/>
          </w:tcPr>
          <w:p w14:paraId="2E3E4DB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FF6F0FC"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B1A4B4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Northern California</w:t>
            </w:r>
          </w:p>
        </w:tc>
        <w:tc>
          <w:tcPr>
            <w:tcW w:w="900" w:type="dxa"/>
            <w:noWrap/>
            <w:vAlign w:val="center"/>
            <w:hideMark/>
          </w:tcPr>
          <w:p w14:paraId="7AC7C5F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0.036</w:t>
            </w:r>
          </w:p>
        </w:tc>
        <w:tc>
          <w:tcPr>
            <w:tcW w:w="720" w:type="dxa"/>
            <w:noWrap/>
            <w:vAlign w:val="center"/>
            <w:hideMark/>
          </w:tcPr>
          <w:p w14:paraId="5D01FA9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42</w:t>
            </w:r>
          </w:p>
        </w:tc>
      </w:tr>
      <w:tr w:rsidR="001003E3" w14:paraId="374FCE5E"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F87B8A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Northern Gulf of Mexico</w:t>
            </w:r>
          </w:p>
        </w:tc>
        <w:tc>
          <w:tcPr>
            <w:tcW w:w="900" w:type="dxa"/>
            <w:noWrap/>
            <w:vAlign w:val="center"/>
            <w:hideMark/>
          </w:tcPr>
          <w:p w14:paraId="04C2E477"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43C352E4"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CFF77D3"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BACC85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lastRenderedPageBreak/>
              <w:t>Oregon, Washington, Vancouver Coast and Shelf</w:t>
            </w:r>
          </w:p>
        </w:tc>
        <w:tc>
          <w:tcPr>
            <w:tcW w:w="900" w:type="dxa"/>
            <w:noWrap/>
            <w:vAlign w:val="center"/>
            <w:hideMark/>
          </w:tcPr>
          <w:p w14:paraId="7E8D689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0.037</w:t>
            </w:r>
          </w:p>
        </w:tc>
        <w:tc>
          <w:tcPr>
            <w:tcW w:w="720" w:type="dxa"/>
            <w:noWrap/>
            <w:vAlign w:val="center"/>
            <w:hideMark/>
          </w:tcPr>
          <w:p w14:paraId="11F19C2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12</w:t>
            </w:r>
          </w:p>
        </w:tc>
      </w:tr>
      <w:tr w:rsidR="001003E3" w14:paraId="172B226E"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FA4D1AF"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Papua</w:t>
            </w:r>
          </w:p>
        </w:tc>
        <w:tc>
          <w:tcPr>
            <w:tcW w:w="900" w:type="dxa"/>
            <w:noWrap/>
            <w:vAlign w:val="center"/>
            <w:hideMark/>
          </w:tcPr>
          <w:p w14:paraId="210D267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1089F28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B13C3F8"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CD49E9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Phoenix/Tokelau/Northern Cook Islands</w:t>
            </w:r>
          </w:p>
        </w:tc>
        <w:tc>
          <w:tcPr>
            <w:tcW w:w="900" w:type="dxa"/>
            <w:noWrap/>
            <w:vAlign w:val="center"/>
            <w:hideMark/>
          </w:tcPr>
          <w:p w14:paraId="33D3FAE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0.036</w:t>
            </w:r>
          </w:p>
        </w:tc>
        <w:tc>
          <w:tcPr>
            <w:tcW w:w="720" w:type="dxa"/>
            <w:noWrap/>
            <w:vAlign w:val="center"/>
            <w:hideMark/>
          </w:tcPr>
          <w:p w14:paraId="664CCAFA"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50D7FE9"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051D13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Prince Edward Islands</w:t>
            </w:r>
          </w:p>
        </w:tc>
        <w:tc>
          <w:tcPr>
            <w:tcW w:w="900" w:type="dxa"/>
            <w:noWrap/>
            <w:vAlign w:val="center"/>
            <w:hideMark/>
          </w:tcPr>
          <w:p w14:paraId="4DD3254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0.024</w:t>
            </w:r>
          </w:p>
        </w:tc>
        <w:tc>
          <w:tcPr>
            <w:tcW w:w="720" w:type="dxa"/>
            <w:noWrap/>
            <w:vAlign w:val="center"/>
            <w:hideMark/>
          </w:tcPr>
          <w:p w14:paraId="384B1FBE"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3C11415"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1F0D6D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Puget Trough/Georgia Basin</w:t>
            </w:r>
          </w:p>
        </w:tc>
        <w:tc>
          <w:tcPr>
            <w:tcW w:w="900" w:type="dxa"/>
            <w:noWrap/>
            <w:vAlign w:val="center"/>
            <w:hideMark/>
          </w:tcPr>
          <w:p w14:paraId="6F6F2E6D"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1755058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13</w:t>
            </w:r>
          </w:p>
        </w:tc>
      </w:tr>
      <w:tr w:rsidR="001003E3" w14:paraId="432B5105"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12C4AE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Saharan Upwelling</w:t>
            </w:r>
          </w:p>
        </w:tc>
        <w:tc>
          <w:tcPr>
            <w:tcW w:w="900" w:type="dxa"/>
            <w:noWrap/>
            <w:vAlign w:val="center"/>
            <w:hideMark/>
          </w:tcPr>
          <w:p w14:paraId="6B41B77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53281144"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6767D81"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FCFF532"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Sahelian</w:t>
            </w:r>
            <w:proofErr w:type="spellEnd"/>
            <w:r w:rsidRPr="001003E3">
              <w:rPr>
                <w:rFonts w:ascii="Arial" w:eastAsia="Times New Roman" w:hAnsi="Arial" w:cs="Arial"/>
                <w:b w:val="0"/>
                <w:color w:val="000000"/>
                <w:sz w:val="18"/>
                <w:szCs w:val="18"/>
              </w:rPr>
              <w:t xml:space="preserve"> Upwelling</w:t>
            </w:r>
          </w:p>
        </w:tc>
        <w:tc>
          <w:tcPr>
            <w:tcW w:w="900" w:type="dxa"/>
            <w:noWrap/>
            <w:vAlign w:val="center"/>
            <w:hideMark/>
          </w:tcPr>
          <w:p w14:paraId="17FE6AD7"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16556E55"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B307115"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AB9BAC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Samoa Islands</w:t>
            </w:r>
          </w:p>
        </w:tc>
        <w:tc>
          <w:tcPr>
            <w:tcW w:w="900" w:type="dxa"/>
            <w:noWrap/>
            <w:vAlign w:val="center"/>
            <w:hideMark/>
          </w:tcPr>
          <w:p w14:paraId="723EE98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7292220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3FD5DCA6"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C6F2D4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Seychelles</w:t>
            </w:r>
          </w:p>
        </w:tc>
        <w:tc>
          <w:tcPr>
            <w:tcW w:w="900" w:type="dxa"/>
            <w:noWrap/>
            <w:vAlign w:val="center"/>
            <w:hideMark/>
          </w:tcPr>
          <w:p w14:paraId="102930B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0.034</w:t>
            </w:r>
          </w:p>
        </w:tc>
        <w:tc>
          <w:tcPr>
            <w:tcW w:w="720" w:type="dxa"/>
            <w:noWrap/>
            <w:vAlign w:val="center"/>
            <w:hideMark/>
          </w:tcPr>
          <w:p w14:paraId="173DFB1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6FCBD7B9"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A7E907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Shark Bay</w:t>
            </w:r>
          </w:p>
        </w:tc>
        <w:tc>
          <w:tcPr>
            <w:tcW w:w="900" w:type="dxa"/>
            <w:noWrap/>
            <w:vAlign w:val="center"/>
            <w:hideMark/>
          </w:tcPr>
          <w:p w14:paraId="3479F07D"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0.029</w:t>
            </w:r>
          </w:p>
        </w:tc>
        <w:tc>
          <w:tcPr>
            <w:tcW w:w="720" w:type="dxa"/>
            <w:noWrap/>
            <w:vAlign w:val="center"/>
            <w:hideMark/>
          </w:tcPr>
          <w:p w14:paraId="450BC68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6AF6B650"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A1FB44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Solomon Sea</w:t>
            </w:r>
          </w:p>
        </w:tc>
        <w:tc>
          <w:tcPr>
            <w:tcW w:w="900" w:type="dxa"/>
            <w:noWrap/>
            <w:vAlign w:val="center"/>
            <w:hideMark/>
          </w:tcPr>
          <w:p w14:paraId="2D53697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7401250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0C30686"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5BD189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 Australian Gulfs</w:t>
            </w:r>
          </w:p>
        </w:tc>
        <w:tc>
          <w:tcPr>
            <w:tcW w:w="900" w:type="dxa"/>
            <w:noWrap/>
            <w:vAlign w:val="center"/>
            <w:hideMark/>
          </w:tcPr>
          <w:p w14:paraId="1264561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2E48251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70C0B4C7"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4DDF421"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 European Atlantic Shelf</w:t>
            </w:r>
          </w:p>
        </w:tc>
        <w:tc>
          <w:tcPr>
            <w:tcW w:w="900" w:type="dxa"/>
            <w:noWrap/>
            <w:vAlign w:val="center"/>
            <w:hideMark/>
          </w:tcPr>
          <w:p w14:paraId="01EB91B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0.042</w:t>
            </w:r>
          </w:p>
        </w:tc>
        <w:tc>
          <w:tcPr>
            <w:tcW w:w="720" w:type="dxa"/>
            <w:noWrap/>
            <w:vAlign w:val="center"/>
            <w:hideMark/>
          </w:tcPr>
          <w:p w14:paraId="45412F4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D5EEAEB"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BE4274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 Orkney Islands</w:t>
            </w:r>
          </w:p>
        </w:tc>
        <w:tc>
          <w:tcPr>
            <w:tcW w:w="900" w:type="dxa"/>
            <w:noWrap/>
            <w:vAlign w:val="center"/>
            <w:hideMark/>
          </w:tcPr>
          <w:p w14:paraId="6AC3F20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0.057</w:t>
            </w:r>
          </w:p>
        </w:tc>
        <w:tc>
          <w:tcPr>
            <w:tcW w:w="720" w:type="dxa"/>
            <w:noWrap/>
            <w:vAlign w:val="center"/>
            <w:hideMark/>
          </w:tcPr>
          <w:p w14:paraId="7A2A21C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4D807B5"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D671D8C"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Southern California Bight</w:t>
            </w:r>
          </w:p>
        </w:tc>
        <w:tc>
          <w:tcPr>
            <w:tcW w:w="900" w:type="dxa"/>
            <w:noWrap/>
            <w:vAlign w:val="center"/>
            <w:hideMark/>
          </w:tcPr>
          <w:p w14:paraId="77E57E70"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0.034</w:t>
            </w:r>
          </w:p>
        </w:tc>
        <w:tc>
          <w:tcPr>
            <w:tcW w:w="720" w:type="dxa"/>
            <w:noWrap/>
            <w:vAlign w:val="center"/>
            <w:hideMark/>
          </w:tcPr>
          <w:p w14:paraId="3A30952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20</w:t>
            </w:r>
          </w:p>
        </w:tc>
      </w:tr>
      <w:tr w:rsidR="001003E3" w14:paraId="0CF34D61"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EACB09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Southern Cook/Austral Islands</w:t>
            </w:r>
          </w:p>
        </w:tc>
        <w:tc>
          <w:tcPr>
            <w:tcW w:w="900" w:type="dxa"/>
            <w:noWrap/>
            <w:vAlign w:val="center"/>
            <w:hideMark/>
          </w:tcPr>
          <w:p w14:paraId="61FEE12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0.028</w:t>
            </w:r>
          </w:p>
        </w:tc>
        <w:tc>
          <w:tcPr>
            <w:tcW w:w="720" w:type="dxa"/>
            <w:noWrap/>
            <w:vAlign w:val="center"/>
            <w:hideMark/>
          </w:tcPr>
          <w:p w14:paraId="0A0F6DC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w:t>
            </w:r>
          </w:p>
        </w:tc>
      </w:tr>
      <w:tr w:rsidR="001003E3" w14:paraId="521FD7EA"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CEC2CCC"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Southern Gulf of Mexico</w:t>
            </w:r>
          </w:p>
        </w:tc>
        <w:tc>
          <w:tcPr>
            <w:tcW w:w="900" w:type="dxa"/>
            <w:noWrap/>
            <w:vAlign w:val="center"/>
            <w:hideMark/>
          </w:tcPr>
          <w:p w14:paraId="3B7F6E8B"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22C09BA5"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C80EF7A"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AAB1715"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Tweed-Moreton</w:t>
            </w:r>
          </w:p>
        </w:tc>
        <w:tc>
          <w:tcPr>
            <w:tcW w:w="900" w:type="dxa"/>
            <w:noWrap/>
            <w:vAlign w:val="center"/>
            <w:hideMark/>
          </w:tcPr>
          <w:p w14:paraId="00A149C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0.026</w:t>
            </w:r>
          </w:p>
        </w:tc>
        <w:tc>
          <w:tcPr>
            <w:tcW w:w="720" w:type="dxa"/>
            <w:noWrap/>
            <w:vAlign w:val="center"/>
            <w:hideMark/>
          </w:tcPr>
          <w:p w14:paraId="46977C1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6</w:t>
            </w:r>
          </w:p>
        </w:tc>
      </w:tr>
      <w:tr w:rsidR="001003E3" w14:paraId="36F6EA8B"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96FEE31"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Virginian</w:t>
            </w:r>
          </w:p>
        </w:tc>
        <w:tc>
          <w:tcPr>
            <w:tcW w:w="900" w:type="dxa"/>
            <w:noWrap/>
            <w:vAlign w:val="center"/>
            <w:hideMark/>
          </w:tcPr>
          <w:p w14:paraId="1611A39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0.034</w:t>
            </w:r>
          </w:p>
        </w:tc>
        <w:tc>
          <w:tcPr>
            <w:tcW w:w="720" w:type="dxa"/>
            <w:noWrap/>
            <w:vAlign w:val="center"/>
            <w:hideMark/>
          </w:tcPr>
          <w:p w14:paraId="3DBDD73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7</w:t>
            </w:r>
          </w:p>
        </w:tc>
      </w:tr>
      <w:tr w:rsidR="001003E3" w14:paraId="7D951EEB"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990B6DB"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and Northern Madagascar</w:t>
            </w:r>
          </w:p>
        </w:tc>
        <w:tc>
          <w:tcPr>
            <w:tcW w:w="900" w:type="dxa"/>
            <w:noWrap/>
            <w:vAlign w:val="center"/>
            <w:hideMark/>
          </w:tcPr>
          <w:p w14:paraId="7FC3B9A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0.024</w:t>
            </w:r>
          </w:p>
        </w:tc>
        <w:tc>
          <w:tcPr>
            <w:tcW w:w="720" w:type="dxa"/>
            <w:noWrap/>
            <w:vAlign w:val="center"/>
            <w:hideMark/>
          </w:tcPr>
          <w:p w14:paraId="12B67AE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0919C68E"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CD0100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 xml:space="preserve">Western </w:t>
            </w:r>
            <w:proofErr w:type="spellStart"/>
            <w:r w:rsidRPr="001003E3">
              <w:rPr>
                <w:rFonts w:ascii="Arial" w:eastAsia="Times New Roman" w:hAnsi="Arial" w:cs="Arial"/>
                <w:b w:val="0"/>
                <w:color w:val="000000"/>
                <w:sz w:val="18"/>
                <w:szCs w:val="18"/>
              </w:rPr>
              <w:t>Bassian</w:t>
            </w:r>
            <w:proofErr w:type="spellEnd"/>
          </w:p>
        </w:tc>
        <w:tc>
          <w:tcPr>
            <w:tcW w:w="900" w:type="dxa"/>
            <w:noWrap/>
            <w:vAlign w:val="center"/>
            <w:hideMark/>
          </w:tcPr>
          <w:p w14:paraId="350319A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52FB2DD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68B734B1"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CE2F35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Caribbean</w:t>
            </w:r>
          </w:p>
        </w:tc>
        <w:tc>
          <w:tcPr>
            <w:tcW w:w="900" w:type="dxa"/>
            <w:noWrap/>
            <w:vAlign w:val="center"/>
            <w:hideMark/>
          </w:tcPr>
          <w:p w14:paraId="699DAAC4"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60AD0575"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9</w:t>
            </w:r>
          </w:p>
        </w:tc>
      </w:tr>
      <w:tr w:rsidR="001003E3" w14:paraId="21DCC630"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76D465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Mediterranean</w:t>
            </w:r>
          </w:p>
        </w:tc>
        <w:tc>
          <w:tcPr>
            <w:tcW w:w="900" w:type="dxa"/>
            <w:noWrap/>
            <w:vAlign w:val="center"/>
            <w:hideMark/>
          </w:tcPr>
          <w:p w14:paraId="162F470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0.042</w:t>
            </w:r>
          </w:p>
        </w:tc>
        <w:tc>
          <w:tcPr>
            <w:tcW w:w="720" w:type="dxa"/>
            <w:noWrap/>
            <w:vAlign w:val="center"/>
            <w:hideMark/>
          </w:tcPr>
          <w:p w14:paraId="2EC39FF8"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11</w:t>
            </w:r>
          </w:p>
        </w:tc>
      </w:tr>
      <w:tr w:rsidR="001003E3" w14:paraId="14B47722"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DABD1CA"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Sumatra</w:t>
            </w:r>
          </w:p>
        </w:tc>
        <w:tc>
          <w:tcPr>
            <w:tcW w:w="900" w:type="dxa"/>
            <w:noWrap/>
            <w:vAlign w:val="center"/>
            <w:hideMark/>
          </w:tcPr>
          <w:p w14:paraId="339C0E9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04E9B43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bl>
    <w:p w14:paraId="3C9F9493" w14:textId="77777777" w:rsidR="00345A87" w:rsidRDefault="00345A87" w:rsidP="00694E2B">
      <w:pPr>
        <w:widowControl w:val="0"/>
        <w:autoSpaceDE w:val="0"/>
        <w:autoSpaceDN w:val="0"/>
        <w:adjustRightInd w:val="0"/>
        <w:spacing w:after="240" w:line="480" w:lineRule="auto"/>
        <w:rPr>
          <w:rFonts w:ascii="Arial" w:hAnsi="Arial" w:cs="Arial"/>
          <w:b/>
          <w:color w:val="1A1A1A"/>
          <w:sz w:val="20"/>
          <w:szCs w:val="20"/>
        </w:rPr>
      </w:pPr>
    </w:p>
    <w:p w14:paraId="5743CE5A" w14:textId="77777777" w:rsidR="00467173" w:rsidRDefault="00467173" w:rsidP="00694E2B">
      <w:pPr>
        <w:widowControl w:val="0"/>
        <w:autoSpaceDE w:val="0"/>
        <w:autoSpaceDN w:val="0"/>
        <w:adjustRightInd w:val="0"/>
        <w:spacing w:after="240" w:line="480" w:lineRule="auto"/>
        <w:rPr>
          <w:rFonts w:ascii="Arial" w:hAnsi="Arial" w:cs="Arial"/>
          <w:b/>
          <w:color w:val="1A1A1A"/>
          <w:sz w:val="20"/>
          <w:szCs w:val="20"/>
        </w:rPr>
      </w:pPr>
    </w:p>
    <w:p w14:paraId="5F504901" w14:textId="77777777" w:rsidR="00467173" w:rsidRDefault="00467173" w:rsidP="00694E2B">
      <w:pPr>
        <w:widowControl w:val="0"/>
        <w:autoSpaceDE w:val="0"/>
        <w:autoSpaceDN w:val="0"/>
        <w:adjustRightInd w:val="0"/>
        <w:spacing w:after="240" w:line="480" w:lineRule="auto"/>
        <w:rPr>
          <w:rFonts w:ascii="Arial" w:hAnsi="Arial" w:cs="Arial"/>
          <w:b/>
          <w:color w:val="1A1A1A"/>
          <w:sz w:val="20"/>
          <w:szCs w:val="20"/>
        </w:rPr>
      </w:pPr>
    </w:p>
    <w:p w14:paraId="3B40C3CC" w14:textId="0F39D16E" w:rsidR="000C22A0" w:rsidRDefault="000C22A0" w:rsidP="006C60F8">
      <w:pPr>
        <w:rPr>
          <w:rFonts w:ascii="Arial" w:hAnsi="Arial" w:cs="Arial"/>
          <w:b/>
          <w:sz w:val="20"/>
          <w:szCs w:val="20"/>
        </w:rPr>
      </w:pPr>
    </w:p>
    <w:p w14:paraId="5253F895" w14:textId="4C4B420B" w:rsidR="00081F54" w:rsidRDefault="00081F54" w:rsidP="005F4BF9">
      <w:pPr>
        <w:rPr>
          <w:rFonts w:ascii="Arial" w:hAnsi="Arial" w:cs="Arial"/>
          <w:b/>
          <w:sz w:val="20"/>
          <w:szCs w:val="20"/>
        </w:rPr>
      </w:pPr>
      <w:r>
        <w:rPr>
          <w:rFonts w:ascii="Arial" w:hAnsi="Arial" w:cs="Arial"/>
          <w:b/>
          <w:sz w:val="20"/>
          <w:szCs w:val="20"/>
        </w:rPr>
        <w:br w:type="page"/>
      </w:r>
    </w:p>
    <w:p w14:paraId="1E52E941" w14:textId="77777777" w:rsidR="0052093A" w:rsidRDefault="0052093A" w:rsidP="00EA48A8">
      <w:pPr>
        <w:spacing w:line="480" w:lineRule="auto"/>
        <w:rPr>
          <w:rFonts w:ascii="Arial" w:hAnsi="Arial" w:cs="Arial"/>
          <w:sz w:val="20"/>
          <w:szCs w:val="20"/>
        </w:rPr>
      </w:pPr>
    </w:p>
    <w:p w14:paraId="7D13823B" w14:textId="77777777" w:rsidR="0052093A" w:rsidRDefault="0052093A" w:rsidP="00EA48A8">
      <w:pPr>
        <w:spacing w:line="480" w:lineRule="auto"/>
        <w:rPr>
          <w:rFonts w:ascii="Arial" w:hAnsi="Arial" w:cs="Arial"/>
          <w:sz w:val="20"/>
          <w:szCs w:val="20"/>
        </w:rPr>
      </w:pPr>
    </w:p>
    <w:p w14:paraId="72503835" w14:textId="4546F9B8" w:rsidR="00130236" w:rsidRDefault="009E7DA7" w:rsidP="00C00C57">
      <w:pPr>
        <w:spacing w:line="480" w:lineRule="auto"/>
        <w:jc w:val="center"/>
        <w:rPr>
          <w:rFonts w:ascii="Arial" w:hAnsi="Arial" w:cs="Arial"/>
          <w:b/>
          <w:sz w:val="20"/>
          <w:szCs w:val="20"/>
        </w:rPr>
      </w:pPr>
      <w:r>
        <w:rPr>
          <w:rFonts w:ascii="Arial" w:hAnsi="Arial" w:cs="Arial"/>
          <w:b/>
          <w:noProof/>
          <w:sz w:val="20"/>
          <w:szCs w:val="20"/>
        </w:rPr>
        <w:drawing>
          <wp:inline distT="0" distB="0" distL="0" distR="0" wp14:anchorId="4EE6E6A1" wp14:editId="01B3286C">
            <wp:extent cx="3112809" cy="2854967"/>
            <wp:effectExtent l="0" t="0" r="11430" b="0"/>
            <wp:docPr id="3" name="Picture 3" descr="images/Fig.%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Fig.%202"/>
                    <pic:cNvPicPr>
                      <a:picLocks noChangeAspect="1" noChangeArrowheads="1"/>
                    </pic:cNvPicPr>
                  </pic:nvPicPr>
                  <pic:blipFill rotWithShape="1">
                    <a:blip r:embed="rId24">
                      <a:extLst>
                        <a:ext uri="{28A0092B-C50C-407E-A947-70E740481C1C}">
                          <a14:useLocalDpi xmlns:a14="http://schemas.microsoft.com/office/drawing/2010/main" val="0"/>
                        </a:ext>
                      </a:extLst>
                    </a:blip>
                    <a:srcRect l="24631" t="7292" r="49391"/>
                    <a:stretch/>
                  </pic:blipFill>
                  <pic:spPr bwMode="auto">
                    <a:xfrm>
                      <a:off x="0" y="0"/>
                      <a:ext cx="3128153" cy="2869040"/>
                    </a:xfrm>
                    <a:prstGeom prst="rect">
                      <a:avLst/>
                    </a:prstGeom>
                    <a:noFill/>
                    <a:ln>
                      <a:noFill/>
                    </a:ln>
                    <a:extLst>
                      <a:ext uri="{53640926-AAD7-44D8-BBD7-CCE9431645EC}">
                        <a14:shadowObscured xmlns:a14="http://schemas.microsoft.com/office/drawing/2010/main"/>
                      </a:ext>
                    </a:extLst>
                  </pic:spPr>
                </pic:pic>
              </a:graphicData>
            </a:graphic>
          </wp:inline>
        </w:drawing>
      </w:r>
    </w:p>
    <w:p w14:paraId="5707ED02" w14:textId="77777777" w:rsidR="009E7DA7" w:rsidRDefault="009E7DA7" w:rsidP="00EA48A8">
      <w:pPr>
        <w:spacing w:line="480" w:lineRule="auto"/>
        <w:rPr>
          <w:rFonts w:ascii="Arial" w:hAnsi="Arial" w:cs="Arial"/>
          <w:b/>
          <w:sz w:val="20"/>
          <w:szCs w:val="20"/>
        </w:rPr>
      </w:pPr>
    </w:p>
    <w:p w14:paraId="6A8E1F51" w14:textId="2ED5D793" w:rsidR="00AA1081" w:rsidRPr="003B0DD5" w:rsidRDefault="0052093A" w:rsidP="00EA48A8">
      <w:pPr>
        <w:spacing w:line="480" w:lineRule="auto"/>
        <w:rPr>
          <w:rFonts w:ascii="Arial" w:hAnsi="Arial" w:cs="Arial"/>
          <w:b/>
          <w:sz w:val="20"/>
          <w:szCs w:val="20"/>
        </w:rPr>
      </w:pPr>
      <w:r>
        <w:rPr>
          <w:rFonts w:ascii="Arial" w:hAnsi="Arial" w:cs="Arial"/>
          <w:b/>
          <w:sz w:val="20"/>
          <w:szCs w:val="20"/>
        </w:rPr>
        <w:t xml:space="preserve">Figure S1. </w:t>
      </w:r>
      <w:r w:rsidR="00EA48A8" w:rsidRPr="00261793">
        <w:rPr>
          <w:rFonts w:ascii="Arial" w:hAnsi="Arial" w:cs="Arial"/>
          <w:sz w:val="20"/>
          <w:szCs w:val="20"/>
        </w:rPr>
        <w:t>Lat</w:t>
      </w:r>
      <w:r w:rsidR="003565BF">
        <w:rPr>
          <w:rFonts w:ascii="Arial" w:hAnsi="Arial" w:cs="Arial"/>
          <w:sz w:val="20"/>
          <w:szCs w:val="20"/>
        </w:rPr>
        <w:t>itudinal variation</w:t>
      </w:r>
      <w:r w:rsidR="00EA48A8" w:rsidRPr="00261793">
        <w:rPr>
          <w:rFonts w:ascii="Arial" w:hAnsi="Arial" w:cs="Arial"/>
          <w:sz w:val="20"/>
          <w:szCs w:val="20"/>
        </w:rPr>
        <w:t xml:space="preserve"> of the year </w:t>
      </w:r>
      <w:r w:rsidR="00261793" w:rsidRPr="00261793">
        <w:rPr>
          <w:rFonts w:ascii="Arial" w:hAnsi="Arial" w:cs="Arial"/>
          <w:sz w:val="20"/>
          <w:szCs w:val="20"/>
        </w:rPr>
        <w:t>ocean pH</w:t>
      </w:r>
      <w:r w:rsidR="00EA48A8" w:rsidRPr="00261793">
        <w:rPr>
          <w:rFonts w:ascii="Arial" w:hAnsi="Arial" w:cs="Arial"/>
          <w:sz w:val="20"/>
          <w:szCs w:val="20"/>
        </w:rPr>
        <w:t xml:space="preserve"> exceed</w:t>
      </w:r>
      <w:r w:rsidR="003565BF">
        <w:rPr>
          <w:rFonts w:ascii="Arial" w:hAnsi="Arial" w:cs="Arial"/>
          <w:sz w:val="20"/>
          <w:szCs w:val="20"/>
        </w:rPr>
        <w:t xml:space="preserve">ed </w:t>
      </w:r>
      <w:r w:rsidR="00261793" w:rsidRPr="00261793">
        <w:rPr>
          <w:rFonts w:ascii="Arial" w:hAnsi="Arial" w:cs="Arial"/>
          <w:sz w:val="20"/>
          <w:szCs w:val="20"/>
        </w:rPr>
        <w:t xml:space="preserve">natural variability (the year of emergence) for </w:t>
      </w:r>
      <w:r w:rsidR="00EA48A8" w:rsidRPr="00261793">
        <w:rPr>
          <w:rFonts w:ascii="Arial" w:hAnsi="Arial" w:cs="Arial"/>
          <w:sz w:val="20"/>
          <w:szCs w:val="20"/>
        </w:rPr>
        <w:t xml:space="preserve">fully protected reserves </w:t>
      </w:r>
      <w:r w:rsidR="00261793" w:rsidRPr="00261793">
        <w:rPr>
          <w:rFonts w:ascii="Arial" w:hAnsi="Arial" w:cs="Arial"/>
          <w:sz w:val="20"/>
          <w:szCs w:val="20"/>
        </w:rPr>
        <w:t>(</w:t>
      </w:r>
      <w:r w:rsidR="00EA48A8" w:rsidRPr="00261793">
        <w:rPr>
          <w:rFonts w:ascii="Arial" w:hAnsi="Arial" w:cs="Arial"/>
          <w:sz w:val="20"/>
          <w:szCs w:val="20"/>
        </w:rPr>
        <w:t>red circles</w:t>
      </w:r>
      <w:r w:rsidR="002D1043">
        <w:rPr>
          <w:rFonts w:ascii="Arial" w:hAnsi="Arial" w:cs="Arial"/>
          <w:sz w:val="20"/>
          <w:szCs w:val="20"/>
        </w:rPr>
        <w:t>). N</w:t>
      </w:r>
      <w:r w:rsidR="003565BF">
        <w:rPr>
          <w:rFonts w:ascii="Arial" w:hAnsi="Arial" w:cs="Arial"/>
          <w:sz w:val="20"/>
          <w:szCs w:val="20"/>
        </w:rPr>
        <w:t xml:space="preserve">ote for all </w:t>
      </w:r>
      <w:r w:rsidR="002D1043">
        <w:rPr>
          <w:rFonts w:ascii="Arial" w:hAnsi="Arial" w:cs="Arial"/>
          <w:sz w:val="20"/>
          <w:szCs w:val="20"/>
        </w:rPr>
        <w:t xml:space="preserve">reserves </w:t>
      </w:r>
      <w:r w:rsidR="003565BF" w:rsidRPr="00261793">
        <w:rPr>
          <w:rFonts w:ascii="Arial" w:hAnsi="Arial" w:cs="Arial"/>
          <w:sz w:val="20"/>
          <w:szCs w:val="20"/>
        </w:rPr>
        <w:t>thresholds have already been exceeded</w:t>
      </w:r>
      <w:r w:rsidR="003565BF">
        <w:rPr>
          <w:rFonts w:ascii="Arial" w:hAnsi="Arial" w:cs="Arial"/>
          <w:sz w:val="20"/>
          <w:szCs w:val="20"/>
        </w:rPr>
        <w:t xml:space="preserve">. </w:t>
      </w:r>
      <w:r w:rsidR="00EA48A8" w:rsidRPr="00261793">
        <w:rPr>
          <w:rFonts w:ascii="Arial" w:hAnsi="Arial" w:cs="Arial"/>
          <w:sz w:val="20"/>
          <w:szCs w:val="20"/>
        </w:rPr>
        <w:t xml:space="preserve"> </w:t>
      </w:r>
      <w:r w:rsidR="003565BF">
        <w:rPr>
          <w:rFonts w:ascii="Arial" w:hAnsi="Arial" w:cs="Arial"/>
          <w:sz w:val="20"/>
          <w:szCs w:val="20"/>
        </w:rPr>
        <w:t>G</w:t>
      </w:r>
      <w:r w:rsidR="00EA48A8" w:rsidRPr="00261793">
        <w:rPr>
          <w:rFonts w:ascii="Arial" w:hAnsi="Arial" w:cs="Arial"/>
          <w:sz w:val="20"/>
          <w:szCs w:val="20"/>
        </w:rPr>
        <w:t>rid cells not in a marine reserve</w:t>
      </w:r>
      <w:r w:rsidR="00261793" w:rsidRPr="00261793">
        <w:rPr>
          <w:rFonts w:ascii="Arial" w:hAnsi="Arial" w:cs="Arial"/>
          <w:sz w:val="20"/>
          <w:szCs w:val="20"/>
        </w:rPr>
        <w:t xml:space="preserve"> </w:t>
      </w:r>
      <w:r w:rsidR="003565BF">
        <w:rPr>
          <w:rFonts w:ascii="Arial" w:hAnsi="Arial" w:cs="Arial"/>
          <w:sz w:val="20"/>
          <w:szCs w:val="20"/>
        </w:rPr>
        <w:t xml:space="preserve">are </w:t>
      </w:r>
      <w:r w:rsidR="00261793" w:rsidRPr="00261793">
        <w:rPr>
          <w:rFonts w:ascii="Arial" w:hAnsi="Arial" w:cs="Arial"/>
          <w:sz w:val="20"/>
          <w:szCs w:val="20"/>
        </w:rPr>
        <w:t>grey circles</w:t>
      </w:r>
      <w:r w:rsidR="00EA48A8" w:rsidRPr="00261793">
        <w:rPr>
          <w:rFonts w:ascii="Arial" w:hAnsi="Arial" w:cs="Arial"/>
          <w:sz w:val="20"/>
          <w:szCs w:val="20"/>
        </w:rPr>
        <w:t xml:space="preserve">. Black </w:t>
      </w:r>
      <w:r w:rsidR="00261793" w:rsidRPr="00261793">
        <w:rPr>
          <w:rFonts w:ascii="Arial" w:hAnsi="Arial" w:cs="Arial"/>
          <w:sz w:val="20"/>
          <w:szCs w:val="20"/>
        </w:rPr>
        <w:t>line</w:t>
      </w:r>
      <w:r w:rsidR="00EA48A8" w:rsidRPr="00261793">
        <w:rPr>
          <w:rFonts w:ascii="Arial" w:hAnsi="Arial" w:cs="Arial"/>
          <w:sz w:val="20"/>
          <w:szCs w:val="20"/>
        </w:rPr>
        <w:t xml:space="preserve"> </w:t>
      </w:r>
      <w:r w:rsidR="00261793" w:rsidRPr="00261793">
        <w:rPr>
          <w:rFonts w:ascii="Arial" w:hAnsi="Arial" w:cs="Arial"/>
          <w:sz w:val="20"/>
          <w:szCs w:val="20"/>
        </w:rPr>
        <w:t>is a fitted function</w:t>
      </w:r>
      <w:r w:rsidR="00EA48A8" w:rsidRPr="00261793">
        <w:rPr>
          <w:rFonts w:ascii="Arial" w:hAnsi="Arial" w:cs="Arial"/>
          <w:sz w:val="20"/>
          <w:szCs w:val="20"/>
        </w:rPr>
        <w:t xml:space="preserve"> from a GAM model that includes a spatial autocorrelation term.</w:t>
      </w:r>
      <w:r w:rsidR="00EA48A8">
        <w:rPr>
          <w:rFonts w:ascii="Arial" w:hAnsi="Arial" w:cs="Arial"/>
          <w:sz w:val="20"/>
          <w:szCs w:val="20"/>
        </w:rPr>
        <w:t xml:space="preserve"> </w:t>
      </w:r>
    </w:p>
    <w:p w14:paraId="2ACB9E6C" w14:textId="77777777" w:rsidR="0052093A" w:rsidRDefault="0052093A" w:rsidP="00EA48A8">
      <w:pPr>
        <w:spacing w:line="480" w:lineRule="auto"/>
        <w:rPr>
          <w:rFonts w:ascii="Arial" w:hAnsi="Arial" w:cs="Arial"/>
          <w:sz w:val="20"/>
          <w:szCs w:val="20"/>
        </w:rPr>
      </w:pPr>
    </w:p>
    <w:p w14:paraId="7F32BEEE" w14:textId="5D96D701" w:rsidR="0052093A" w:rsidRDefault="0052093A">
      <w:pPr>
        <w:rPr>
          <w:rFonts w:ascii="Arial" w:hAnsi="Arial" w:cs="Arial"/>
          <w:sz w:val="20"/>
          <w:szCs w:val="20"/>
        </w:rPr>
      </w:pPr>
      <w:r>
        <w:rPr>
          <w:rFonts w:ascii="Arial" w:hAnsi="Arial" w:cs="Arial"/>
          <w:sz w:val="20"/>
          <w:szCs w:val="20"/>
        </w:rPr>
        <w:br w:type="page"/>
      </w:r>
    </w:p>
    <w:p w14:paraId="7EC32384" w14:textId="77777777" w:rsidR="0052093A" w:rsidRDefault="0052093A">
      <w:pPr>
        <w:rPr>
          <w:rFonts w:ascii="Arial" w:hAnsi="Arial" w:cs="Arial"/>
          <w:b/>
          <w:sz w:val="20"/>
          <w:szCs w:val="20"/>
        </w:rPr>
      </w:pPr>
    </w:p>
    <w:p w14:paraId="1B35112F" w14:textId="77777777" w:rsidR="00851D97" w:rsidRDefault="00851D97">
      <w:pPr>
        <w:rPr>
          <w:rFonts w:ascii="Arial" w:hAnsi="Arial" w:cs="Arial"/>
          <w:b/>
          <w:sz w:val="20"/>
          <w:szCs w:val="20"/>
        </w:rPr>
      </w:pPr>
    </w:p>
    <w:p w14:paraId="411226B3" w14:textId="77777777" w:rsidR="00851D97" w:rsidRDefault="00851D97">
      <w:pPr>
        <w:rPr>
          <w:rFonts w:ascii="Arial" w:hAnsi="Arial" w:cs="Arial"/>
          <w:b/>
          <w:sz w:val="20"/>
          <w:szCs w:val="20"/>
        </w:rPr>
      </w:pPr>
    </w:p>
    <w:p w14:paraId="59D5D636" w14:textId="77777777" w:rsidR="00851D97" w:rsidRDefault="00851D97">
      <w:pPr>
        <w:rPr>
          <w:rFonts w:ascii="Arial" w:hAnsi="Arial" w:cs="Arial"/>
          <w:b/>
          <w:sz w:val="20"/>
          <w:szCs w:val="20"/>
        </w:rPr>
      </w:pPr>
    </w:p>
    <w:p w14:paraId="3A005CCC" w14:textId="26244695" w:rsidR="00B07280" w:rsidRDefault="00FB111A" w:rsidP="00617991">
      <w:pPr>
        <w:widowControl w:val="0"/>
        <w:spacing w:line="480" w:lineRule="auto"/>
        <w:jc w:val="center"/>
        <w:rPr>
          <w:rFonts w:ascii="Arial" w:hAnsi="Arial" w:cs="Arial"/>
          <w:b/>
          <w:sz w:val="20"/>
          <w:szCs w:val="20"/>
        </w:rPr>
      </w:pPr>
      <w:r>
        <w:rPr>
          <w:rFonts w:ascii="Arial" w:hAnsi="Arial" w:cs="Arial"/>
          <w:b/>
          <w:noProof/>
          <w:sz w:val="20"/>
          <w:szCs w:val="20"/>
        </w:rPr>
        <w:drawing>
          <wp:inline distT="0" distB="0" distL="0" distR="0" wp14:anchorId="1E76439B" wp14:editId="15D1A143">
            <wp:extent cx="4798695" cy="3641090"/>
            <wp:effectExtent l="0" t="0" r="1905" b="0"/>
            <wp:docPr id="23" name="Picture 23" descr="images/ecoregion%20warming%20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s/ecoregion%20warming%20graphic.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8695" cy="3641090"/>
                    </a:xfrm>
                    <a:prstGeom prst="rect">
                      <a:avLst/>
                    </a:prstGeom>
                    <a:noFill/>
                    <a:ln>
                      <a:noFill/>
                    </a:ln>
                  </pic:spPr>
                </pic:pic>
              </a:graphicData>
            </a:graphic>
          </wp:inline>
        </w:drawing>
      </w:r>
    </w:p>
    <w:p w14:paraId="2307C33D" w14:textId="77777777" w:rsidR="00B07280" w:rsidRDefault="00B07280" w:rsidP="0088034E">
      <w:pPr>
        <w:widowControl w:val="0"/>
        <w:spacing w:line="480" w:lineRule="auto"/>
        <w:rPr>
          <w:rFonts w:ascii="Arial" w:hAnsi="Arial" w:cs="Arial"/>
          <w:b/>
          <w:sz w:val="20"/>
          <w:szCs w:val="20"/>
        </w:rPr>
      </w:pPr>
    </w:p>
    <w:p w14:paraId="5122869C" w14:textId="0E86E902" w:rsidR="0088034E" w:rsidRDefault="0088034E" w:rsidP="0088034E">
      <w:pPr>
        <w:widowControl w:val="0"/>
        <w:spacing w:line="480" w:lineRule="auto"/>
        <w:rPr>
          <w:rFonts w:ascii="Arial" w:hAnsi="Arial" w:cs="Arial"/>
          <w:b/>
          <w:sz w:val="20"/>
          <w:szCs w:val="20"/>
        </w:rPr>
      </w:pPr>
      <w:r>
        <w:rPr>
          <w:rFonts w:ascii="Arial" w:hAnsi="Arial" w:cs="Arial"/>
          <w:b/>
          <w:sz w:val="20"/>
          <w:szCs w:val="20"/>
        </w:rPr>
        <w:t>Figure S</w:t>
      </w:r>
      <w:r w:rsidR="0052093A">
        <w:rPr>
          <w:rFonts w:ascii="Arial" w:hAnsi="Arial" w:cs="Arial"/>
          <w:b/>
          <w:sz w:val="20"/>
          <w:szCs w:val="20"/>
        </w:rPr>
        <w:t>2</w:t>
      </w:r>
      <w:r>
        <w:rPr>
          <w:rFonts w:ascii="Arial" w:hAnsi="Arial" w:cs="Arial"/>
          <w:b/>
          <w:sz w:val="20"/>
          <w:szCs w:val="20"/>
        </w:rPr>
        <w:t xml:space="preserve">. </w:t>
      </w:r>
      <w:r w:rsidRPr="007D3CE5">
        <w:rPr>
          <w:rFonts w:ascii="Arial" w:hAnsi="Arial" w:cs="Arial"/>
          <w:sz w:val="20"/>
          <w:szCs w:val="20"/>
        </w:rPr>
        <w:t xml:space="preserve">Relationship between </w:t>
      </w:r>
      <w:r w:rsidR="007D3CE5" w:rsidRPr="007D3CE5">
        <w:rPr>
          <w:rFonts w:ascii="Arial" w:hAnsi="Arial" w:cs="Arial"/>
          <w:sz w:val="20"/>
          <w:szCs w:val="20"/>
        </w:rPr>
        <w:t xml:space="preserve">the projected warming rate of marine ecoregions </w:t>
      </w:r>
      <w:r w:rsidR="00B07280">
        <w:rPr>
          <w:rFonts w:ascii="Arial" w:hAnsi="Arial" w:cs="Arial"/>
          <w:sz w:val="20"/>
          <w:szCs w:val="20"/>
        </w:rPr>
        <w:t xml:space="preserve">under RCP 8.5 (which is based on the average warming rate of MPAs in a given ecoregion) </w:t>
      </w:r>
      <w:r w:rsidR="007D3CE5" w:rsidRPr="007D3CE5">
        <w:rPr>
          <w:rFonts w:ascii="Arial" w:hAnsi="Arial" w:cs="Arial"/>
          <w:sz w:val="20"/>
          <w:szCs w:val="20"/>
        </w:rPr>
        <w:t>and the number of MPAs</w:t>
      </w:r>
      <w:r w:rsidR="007D3CE5">
        <w:rPr>
          <w:rFonts w:ascii="Arial" w:hAnsi="Arial" w:cs="Arial"/>
          <w:sz w:val="20"/>
          <w:szCs w:val="20"/>
        </w:rPr>
        <w:t xml:space="preserve"> in each ecoregion. </w:t>
      </w:r>
      <w:r w:rsidR="0042737A">
        <w:rPr>
          <w:rFonts w:ascii="Arial" w:hAnsi="Arial" w:cs="Arial"/>
          <w:sz w:val="20"/>
          <w:szCs w:val="20"/>
        </w:rPr>
        <w:t>There is no statistically significant relationship between the rate of warming and number of MPAs (p</w:t>
      </w:r>
      <w:r w:rsidR="00B07280">
        <w:rPr>
          <w:rFonts w:ascii="Arial" w:hAnsi="Arial" w:cs="Arial"/>
          <w:sz w:val="20"/>
          <w:szCs w:val="20"/>
        </w:rPr>
        <w:t xml:space="preserve">=0.32 </w:t>
      </w:r>
      <w:r w:rsidR="0042737A">
        <w:rPr>
          <w:rFonts w:ascii="Arial" w:hAnsi="Arial" w:cs="Arial"/>
          <w:sz w:val="20"/>
          <w:szCs w:val="20"/>
        </w:rPr>
        <w:t xml:space="preserve">for a </w:t>
      </w:r>
      <w:r w:rsidR="00B07280">
        <w:rPr>
          <w:rFonts w:ascii="Arial" w:hAnsi="Arial" w:cs="Arial"/>
          <w:sz w:val="20"/>
          <w:szCs w:val="20"/>
        </w:rPr>
        <w:t>linear regression)</w:t>
      </w:r>
      <w:r w:rsidR="0042737A">
        <w:rPr>
          <w:rFonts w:ascii="Arial" w:hAnsi="Arial" w:cs="Arial"/>
          <w:sz w:val="20"/>
          <w:szCs w:val="20"/>
        </w:rPr>
        <w:t>.</w:t>
      </w:r>
      <w:r w:rsidR="00FB111A">
        <w:rPr>
          <w:rFonts w:ascii="Arial" w:hAnsi="Arial" w:cs="Arial"/>
          <w:sz w:val="20"/>
          <w:szCs w:val="20"/>
        </w:rPr>
        <w:t xml:space="preserve"> </w:t>
      </w:r>
    </w:p>
    <w:p w14:paraId="665BA5FB" w14:textId="14E216BF" w:rsidR="00994EE2" w:rsidRPr="00C00C57" w:rsidRDefault="00994EE2" w:rsidP="00F440FD">
      <w:pPr>
        <w:rPr>
          <w:rFonts w:ascii="Arial" w:hAnsi="Arial" w:cs="Arial"/>
          <w:sz w:val="20"/>
          <w:szCs w:val="20"/>
        </w:rPr>
      </w:pPr>
    </w:p>
    <w:sectPr w:rsidR="00994EE2" w:rsidRPr="00C00C57" w:rsidSect="004B1CD6">
      <w:footerReference w:type="even" r:id="rId26"/>
      <w:footerReference w:type="default" r:id="rId27"/>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54" w:author="John Bruno" w:date="2018-01-04T07:11:00Z" w:initials="JB">
    <w:p w14:paraId="5F7C82D5" w14:textId="773DCB7E" w:rsidR="00F44E9A" w:rsidRDefault="00F44E9A">
      <w:pPr>
        <w:pStyle w:val="CommentText"/>
      </w:pPr>
      <w:r>
        <w:rPr>
          <w:rStyle w:val="CommentReference"/>
        </w:rPr>
        <w:annotationRef/>
      </w:r>
      <w:r>
        <w:rPr>
          <w:rFonts w:ascii="Helvetica" w:eastAsia="Times New Roman" w:hAnsi="Helvetica"/>
          <w:color w:val="000000"/>
          <w:sz w:val="21"/>
          <w:szCs w:val="21"/>
          <w:shd w:val="clear" w:color="auto" w:fill="FFFFFF"/>
        </w:rPr>
        <w:t xml:space="preserve">We have added text to the main text and the Methods clarifying the sources of the data and where it can all be obtained. </w:t>
      </w:r>
      <w:r w:rsidRPr="00947C99">
        <w:rPr>
          <w:rFonts w:ascii="Helvetica" w:eastAsia="Times New Roman" w:hAnsi="Helvetica"/>
          <w:color w:val="000000"/>
          <w:sz w:val="21"/>
          <w:szCs w:val="21"/>
        </w:rPr>
        <w:br/>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F7C82D5"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DD24F2" w14:textId="77777777" w:rsidR="00512E77" w:rsidRDefault="00512E77" w:rsidP="00D07286">
      <w:r>
        <w:separator/>
      </w:r>
    </w:p>
  </w:endnote>
  <w:endnote w:type="continuationSeparator" w:id="0">
    <w:p w14:paraId="58E134B0" w14:textId="77777777" w:rsidR="00512E77" w:rsidRDefault="00512E77" w:rsidP="00D07286">
      <w:r>
        <w:continuationSeparator/>
      </w:r>
    </w:p>
  </w:endnote>
  <w:endnote w:type="continuationNotice" w:id="1">
    <w:p w14:paraId="2557F2F9" w14:textId="77777777" w:rsidR="00512E77" w:rsidRDefault="00512E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ヒラギノ角ゴ Pro W3">
    <w:charset w:val="80"/>
    <w:family w:val="swiss"/>
    <w:pitch w:val="variable"/>
    <w:sig w:usb0="E00002FF" w:usb1="7AC7FFFF" w:usb2="00000012" w:usb3="00000000" w:csb0="0002000D" w:csb1="00000000"/>
  </w:font>
  <w:font w:name="Lucida Grande">
    <w:panose1 w:val="020B0600040502020204"/>
    <w:charset w:val="00"/>
    <w:family w:val="swiss"/>
    <w:pitch w:val="variable"/>
    <w:sig w:usb0="E1000AEF" w:usb1="5000A1FF" w:usb2="00000000" w:usb3="00000000" w:csb0="000001BF" w:csb1="00000000"/>
  </w:font>
  <w:font w:name="Helvetica Neue">
    <w:panose1 w:val="02000503000000020004"/>
    <w:charset w:val="00"/>
    <w:family w:val="swiss"/>
    <w:pitch w:val="variable"/>
    <w:sig w:usb0="E50002FF" w:usb1="500079DB" w:usb2="00000010" w:usb3="00000000" w:csb0="00000001" w:csb1="00000000"/>
  </w:font>
  <w:font w:name="Helvetica">
    <w:panose1 w:val="00000000000000000000"/>
    <w:charset w:val="00"/>
    <w:family w:val="swiss"/>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ＭＳ ゴシック">
    <w:charset w:val="80"/>
    <w:family w:val="swiss"/>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87681B" w14:textId="77777777" w:rsidR="00F44E9A" w:rsidRDefault="00F44E9A" w:rsidP="000E230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098A296" w14:textId="77777777" w:rsidR="00F44E9A" w:rsidRDefault="00F44E9A">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B187A8" w14:textId="77777777" w:rsidR="00F44E9A" w:rsidRPr="00D07286" w:rsidRDefault="00F44E9A" w:rsidP="000E2307">
    <w:pPr>
      <w:pStyle w:val="Footer"/>
      <w:framePr w:wrap="around" w:vAnchor="text" w:hAnchor="margin" w:xAlign="center" w:y="1"/>
      <w:rPr>
        <w:rStyle w:val="PageNumber"/>
        <w:rFonts w:ascii="Arial" w:hAnsi="Arial" w:cs="Arial"/>
        <w:sz w:val="20"/>
        <w:szCs w:val="20"/>
      </w:rPr>
    </w:pPr>
    <w:r w:rsidRPr="00D07286">
      <w:rPr>
        <w:rStyle w:val="PageNumber"/>
        <w:rFonts w:ascii="Arial" w:hAnsi="Arial" w:cs="Arial"/>
        <w:sz w:val="20"/>
        <w:szCs w:val="20"/>
      </w:rPr>
      <w:fldChar w:fldCharType="begin"/>
    </w:r>
    <w:r w:rsidRPr="00D07286">
      <w:rPr>
        <w:rStyle w:val="PageNumber"/>
        <w:rFonts w:ascii="Arial" w:hAnsi="Arial" w:cs="Arial"/>
        <w:sz w:val="20"/>
        <w:szCs w:val="20"/>
      </w:rPr>
      <w:instrText xml:space="preserve">PAGE  </w:instrText>
    </w:r>
    <w:r w:rsidRPr="00D07286">
      <w:rPr>
        <w:rStyle w:val="PageNumber"/>
        <w:rFonts w:ascii="Arial" w:hAnsi="Arial" w:cs="Arial"/>
        <w:sz w:val="20"/>
        <w:szCs w:val="20"/>
      </w:rPr>
      <w:fldChar w:fldCharType="separate"/>
    </w:r>
    <w:r w:rsidR="00B179AA">
      <w:rPr>
        <w:rStyle w:val="PageNumber"/>
        <w:rFonts w:ascii="Arial" w:hAnsi="Arial" w:cs="Arial"/>
        <w:noProof/>
        <w:sz w:val="20"/>
        <w:szCs w:val="20"/>
      </w:rPr>
      <w:t>26</w:t>
    </w:r>
    <w:r w:rsidRPr="00D07286">
      <w:rPr>
        <w:rStyle w:val="PageNumber"/>
        <w:rFonts w:ascii="Arial" w:hAnsi="Arial" w:cs="Arial"/>
        <w:sz w:val="20"/>
        <w:szCs w:val="20"/>
      </w:rPr>
      <w:fldChar w:fldCharType="end"/>
    </w:r>
  </w:p>
  <w:p w14:paraId="1A7F2890" w14:textId="77777777" w:rsidR="00F44E9A" w:rsidRDefault="00F44E9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594D69" w14:textId="77777777" w:rsidR="00512E77" w:rsidRDefault="00512E77" w:rsidP="00D07286">
      <w:r>
        <w:separator/>
      </w:r>
    </w:p>
  </w:footnote>
  <w:footnote w:type="continuationSeparator" w:id="0">
    <w:p w14:paraId="4EF18A84" w14:textId="77777777" w:rsidR="00512E77" w:rsidRDefault="00512E77" w:rsidP="00D07286">
      <w:r>
        <w:continuationSeparator/>
      </w:r>
    </w:p>
  </w:footnote>
  <w:footnote w:type="continuationNotice" w:id="1">
    <w:p w14:paraId="125C1575" w14:textId="77777777" w:rsidR="00512E77" w:rsidRDefault="00512E77"/>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F864D2C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0F3CC806"/>
    <w:lvl w:ilvl="0">
      <w:start w:val="1"/>
      <w:numFmt w:val="decimal"/>
      <w:lvlText w:val="%1."/>
      <w:lvlJc w:val="left"/>
      <w:pPr>
        <w:tabs>
          <w:tab w:val="num" w:pos="1800"/>
        </w:tabs>
        <w:ind w:left="1800" w:hanging="360"/>
      </w:pPr>
    </w:lvl>
  </w:abstractNum>
  <w:abstractNum w:abstractNumId="2">
    <w:nsid w:val="FFFFFF7D"/>
    <w:multiLevelType w:val="singleLevel"/>
    <w:tmpl w:val="0ED69E52"/>
    <w:lvl w:ilvl="0">
      <w:start w:val="1"/>
      <w:numFmt w:val="decimal"/>
      <w:lvlText w:val="%1."/>
      <w:lvlJc w:val="left"/>
      <w:pPr>
        <w:tabs>
          <w:tab w:val="num" w:pos="1440"/>
        </w:tabs>
        <w:ind w:left="1440" w:hanging="360"/>
      </w:pPr>
    </w:lvl>
  </w:abstractNum>
  <w:abstractNum w:abstractNumId="3">
    <w:nsid w:val="FFFFFF7E"/>
    <w:multiLevelType w:val="singleLevel"/>
    <w:tmpl w:val="44F2647E"/>
    <w:lvl w:ilvl="0">
      <w:start w:val="1"/>
      <w:numFmt w:val="decimal"/>
      <w:lvlText w:val="%1."/>
      <w:lvlJc w:val="left"/>
      <w:pPr>
        <w:tabs>
          <w:tab w:val="num" w:pos="1080"/>
        </w:tabs>
        <w:ind w:left="1080" w:hanging="360"/>
      </w:pPr>
    </w:lvl>
  </w:abstractNum>
  <w:abstractNum w:abstractNumId="4">
    <w:nsid w:val="FFFFFF7F"/>
    <w:multiLevelType w:val="singleLevel"/>
    <w:tmpl w:val="C81C4D76"/>
    <w:lvl w:ilvl="0">
      <w:start w:val="1"/>
      <w:numFmt w:val="decimal"/>
      <w:lvlText w:val="%1."/>
      <w:lvlJc w:val="left"/>
      <w:pPr>
        <w:tabs>
          <w:tab w:val="num" w:pos="720"/>
        </w:tabs>
        <w:ind w:left="720" w:hanging="360"/>
      </w:pPr>
    </w:lvl>
  </w:abstractNum>
  <w:abstractNum w:abstractNumId="5">
    <w:nsid w:val="FFFFFF80"/>
    <w:multiLevelType w:val="singleLevel"/>
    <w:tmpl w:val="0096EE76"/>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B448C9A8"/>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A642B67C"/>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2B129DF4"/>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21EA67B4"/>
    <w:lvl w:ilvl="0">
      <w:start w:val="1"/>
      <w:numFmt w:val="decimal"/>
      <w:lvlText w:val="%1."/>
      <w:lvlJc w:val="left"/>
      <w:pPr>
        <w:tabs>
          <w:tab w:val="num" w:pos="360"/>
        </w:tabs>
        <w:ind w:left="360" w:hanging="360"/>
      </w:pPr>
    </w:lvl>
  </w:abstractNum>
  <w:abstractNum w:abstractNumId="10">
    <w:nsid w:val="FFFFFF89"/>
    <w:multiLevelType w:val="singleLevel"/>
    <w:tmpl w:val="1F542CC2"/>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hybridMultilevel"/>
    <w:tmpl w:val="00000001"/>
    <w:lvl w:ilvl="0" w:tplc="00000001">
      <w:start w:val="3"/>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38473361"/>
    <w:multiLevelType w:val="hybridMultilevel"/>
    <w:tmpl w:val="1EBC52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67644EB"/>
    <w:multiLevelType w:val="hybridMultilevel"/>
    <w:tmpl w:val="6B0E74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3"/>
  </w:num>
  <w:num w:numId="3">
    <w:abstractNumId w:val="0"/>
  </w:num>
  <w:num w:numId="4">
    <w:abstractNumId w:val="11"/>
  </w:num>
  <w:num w:numId="5">
    <w:abstractNumId w:val="1"/>
  </w:num>
  <w:num w:numId="6">
    <w:abstractNumId w:val="2"/>
  </w:num>
  <w:num w:numId="7">
    <w:abstractNumId w:val="3"/>
  </w:num>
  <w:num w:numId="8">
    <w:abstractNumId w:val="4"/>
  </w:num>
  <w:num w:numId="9">
    <w:abstractNumId w:val="9"/>
  </w:num>
  <w:num w:numId="10">
    <w:abstractNumId w:val="5"/>
  </w:num>
  <w:num w:numId="11">
    <w:abstractNumId w:val="6"/>
  </w:num>
  <w:num w:numId="12">
    <w:abstractNumId w:val="7"/>
  </w:num>
  <w:num w:numId="13">
    <w:abstractNumId w:val="8"/>
  </w:num>
  <w:num w:numId="14">
    <w:abstractNumId w:val="1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ohn Bruno">
    <w15:presenceInfo w15:providerId="None" w15:userId="John Brun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5B79"/>
    <w:rsid w:val="00001A1D"/>
    <w:rsid w:val="000028E6"/>
    <w:rsid w:val="000029D0"/>
    <w:rsid w:val="00005BAD"/>
    <w:rsid w:val="00010448"/>
    <w:rsid w:val="00010B20"/>
    <w:rsid w:val="0001166A"/>
    <w:rsid w:val="00011E93"/>
    <w:rsid w:val="0001247B"/>
    <w:rsid w:val="00012956"/>
    <w:rsid w:val="000135AF"/>
    <w:rsid w:val="00014F24"/>
    <w:rsid w:val="000155C1"/>
    <w:rsid w:val="00015F18"/>
    <w:rsid w:val="00022073"/>
    <w:rsid w:val="00024C3B"/>
    <w:rsid w:val="0003177F"/>
    <w:rsid w:val="000321A7"/>
    <w:rsid w:val="000368D5"/>
    <w:rsid w:val="00037837"/>
    <w:rsid w:val="00041326"/>
    <w:rsid w:val="00044245"/>
    <w:rsid w:val="00044525"/>
    <w:rsid w:val="00046156"/>
    <w:rsid w:val="00046FB9"/>
    <w:rsid w:val="00050299"/>
    <w:rsid w:val="0005090E"/>
    <w:rsid w:val="000523BB"/>
    <w:rsid w:val="000524F4"/>
    <w:rsid w:val="0005329B"/>
    <w:rsid w:val="00053E11"/>
    <w:rsid w:val="00054015"/>
    <w:rsid w:val="00056C4E"/>
    <w:rsid w:val="0006025C"/>
    <w:rsid w:val="00061BAD"/>
    <w:rsid w:val="00063E45"/>
    <w:rsid w:val="00064287"/>
    <w:rsid w:val="00065EA8"/>
    <w:rsid w:val="000737F5"/>
    <w:rsid w:val="00073E30"/>
    <w:rsid w:val="0007419A"/>
    <w:rsid w:val="00074983"/>
    <w:rsid w:val="000755B1"/>
    <w:rsid w:val="0007697E"/>
    <w:rsid w:val="0007789E"/>
    <w:rsid w:val="00080C13"/>
    <w:rsid w:val="00080FF9"/>
    <w:rsid w:val="00081F54"/>
    <w:rsid w:val="00083B51"/>
    <w:rsid w:val="000855A7"/>
    <w:rsid w:val="00085FFB"/>
    <w:rsid w:val="00091FF8"/>
    <w:rsid w:val="00096B77"/>
    <w:rsid w:val="00097584"/>
    <w:rsid w:val="000A030E"/>
    <w:rsid w:val="000A1C82"/>
    <w:rsid w:val="000A247F"/>
    <w:rsid w:val="000A3559"/>
    <w:rsid w:val="000A409C"/>
    <w:rsid w:val="000A6EBB"/>
    <w:rsid w:val="000B081C"/>
    <w:rsid w:val="000B1D65"/>
    <w:rsid w:val="000B218B"/>
    <w:rsid w:val="000C14B2"/>
    <w:rsid w:val="000C22A0"/>
    <w:rsid w:val="000C3E8D"/>
    <w:rsid w:val="000C405B"/>
    <w:rsid w:val="000C5003"/>
    <w:rsid w:val="000C54D7"/>
    <w:rsid w:val="000D2D99"/>
    <w:rsid w:val="000D30F0"/>
    <w:rsid w:val="000D3C47"/>
    <w:rsid w:val="000D5795"/>
    <w:rsid w:val="000D7511"/>
    <w:rsid w:val="000D7EF3"/>
    <w:rsid w:val="000E21FF"/>
    <w:rsid w:val="000E2307"/>
    <w:rsid w:val="000E264C"/>
    <w:rsid w:val="000E28D6"/>
    <w:rsid w:val="000E3953"/>
    <w:rsid w:val="000E52CE"/>
    <w:rsid w:val="000E54B5"/>
    <w:rsid w:val="000E7435"/>
    <w:rsid w:val="000F1386"/>
    <w:rsid w:val="000F1FC9"/>
    <w:rsid w:val="000F5414"/>
    <w:rsid w:val="000F5DC2"/>
    <w:rsid w:val="000F6101"/>
    <w:rsid w:val="000F61CF"/>
    <w:rsid w:val="001003E3"/>
    <w:rsid w:val="001009FD"/>
    <w:rsid w:val="0010220F"/>
    <w:rsid w:val="001022A5"/>
    <w:rsid w:val="0010446B"/>
    <w:rsid w:val="00104D11"/>
    <w:rsid w:val="00107ACC"/>
    <w:rsid w:val="00110CF6"/>
    <w:rsid w:val="00112DC4"/>
    <w:rsid w:val="00112F6A"/>
    <w:rsid w:val="00113618"/>
    <w:rsid w:val="00114786"/>
    <w:rsid w:val="001151C8"/>
    <w:rsid w:val="0011617A"/>
    <w:rsid w:val="0012008C"/>
    <w:rsid w:val="00120B90"/>
    <w:rsid w:val="001212FF"/>
    <w:rsid w:val="001233EE"/>
    <w:rsid w:val="00124422"/>
    <w:rsid w:val="00125606"/>
    <w:rsid w:val="0012699B"/>
    <w:rsid w:val="00126AFC"/>
    <w:rsid w:val="00126C06"/>
    <w:rsid w:val="00126DB0"/>
    <w:rsid w:val="00130236"/>
    <w:rsid w:val="00130671"/>
    <w:rsid w:val="001315DA"/>
    <w:rsid w:val="00133788"/>
    <w:rsid w:val="00133D92"/>
    <w:rsid w:val="001419B4"/>
    <w:rsid w:val="00141A62"/>
    <w:rsid w:val="00141CE3"/>
    <w:rsid w:val="00141DA0"/>
    <w:rsid w:val="001423CF"/>
    <w:rsid w:val="00143708"/>
    <w:rsid w:val="0014456F"/>
    <w:rsid w:val="00144AAD"/>
    <w:rsid w:val="00145614"/>
    <w:rsid w:val="00145B9F"/>
    <w:rsid w:val="001463F7"/>
    <w:rsid w:val="00146FCC"/>
    <w:rsid w:val="00147153"/>
    <w:rsid w:val="001504D2"/>
    <w:rsid w:val="001518A1"/>
    <w:rsid w:val="00152D68"/>
    <w:rsid w:val="00155287"/>
    <w:rsid w:val="00156ED3"/>
    <w:rsid w:val="0016024B"/>
    <w:rsid w:val="001606B9"/>
    <w:rsid w:val="00160D8F"/>
    <w:rsid w:val="001618FB"/>
    <w:rsid w:val="00162964"/>
    <w:rsid w:val="00162F20"/>
    <w:rsid w:val="00162FFB"/>
    <w:rsid w:val="001643E1"/>
    <w:rsid w:val="0016481F"/>
    <w:rsid w:val="0016511A"/>
    <w:rsid w:val="00166470"/>
    <w:rsid w:val="00171F94"/>
    <w:rsid w:val="0017255A"/>
    <w:rsid w:val="00172C38"/>
    <w:rsid w:val="00173215"/>
    <w:rsid w:val="00174F18"/>
    <w:rsid w:val="00175B51"/>
    <w:rsid w:val="00175EA4"/>
    <w:rsid w:val="001802AA"/>
    <w:rsid w:val="00180C18"/>
    <w:rsid w:val="001816BA"/>
    <w:rsid w:val="0018583B"/>
    <w:rsid w:val="00185A58"/>
    <w:rsid w:val="0019150B"/>
    <w:rsid w:val="00191BB9"/>
    <w:rsid w:val="00193328"/>
    <w:rsid w:val="0019364D"/>
    <w:rsid w:val="0019401E"/>
    <w:rsid w:val="001953BD"/>
    <w:rsid w:val="00196138"/>
    <w:rsid w:val="00196611"/>
    <w:rsid w:val="00197356"/>
    <w:rsid w:val="00197C93"/>
    <w:rsid w:val="001A10D9"/>
    <w:rsid w:val="001A1452"/>
    <w:rsid w:val="001A39AE"/>
    <w:rsid w:val="001A5080"/>
    <w:rsid w:val="001A5208"/>
    <w:rsid w:val="001A5287"/>
    <w:rsid w:val="001A52DF"/>
    <w:rsid w:val="001A53E4"/>
    <w:rsid w:val="001A6D40"/>
    <w:rsid w:val="001B1185"/>
    <w:rsid w:val="001B16B4"/>
    <w:rsid w:val="001B16C8"/>
    <w:rsid w:val="001B1EA0"/>
    <w:rsid w:val="001B2933"/>
    <w:rsid w:val="001B3975"/>
    <w:rsid w:val="001B6896"/>
    <w:rsid w:val="001B743A"/>
    <w:rsid w:val="001C0389"/>
    <w:rsid w:val="001C11BC"/>
    <w:rsid w:val="001C2664"/>
    <w:rsid w:val="001C3BE6"/>
    <w:rsid w:val="001C47F3"/>
    <w:rsid w:val="001C49B2"/>
    <w:rsid w:val="001C6AFD"/>
    <w:rsid w:val="001C7D2D"/>
    <w:rsid w:val="001D0C7C"/>
    <w:rsid w:val="001D23A8"/>
    <w:rsid w:val="001D26E5"/>
    <w:rsid w:val="001D365F"/>
    <w:rsid w:val="001D3F6B"/>
    <w:rsid w:val="001D5536"/>
    <w:rsid w:val="001D6175"/>
    <w:rsid w:val="001D6A61"/>
    <w:rsid w:val="001E08AC"/>
    <w:rsid w:val="001E2622"/>
    <w:rsid w:val="001E6086"/>
    <w:rsid w:val="001E6F92"/>
    <w:rsid w:val="001F050C"/>
    <w:rsid w:val="001F0712"/>
    <w:rsid w:val="001F2ED7"/>
    <w:rsid w:val="001F2F8D"/>
    <w:rsid w:val="001F30AF"/>
    <w:rsid w:val="001F324E"/>
    <w:rsid w:val="001F433F"/>
    <w:rsid w:val="001F49D1"/>
    <w:rsid w:val="001F57A5"/>
    <w:rsid w:val="001F6725"/>
    <w:rsid w:val="0020236C"/>
    <w:rsid w:val="00202505"/>
    <w:rsid w:val="0020463F"/>
    <w:rsid w:val="0020635D"/>
    <w:rsid w:val="002118D2"/>
    <w:rsid w:val="0021346B"/>
    <w:rsid w:val="00214B00"/>
    <w:rsid w:val="00215268"/>
    <w:rsid w:val="00216342"/>
    <w:rsid w:val="002164F4"/>
    <w:rsid w:val="00216940"/>
    <w:rsid w:val="0021763E"/>
    <w:rsid w:val="00221028"/>
    <w:rsid w:val="0022255A"/>
    <w:rsid w:val="002301C6"/>
    <w:rsid w:val="00230FFE"/>
    <w:rsid w:val="00231943"/>
    <w:rsid w:val="002321AA"/>
    <w:rsid w:val="00232587"/>
    <w:rsid w:val="00232718"/>
    <w:rsid w:val="00232D7E"/>
    <w:rsid w:val="00235102"/>
    <w:rsid w:val="002402C2"/>
    <w:rsid w:val="00240F69"/>
    <w:rsid w:val="00241C55"/>
    <w:rsid w:val="00241D13"/>
    <w:rsid w:val="00241DBF"/>
    <w:rsid w:val="00242539"/>
    <w:rsid w:val="00243112"/>
    <w:rsid w:val="00244D08"/>
    <w:rsid w:val="00245A3A"/>
    <w:rsid w:val="00245A76"/>
    <w:rsid w:val="00245C96"/>
    <w:rsid w:val="00246A3B"/>
    <w:rsid w:val="00246FFD"/>
    <w:rsid w:val="00250F6E"/>
    <w:rsid w:val="00252A3C"/>
    <w:rsid w:val="0025333F"/>
    <w:rsid w:val="0025382B"/>
    <w:rsid w:val="00253B4C"/>
    <w:rsid w:val="00253DC1"/>
    <w:rsid w:val="002543B1"/>
    <w:rsid w:val="0025440B"/>
    <w:rsid w:val="00254EC8"/>
    <w:rsid w:val="00255FEA"/>
    <w:rsid w:val="002575E4"/>
    <w:rsid w:val="002609B0"/>
    <w:rsid w:val="002612C9"/>
    <w:rsid w:val="00261481"/>
    <w:rsid w:val="00261793"/>
    <w:rsid w:val="002619A6"/>
    <w:rsid w:val="00262131"/>
    <w:rsid w:val="00264053"/>
    <w:rsid w:val="002663EB"/>
    <w:rsid w:val="00266552"/>
    <w:rsid w:val="00266689"/>
    <w:rsid w:val="00267079"/>
    <w:rsid w:val="00267655"/>
    <w:rsid w:val="002678E2"/>
    <w:rsid w:val="00267D3B"/>
    <w:rsid w:val="002777C6"/>
    <w:rsid w:val="00281F35"/>
    <w:rsid w:val="00282301"/>
    <w:rsid w:val="00283B0C"/>
    <w:rsid w:val="002848ED"/>
    <w:rsid w:val="002864B1"/>
    <w:rsid w:val="00286D05"/>
    <w:rsid w:val="00290418"/>
    <w:rsid w:val="00290878"/>
    <w:rsid w:val="002910E1"/>
    <w:rsid w:val="002939A8"/>
    <w:rsid w:val="00293F6F"/>
    <w:rsid w:val="00295B3B"/>
    <w:rsid w:val="00295E7D"/>
    <w:rsid w:val="0029650D"/>
    <w:rsid w:val="0029671F"/>
    <w:rsid w:val="00296F81"/>
    <w:rsid w:val="002974F5"/>
    <w:rsid w:val="002A0D21"/>
    <w:rsid w:val="002A151D"/>
    <w:rsid w:val="002A21A4"/>
    <w:rsid w:val="002A5280"/>
    <w:rsid w:val="002A5B78"/>
    <w:rsid w:val="002A6D78"/>
    <w:rsid w:val="002B012F"/>
    <w:rsid w:val="002B14ED"/>
    <w:rsid w:val="002B1651"/>
    <w:rsid w:val="002B1F7F"/>
    <w:rsid w:val="002B5006"/>
    <w:rsid w:val="002B53C4"/>
    <w:rsid w:val="002B7C51"/>
    <w:rsid w:val="002C4277"/>
    <w:rsid w:val="002C56EC"/>
    <w:rsid w:val="002C6031"/>
    <w:rsid w:val="002C62F4"/>
    <w:rsid w:val="002C74E4"/>
    <w:rsid w:val="002D1043"/>
    <w:rsid w:val="002D25A8"/>
    <w:rsid w:val="002D2D3A"/>
    <w:rsid w:val="002D3A4F"/>
    <w:rsid w:val="002D6706"/>
    <w:rsid w:val="002E00A1"/>
    <w:rsid w:val="002E0743"/>
    <w:rsid w:val="002E0FE0"/>
    <w:rsid w:val="002E1864"/>
    <w:rsid w:val="002E4D26"/>
    <w:rsid w:val="002E4F4B"/>
    <w:rsid w:val="002E745F"/>
    <w:rsid w:val="002E783F"/>
    <w:rsid w:val="002F14B4"/>
    <w:rsid w:val="002F192F"/>
    <w:rsid w:val="002F2B77"/>
    <w:rsid w:val="002F2DBC"/>
    <w:rsid w:val="002F3C0A"/>
    <w:rsid w:val="002F59C0"/>
    <w:rsid w:val="002F77FB"/>
    <w:rsid w:val="0030181B"/>
    <w:rsid w:val="00301A56"/>
    <w:rsid w:val="00303E07"/>
    <w:rsid w:val="00304B4D"/>
    <w:rsid w:val="00304BE0"/>
    <w:rsid w:val="00305160"/>
    <w:rsid w:val="00305B6E"/>
    <w:rsid w:val="00306C84"/>
    <w:rsid w:val="00306E4C"/>
    <w:rsid w:val="003071E7"/>
    <w:rsid w:val="00310716"/>
    <w:rsid w:val="0031160B"/>
    <w:rsid w:val="00312DDE"/>
    <w:rsid w:val="00313431"/>
    <w:rsid w:val="00317AC3"/>
    <w:rsid w:val="00317D47"/>
    <w:rsid w:val="00317E81"/>
    <w:rsid w:val="00320209"/>
    <w:rsid w:val="00325CAF"/>
    <w:rsid w:val="003274F3"/>
    <w:rsid w:val="003326B2"/>
    <w:rsid w:val="00332F45"/>
    <w:rsid w:val="0033392E"/>
    <w:rsid w:val="00333D2D"/>
    <w:rsid w:val="00337C1A"/>
    <w:rsid w:val="00341790"/>
    <w:rsid w:val="00342FD4"/>
    <w:rsid w:val="00343171"/>
    <w:rsid w:val="00343DAE"/>
    <w:rsid w:val="003442D8"/>
    <w:rsid w:val="00345A87"/>
    <w:rsid w:val="003467BC"/>
    <w:rsid w:val="00346CEA"/>
    <w:rsid w:val="00350A2F"/>
    <w:rsid w:val="003510A5"/>
    <w:rsid w:val="00351B2F"/>
    <w:rsid w:val="00353D3C"/>
    <w:rsid w:val="00355CDE"/>
    <w:rsid w:val="003565BF"/>
    <w:rsid w:val="0035746D"/>
    <w:rsid w:val="00357A34"/>
    <w:rsid w:val="003610B4"/>
    <w:rsid w:val="0036421B"/>
    <w:rsid w:val="00364F81"/>
    <w:rsid w:val="00365193"/>
    <w:rsid w:val="0036691A"/>
    <w:rsid w:val="003675D5"/>
    <w:rsid w:val="00367913"/>
    <w:rsid w:val="00367BE4"/>
    <w:rsid w:val="0037019C"/>
    <w:rsid w:val="00371379"/>
    <w:rsid w:val="00372412"/>
    <w:rsid w:val="003761B2"/>
    <w:rsid w:val="00382859"/>
    <w:rsid w:val="003834D6"/>
    <w:rsid w:val="00383914"/>
    <w:rsid w:val="003865FB"/>
    <w:rsid w:val="00386ABE"/>
    <w:rsid w:val="00387985"/>
    <w:rsid w:val="0039013D"/>
    <w:rsid w:val="003902BA"/>
    <w:rsid w:val="003906E9"/>
    <w:rsid w:val="00392749"/>
    <w:rsid w:val="00393798"/>
    <w:rsid w:val="00394412"/>
    <w:rsid w:val="00395005"/>
    <w:rsid w:val="0039575B"/>
    <w:rsid w:val="00396E49"/>
    <w:rsid w:val="003975C5"/>
    <w:rsid w:val="003A087B"/>
    <w:rsid w:val="003A1092"/>
    <w:rsid w:val="003A19FF"/>
    <w:rsid w:val="003A3435"/>
    <w:rsid w:val="003A7079"/>
    <w:rsid w:val="003B01C8"/>
    <w:rsid w:val="003B0DD5"/>
    <w:rsid w:val="003B1AD1"/>
    <w:rsid w:val="003B1C3E"/>
    <w:rsid w:val="003B2728"/>
    <w:rsid w:val="003B320A"/>
    <w:rsid w:val="003B5F24"/>
    <w:rsid w:val="003B6005"/>
    <w:rsid w:val="003C085B"/>
    <w:rsid w:val="003C1012"/>
    <w:rsid w:val="003C1491"/>
    <w:rsid w:val="003C1FF3"/>
    <w:rsid w:val="003C3702"/>
    <w:rsid w:val="003C452B"/>
    <w:rsid w:val="003C754C"/>
    <w:rsid w:val="003D0077"/>
    <w:rsid w:val="003D0C32"/>
    <w:rsid w:val="003D12E5"/>
    <w:rsid w:val="003D36AA"/>
    <w:rsid w:val="003D5405"/>
    <w:rsid w:val="003D6EDD"/>
    <w:rsid w:val="003E18C6"/>
    <w:rsid w:val="003E42DF"/>
    <w:rsid w:val="003E46AB"/>
    <w:rsid w:val="003E4AC0"/>
    <w:rsid w:val="003E4F1F"/>
    <w:rsid w:val="003E6341"/>
    <w:rsid w:val="003E6554"/>
    <w:rsid w:val="003E65E1"/>
    <w:rsid w:val="003E69FD"/>
    <w:rsid w:val="003E7D20"/>
    <w:rsid w:val="003F04FF"/>
    <w:rsid w:val="003F26BE"/>
    <w:rsid w:val="003F27E2"/>
    <w:rsid w:val="003F38DC"/>
    <w:rsid w:val="003F42C3"/>
    <w:rsid w:val="003F511C"/>
    <w:rsid w:val="003F6768"/>
    <w:rsid w:val="003F7627"/>
    <w:rsid w:val="0040035B"/>
    <w:rsid w:val="0040044D"/>
    <w:rsid w:val="00402AB2"/>
    <w:rsid w:val="00402F59"/>
    <w:rsid w:val="00403B34"/>
    <w:rsid w:val="00405265"/>
    <w:rsid w:val="00407058"/>
    <w:rsid w:val="004105B8"/>
    <w:rsid w:val="004113F8"/>
    <w:rsid w:val="00411615"/>
    <w:rsid w:val="00414286"/>
    <w:rsid w:val="004146B8"/>
    <w:rsid w:val="00415A84"/>
    <w:rsid w:val="00416A68"/>
    <w:rsid w:val="00417375"/>
    <w:rsid w:val="0042149F"/>
    <w:rsid w:val="00421AA2"/>
    <w:rsid w:val="00421D5B"/>
    <w:rsid w:val="004229F0"/>
    <w:rsid w:val="004243C1"/>
    <w:rsid w:val="00425F56"/>
    <w:rsid w:val="00425F5B"/>
    <w:rsid w:val="00426710"/>
    <w:rsid w:val="0042737A"/>
    <w:rsid w:val="004278CB"/>
    <w:rsid w:val="0043044E"/>
    <w:rsid w:val="0043054A"/>
    <w:rsid w:val="004305AD"/>
    <w:rsid w:val="00432536"/>
    <w:rsid w:val="004332FB"/>
    <w:rsid w:val="0043354A"/>
    <w:rsid w:val="004349D7"/>
    <w:rsid w:val="004352F5"/>
    <w:rsid w:val="00435AD3"/>
    <w:rsid w:val="00436894"/>
    <w:rsid w:val="004430E3"/>
    <w:rsid w:val="004449C5"/>
    <w:rsid w:val="004450E3"/>
    <w:rsid w:val="004455D7"/>
    <w:rsid w:val="0044561F"/>
    <w:rsid w:val="00446185"/>
    <w:rsid w:val="004464CC"/>
    <w:rsid w:val="004476AE"/>
    <w:rsid w:val="004535B8"/>
    <w:rsid w:val="004543E3"/>
    <w:rsid w:val="00456780"/>
    <w:rsid w:val="00457A4A"/>
    <w:rsid w:val="00465867"/>
    <w:rsid w:val="00467173"/>
    <w:rsid w:val="00467195"/>
    <w:rsid w:val="004671B0"/>
    <w:rsid w:val="004703C2"/>
    <w:rsid w:val="004708BA"/>
    <w:rsid w:val="00470A90"/>
    <w:rsid w:val="00473959"/>
    <w:rsid w:val="00474136"/>
    <w:rsid w:val="00474423"/>
    <w:rsid w:val="0047586B"/>
    <w:rsid w:val="00476461"/>
    <w:rsid w:val="00476F65"/>
    <w:rsid w:val="0047731F"/>
    <w:rsid w:val="00481827"/>
    <w:rsid w:val="0048329A"/>
    <w:rsid w:val="00485500"/>
    <w:rsid w:val="00485A46"/>
    <w:rsid w:val="00485B66"/>
    <w:rsid w:val="00486692"/>
    <w:rsid w:val="00486FEA"/>
    <w:rsid w:val="004879BC"/>
    <w:rsid w:val="00487D9A"/>
    <w:rsid w:val="004900C2"/>
    <w:rsid w:val="0049140C"/>
    <w:rsid w:val="00491843"/>
    <w:rsid w:val="00493690"/>
    <w:rsid w:val="0049531A"/>
    <w:rsid w:val="004956AB"/>
    <w:rsid w:val="004972F0"/>
    <w:rsid w:val="004975EE"/>
    <w:rsid w:val="004A1324"/>
    <w:rsid w:val="004A3ED8"/>
    <w:rsid w:val="004A5152"/>
    <w:rsid w:val="004A54ED"/>
    <w:rsid w:val="004A5D64"/>
    <w:rsid w:val="004A60A4"/>
    <w:rsid w:val="004B18AE"/>
    <w:rsid w:val="004B1CD6"/>
    <w:rsid w:val="004B2955"/>
    <w:rsid w:val="004B620A"/>
    <w:rsid w:val="004B7209"/>
    <w:rsid w:val="004C0F54"/>
    <w:rsid w:val="004C28F1"/>
    <w:rsid w:val="004C2CFB"/>
    <w:rsid w:val="004C3555"/>
    <w:rsid w:val="004C50C6"/>
    <w:rsid w:val="004C535B"/>
    <w:rsid w:val="004C58CA"/>
    <w:rsid w:val="004C6B1B"/>
    <w:rsid w:val="004C6E73"/>
    <w:rsid w:val="004D1D87"/>
    <w:rsid w:val="004D35B3"/>
    <w:rsid w:val="004D366D"/>
    <w:rsid w:val="004D5BCD"/>
    <w:rsid w:val="004D7921"/>
    <w:rsid w:val="004E0DA5"/>
    <w:rsid w:val="004E2668"/>
    <w:rsid w:val="004E368B"/>
    <w:rsid w:val="004E3768"/>
    <w:rsid w:val="004E5254"/>
    <w:rsid w:val="004E55F8"/>
    <w:rsid w:val="004E6286"/>
    <w:rsid w:val="004F0FFD"/>
    <w:rsid w:val="004F15D9"/>
    <w:rsid w:val="004F368B"/>
    <w:rsid w:val="004F6149"/>
    <w:rsid w:val="00500737"/>
    <w:rsid w:val="00500CFB"/>
    <w:rsid w:val="0050288A"/>
    <w:rsid w:val="0050359A"/>
    <w:rsid w:val="00503ADD"/>
    <w:rsid w:val="0050482F"/>
    <w:rsid w:val="00506AA4"/>
    <w:rsid w:val="00511349"/>
    <w:rsid w:val="00512E77"/>
    <w:rsid w:val="00513640"/>
    <w:rsid w:val="005144C9"/>
    <w:rsid w:val="0051538D"/>
    <w:rsid w:val="0051755C"/>
    <w:rsid w:val="0052093A"/>
    <w:rsid w:val="00520DEA"/>
    <w:rsid w:val="00523D70"/>
    <w:rsid w:val="00523F8A"/>
    <w:rsid w:val="0052541B"/>
    <w:rsid w:val="00526546"/>
    <w:rsid w:val="005307BC"/>
    <w:rsid w:val="00533CCA"/>
    <w:rsid w:val="005343E1"/>
    <w:rsid w:val="005363FF"/>
    <w:rsid w:val="005377D8"/>
    <w:rsid w:val="00540973"/>
    <w:rsid w:val="00540F2A"/>
    <w:rsid w:val="00542282"/>
    <w:rsid w:val="0054283C"/>
    <w:rsid w:val="00544BEB"/>
    <w:rsid w:val="00546EE0"/>
    <w:rsid w:val="00547FF8"/>
    <w:rsid w:val="00550A3A"/>
    <w:rsid w:val="00550A60"/>
    <w:rsid w:val="005561D0"/>
    <w:rsid w:val="00557751"/>
    <w:rsid w:val="00557C64"/>
    <w:rsid w:val="00560D07"/>
    <w:rsid w:val="005612E4"/>
    <w:rsid w:val="0056508C"/>
    <w:rsid w:val="00565225"/>
    <w:rsid w:val="00565B82"/>
    <w:rsid w:val="00566195"/>
    <w:rsid w:val="00571B70"/>
    <w:rsid w:val="00574172"/>
    <w:rsid w:val="00575EC7"/>
    <w:rsid w:val="00577A7D"/>
    <w:rsid w:val="005802D5"/>
    <w:rsid w:val="00580E7E"/>
    <w:rsid w:val="00581F11"/>
    <w:rsid w:val="00582BA7"/>
    <w:rsid w:val="00583A9C"/>
    <w:rsid w:val="00583C08"/>
    <w:rsid w:val="00583DC3"/>
    <w:rsid w:val="0058516D"/>
    <w:rsid w:val="00587343"/>
    <w:rsid w:val="0059064A"/>
    <w:rsid w:val="00591138"/>
    <w:rsid w:val="00593611"/>
    <w:rsid w:val="0059720E"/>
    <w:rsid w:val="005974E5"/>
    <w:rsid w:val="005A081B"/>
    <w:rsid w:val="005A21F3"/>
    <w:rsid w:val="005A3175"/>
    <w:rsid w:val="005A7114"/>
    <w:rsid w:val="005A717B"/>
    <w:rsid w:val="005B0196"/>
    <w:rsid w:val="005B12E2"/>
    <w:rsid w:val="005B2A39"/>
    <w:rsid w:val="005B3426"/>
    <w:rsid w:val="005B392B"/>
    <w:rsid w:val="005B4449"/>
    <w:rsid w:val="005B53A2"/>
    <w:rsid w:val="005B5D95"/>
    <w:rsid w:val="005B762E"/>
    <w:rsid w:val="005C0052"/>
    <w:rsid w:val="005C0461"/>
    <w:rsid w:val="005C67E6"/>
    <w:rsid w:val="005D1562"/>
    <w:rsid w:val="005D2758"/>
    <w:rsid w:val="005D3A66"/>
    <w:rsid w:val="005D6B02"/>
    <w:rsid w:val="005E34AC"/>
    <w:rsid w:val="005E372E"/>
    <w:rsid w:val="005E374B"/>
    <w:rsid w:val="005E4D93"/>
    <w:rsid w:val="005E57D9"/>
    <w:rsid w:val="005E6A6F"/>
    <w:rsid w:val="005E6AA6"/>
    <w:rsid w:val="005E6C6A"/>
    <w:rsid w:val="005E73FE"/>
    <w:rsid w:val="005E7E81"/>
    <w:rsid w:val="005F363D"/>
    <w:rsid w:val="005F3EF2"/>
    <w:rsid w:val="005F47FD"/>
    <w:rsid w:val="005F4BF9"/>
    <w:rsid w:val="00601BBC"/>
    <w:rsid w:val="00602A51"/>
    <w:rsid w:val="00603D33"/>
    <w:rsid w:val="006047B5"/>
    <w:rsid w:val="00604F04"/>
    <w:rsid w:val="00605440"/>
    <w:rsid w:val="006058EF"/>
    <w:rsid w:val="006109CE"/>
    <w:rsid w:val="00611D55"/>
    <w:rsid w:val="006138E8"/>
    <w:rsid w:val="00613ED3"/>
    <w:rsid w:val="0061436D"/>
    <w:rsid w:val="00615426"/>
    <w:rsid w:val="00615C64"/>
    <w:rsid w:val="00615E56"/>
    <w:rsid w:val="00617764"/>
    <w:rsid w:val="00617991"/>
    <w:rsid w:val="00622590"/>
    <w:rsid w:val="00622BBC"/>
    <w:rsid w:val="0062386E"/>
    <w:rsid w:val="006245DC"/>
    <w:rsid w:val="00624A2E"/>
    <w:rsid w:val="00625E67"/>
    <w:rsid w:val="00630637"/>
    <w:rsid w:val="0063204A"/>
    <w:rsid w:val="00634169"/>
    <w:rsid w:val="00635C98"/>
    <w:rsid w:val="00637CB8"/>
    <w:rsid w:val="006500B0"/>
    <w:rsid w:val="00650499"/>
    <w:rsid w:val="00651318"/>
    <w:rsid w:val="00652294"/>
    <w:rsid w:val="00652F1F"/>
    <w:rsid w:val="00653071"/>
    <w:rsid w:val="00653AA9"/>
    <w:rsid w:val="0065597A"/>
    <w:rsid w:val="006578D5"/>
    <w:rsid w:val="00660067"/>
    <w:rsid w:val="00661637"/>
    <w:rsid w:val="0066328D"/>
    <w:rsid w:val="00664894"/>
    <w:rsid w:val="00666496"/>
    <w:rsid w:val="00667897"/>
    <w:rsid w:val="006743F3"/>
    <w:rsid w:val="00675C61"/>
    <w:rsid w:val="00676F7A"/>
    <w:rsid w:val="00676FE5"/>
    <w:rsid w:val="006772FF"/>
    <w:rsid w:val="006775A4"/>
    <w:rsid w:val="00677AAF"/>
    <w:rsid w:val="00677B7D"/>
    <w:rsid w:val="006811B3"/>
    <w:rsid w:val="00681CE0"/>
    <w:rsid w:val="00683C29"/>
    <w:rsid w:val="00685F20"/>
    <w:rsid w:val="0069174F"/>
    <w:rsid w:val="0069242C"/>
    <w:rsid w:val="00693C3D"/>
    <w:rsid w:val="00694E2B"/>
    <w:rsid w:val="00696DBF"/>
    <w:rsid w:val="00697C70"/>
    <w:rsid w:val="006A009A"/>
    <w:rsid w:val="006A08F2"/>
    <w:rsid w:val="006A4B2F"/>
    <w:rsid w:val="006A69B4"/>
    <w:rsid w:val="006A6FC0"/>
    <w:rsid w:val="006A7893"/>
    <w:rsid w:val="006B2640"/>
    <w:rsid w:val="006B38B4"/>
    <w:rsid w:val="006B3970"/>
    <w:rsid w:val="006B48AF"/>
    <w:rsid w:val="006B5545"/>
    <w:rsid w:val="006B64C9"/>
    <w:rsid w:val="006B7803"/>
    <w:rsid w:val="006C0A7F"/>
    <w:rsid w:val="006C0E40"/>
    <w:rsid w:val="006C100B"/>
    <w:rsid w:val="006C11D7"/>
    <w:rsid w:val="006C25C8"/>
    <w:rsid w:val="006C3F91"/>
    <w:rsid w:val="006C60F8"/>
    <w:rsid w:val="006C7AC0"/>
    <w:rsid w:val="006D2FA8"/>
    <w:rsid w:val="006D3E84"/>
    <w:rsid w:val="006D5DF0"/>
    <w:rsid w:val="006D751D"/>
    <w:rsid w:val="006E0B4B"/>
    <w:rsid w:val="006E1238"/>
    <w:rsid w:val="006E1AD2"/>
    <w:rsid w:val="006E26F8"/>
    <w:rsid w:val="006E5384"/>
    <w:rsid w:val="006E6B01"/>
    <w:rsid w:val="006E7D22"/>
    <w:rsid w:val="006F1E9E"/>
    <w:rsid w:val="006F231B"/>
    <w:rsid w:val="006F2D9E"/>
    <w:rsid w:val="006F3F3E"/>
    <w:rsid w:val="006F43F1"/>
    <w:rsid w:val="006F6473"/>
    <w:rsid w:val="006F69AE"/>
    <w:rsid w:val="0070088E"/>
    <w:rsid w:val="00700B58"/>
    <w:rsid w:val="00700D7E"/>
    <w:rsid w:val="007017D1"/>
    <w:rsid w:val="007019AA"/>
    <w:rsid w:val="00707AAF"/>
    <w:rsid w:val="00710B57"/>
    <w:rsid w:val="00710C5B"/>
    <w:rsid w:val="00711760"/>
    <w:rsid w:val="007118DE"/>
    <w:rsid w:val="00711DDA"/>
    <w:rsid w:val="007122A9"/>
    <w:rsid w:val="007138E7"/>
    <w:rsid w:val="00714C83"/>
    <w:rsid w:val="00716738"/>
    <w:rsid w:val="007213EF"/>
    <w:rsid w:val="007225E4"/>
    <w:rsid w:val="0072494C"/>
    <w:rsid w:val="0072588A"/>
    <w:rsid w:val="007344B9"/>
    <w:rsid w:val="0073699D"/>
    <w:rsid w:val="00740969"/>
    <w:rsid w:val="00740B10"/>
    <w:rsid w:val="00743442"/>
    <w:rsid w:val="00744D21"/>
    <w:rsid w:val="0074521D"/>
    <w:rsid w:val="00747A74"/>
    <w:rsid w:val="00752CB9"/>
    <w:rsid w:val="00753CC8"/>
    <w:rsid w:val="00753E27"/>
    <w:rsid w:val="0075620E"/>
    <w:rsid w:val="00756532"/>
    <w:rsid w:val="00757195"/>
    <w:rsid w:val="00757AD1"/>
    <w:rsid w:val="00761D2F"/>
    <w:rsid w:val="00765A72"/>
    <w:rsid w:val="0076608B"/>
    <w:rsid w:val="00766A67"/>
    <w:rsid w:val="007670F9"/>
    <w:rsid w:val="0076756B"/>
    <w:rsid w:val="00767D9E"/>
    <w:rsid w:val="007700C6"/>
    <w:rsid w:val="0077082E"/>
    <w:rsid w:val="007709F8"/>
    <w:rsid w:val="00771BE6"/>
    <w:rsid w:val="007727B6"/>
    <w:rsid w:val="007736D9"/>
    <w:rsid w:val="00774E65"/>
    <w:rsid w:val="007755CD"/>
    <w:rsid w:val="00775ACA"/>
    <w:rsid w:val="00775CC1"/>
    <w:rsid w:val="007761AC"/>
    <w:rsid w:val="00776662"/>
    <w:rsid w:val="00776E78"/>
    <w:rsid w:val="00777C98"/>
    <w:rsid w:val="0078198D"/>
    <w:rsid w:val="00781A7A"/>
    <w:rsid w:val="00781E12"/>
    <w:rsid w:val="0078339E"/>
    <w:rsid w:val="0078360A"/>
    <w:rsid w:val="00793091"/>
    <w:rsid w:val="00793D3A"/>
    <w:rsid w:val="00795248"/>
    <w:rsid w:val="00795AF3"/>
    <w:rsid w:val="007A05E2"/>
    <w:rsid w:val="007A122B"/>
    <w:rsid w:val="007A1C47"/>
    <w:rsid w:val="007B0765"/>
    <w:rsid w:val="007B1053"/>
    <w:rsid w:val="007B20CA"/>
    <w:rsid w:val="007B25F8"/>
    <w:rsid w:val="007B2994"/>
    <w:rsid w:val="007B4471"/>
    <w:rsid w:val="007B618E"/>
    <w:rsid w:val="007C004E"/>
    <w:rsid w:val="007C2A8B"/>
    <w:rsid w:val="007C3418"/>
    <w:rsid w:val="007C3751"/>
    <w:rsid w:val="007C3A7E"/>
    <w:rsid w:val="007C6669"/>
    <w:rsid w:val="007C6DD6"/>
    <w:rsid w:val="007C7EE3"/>
    <w:rsid w:val="007D100C"/>
    <w:rsid w:val="007D1972"/>
    <w:rsid w:val="007D1E28"/>
    <w:rsid w:val="007D3CE5"/>
    <w:rsid w:val="007D6B5C"/>
    <w:rsid w:val="007D6E57"/>
    <w:rsid w:val="007D7014"/>
    <w:rsid w:val="007E03C5"/>
    <w:rsid w:val="007E08CE"/>
    <w:rsid w:val="007E3E21"/>
    <w:rsid w:val="007E3E3F"/>
    <w:rsid w:val="007F03C0"/>
    <w:rsid w:val="007F0879"/>
    <w:rsid w:val="007F1C61"/>
    <w:rsid w:val="007F35C1"/>
    <w:rsid w:val="007F4AEE"/>
    <w:rsid w:val="007F6C1D"/>
    <w:rsid w:val="007F76C9"/>
    <w:rsid w:val="007F7F23"/>
    <w:rsid w:val="00800B24"/>
    <w:rsid w:val="00802BC2"/>
    <w:rsid w:val="00803676"/>
    <w:rsid w:val="008044A1"/>
    <w:rsid w:val="0080510B"/>
    <w:rsid w:val="008053AF"/>
    <w:rsid w:val="00805552"/>
    <w:rsid w:val="008061C5"/>
    <w:rsid w:val="00806657"/>
    <w:rsid w:val="00807B99"/>
    <w:rsid w:val="00814F24"/>
    <w:rsid w:val="00815229"/>
    <w:rsid w:val="008160D8"/>
    <w:rsid w:val="00820E55"/>
    <w:rsid w:val="00821274"/>
    <w:rsid w:val="00821DE2"/>
    <w:rsid w:val="008232A3"/>
    <w:rsid w:val="0082369E"/>
    <w:rsid w:val="00824493"/>
    <w:rsid w:val="00824A3F"/>
    <w:rsid w:val="00824E06"/>
    <w:rsid w:val="008259E5"/>
    <w:rsid w:val="008261E0"/>
    <w:rsid w:val="00827B41"/>
    <w:rsid w:val="0083260A"/>
    <w:rsid w:val="008344B7"/>
    <w:rsid w:val="008378DB"/>
    <w:rsid w:val="008403E9"/>
    <w:rsid w:val="008406D6"/>
    <w:rsid w:val="00843017"/>
    <w:rsid w:val="00844D02"/>
    <w:rsid w:val="0084769F"/>
    <w:rsid w:val="008519D6"/>
    <w:rsid w:val="00851D97"/>
    <w:rsid w:val="00853281"/>
    <w:rsid w:val="00854594"/>
    <w:rsid w:val="00855D2B"/>
    <w:rsid w:val="008561FA"/>
    <w:rsid w:val="008564B0"/>
    <w:rsid w:val="008604FF"/>
    <w:rsid w:val="00861ADA"/>
    <w:rsid w:val="008625F8"/>
    <w:rsid w:val="00871011"/>
    <w:rsid w:val="00872149"/>
    <w:rsid w:val="00872895"/>
    <w:rsid w:val="00873A68"/>
    <w:rsid w:val="00873B79"/>
    <w:rsid w:val="00874DA0"/>
    <w:rsid w:val="008751B2"/>
    <w:rsid w:val="0088026C"/>
    <w:rsid w:val="0088034E"/>
    <w:rsid w:val="0088081E"/>
    <w:rsid w:val="008815F1"/>
    <w:rsid w:val="008830A4"/>
    <w:rsid w:val="0088396B"/>
    <w:rsid w:val="00884042"/>
    <w:rsid w:val="00884C34"/>
    <w:rsid w:val="0088707B"/>
    <w:rsid w:val="00890F78"/>
    <w:rsid w:val="0089107E"/>
    <w:rsid w:val="008911A3"/>
    <w:rsid w:val="008921D5"/>
    <w:rsid w:val="008939BD"/>
    <w:rsid w:val="00893A64"/>
    <w:rsid w:val="008954AE"/>
    <w:rsid w:val="008958F2"/>
    <w:rsid w:val="008A0189"/>
    <w:rsid w:val="008A0716"/>
    <w:rsid w:val="008A1CC2"/>
    <w:rsid w:val="008A1CC3"/>
    <w:rsid w:val="008A3E30"/>
    <w:rsid w:val="008A4E8C"/>
    <w:rsid w:val="008A4ECB"/>
    <w:rsid w:val="008B148B"/>
    <w:rsid w:val="008B19F2"/>
    <w:rsid w:val="008B241C"/>
    <w:rsid w:val="008B26C0"/>
    <w:rsid w:val="008B29C6"/>
    <w:rsid w:val="008B4822"/>
    <w:rsid w:val="008B4EB9"/>
    <w:rsid w:val="008B68DD"/>
    <w:rsid w:val="008B7B71"/>
    <w:rsid w:val="008B7D89"/>
    <w:rsid w:val="008C1A7F"/>
    <w:rsid w:val="008C303E"/>
    <w:rsid w:val="008C30DB"/>
    <w:rsid w:val="008C6968"/>
    <w:rsid w:val="008D3F66"/>
    <w:rsid w:val="008D419B"/>
    <w:rsid w:val="008D4AD5"/>
    <w:rsid w:val="008D56FA"/>
    <w:rsid w:val="008D5985"/>
    <w:rsid w:val="008D59C0"/>
    <w:rsid w:val="008D6A1A"/>
    <w:rsid w:val="008D742A"/>
    <w:rsid w:val="008E05F8"/>
    <w:rsid w:val="008E1ACB"/>
    <w:rsid w:val="008E325D"/>
    <w:rsid w:val="008E36AC"/>
    <w:rsid w:val="008E3736"/>
    <w:rsid w:val="008E3D85"/>
    <w:rsid w:val="008E4356"/>
    <w:rsid w:val="008E6806"/>
    <w:rsid w:val="008F03C6"/>
    <w:rsid w:val="008F18FB"/>
    <w:rsid w:val="008F36D4"/>
    <w:rsid w:val="008F7D68"/>
    <w:rsid w:val="00900252"/>
    <w:rsid w:val="009008A7"/>
    <w:rsid w:val="00900E3E"/>
    <w:rsid w:val="00902D65"/>
    <w:rsid w:val="00911FD3"/>
    <w:rsid w:val="0091271E"/>
    <w:rsid w:val="0091290B"/>
    <w:rsid w:val="009143B5"/>
    <w:rsid w:val="0092115C"/>
    <w:rsid w:val="00922D81"/>
    <w:rsid w:val="009237AC"/>
    <w:rsid w:val="0092383A"/>
    <w:rsid w:val="00924AC6"/>
    <w:rsid w:val="00927ACD"/>
    <w:rsid w:val="009315A7"/>
    <w:rsid w:val="009323A9"/>
    <w:rsid w:val="0093318E"/>
    <w:rsid w:val="0093479B"/>
    <w:rsid w:val="009348C8"/>
    <w:rsid w:val="00934BE6"/>
    <w:rsid w:val="00935521"/>
    <w:rsid w:val="00937000"/>
    <w:rsid w:val="009373D8"/>
    <w:rsid w:val="00937C7E"/>
    <w:rsid w:val="00937F00"/>
    <w:rsid w:val="009403B9"/>
    <w:rsid w:val="00941E2B"/>
    <w:rsid w:val="00943F30"/>
    <w:rsid w:val="00946711"/>
    <w:rsid w:val="0095053C"/>
    <w:rsid w:val="00951D91"/>
    <w:rsid w:val="00954A08"/>
    <w:rsid w:val="00954B70"/>
    <w:rsid w:val="00955BD9"/>
    <w:rsid w:val="00957E38"/>
    <w:rsid w:val="009600EB"/>
    <w:rsid w:val="009621DE"/>
    <w:rsid w:val="009624D7"/>
    <w:rsid w:val="00962CEB"/>
    <w:rsid w:val="00964186"/>
    <w:rsid w:val="00971983"/>
    <w:rsid w:val="00973DA7"/>
    <w:rsid w:val="00975B42"/>
    <w:rsid w:val="009768A9"/>
    <w:rsid w:val="009804AB"/>
    <w:rsid w:val="009807A0"/>
    <w:rsid w:val="00980CD2"/>
    <w:rsid w:val="009817C3"/>
    <w:rsid w:val="009819FB"/>
    <w:rsid w:val="00981D76"/>
    <w:rsid w:val="009845EF"/>
    <w:rsid w:val="00985BA1"/>
    <w:rsid w:val="00985C4C"/>
    <w:rsid w:val="00987310"/>
    <w:rsid w:val="00990127"/>
    <w:rsid w:val="00990F9B"/>
    <w:rsid w:val="009931EB"/>
    <w:rsid w:val="00994EE2"/>
    <w:rsid w:val="00997356"/>
    <w:rsid w:val="00997F8D"/>
    <w:rsid w:val="009A0116"/>
    <w:rsid w:val="009A03EC"/>
    <w:rsid w:val="009A084C"/>
    <w:rsid w:val="009A1C9F"/>
    <w:rsid w:val="009A25C4"/>
    <w:rsid w:val="009A6169"/>
    <w:rsid w:val="009A7667"/>
    <w:rsid w:val="009B3409"/>
    <w:rsid w:val="009B5D94"/>
    <w:rsid w:val="009B641D"/>
    <w:rsid w:val="009B6F33"/>
    <w:rsid w:val="009B71DA"/>
    <w:rsid w:val="009C088B"/>
    <w:rsid w:val="009C1662"/>
    <w:rsid w:val="009C18D8"/>
    <w:rsid w:val="009C4AB9"/>
    <w:rsid w:val="009C672D"/>
    <w:rsid w:val="009C72E1"/>
    <w:rsid w:val="009D0DEB"/>
    <w:rsid w:val="009D3317"/>
    <w:rsid w:val="009D4477"/>
    <w:rsid w:val="009E0C3A"/>
    <w:rsid w:val="009E20B1"/>
    <w:rsid w:val="009E2CC7"/>
    <w:rsid w:val="009E2F11"/>
    <w:rsid w:val="009E438A"/>
    <w:rsid w:val="009E4742"/>
    <w:rsid w:val="009E7BC2"/>
    <w:rsid w:val="009E7DA7"/>
    <w:rsid w:val="009F0A66"/>
    <w:rsid w:val="009F0B01"/>
    <w:rsid w:val="009F1C6D"/>
    <w:rsid w:val="009F3C5F"/>
    <w:rsid w:val="009F50A8"/>
    <w:rsid w:val="009F5D5F"/>
    <w:rsid w:val="009F7040"/>
    <w:rsid w:val="009F7307"/>
    <w:rsid w:val="009F7463"/>
    <w:rsid w:val="009F7AD8"/>
    <w:rsid w:val="00A05E4B"/>
    <w:rsid w:val="00A06C00"/>
    <w:rsid w:val="00A11616"/>
    <w:rsid w:val="00A11E85"/>
    <w:rsid w:val="00A1240A"/>
    <w:rsid w:val="00A14302"/>
    <w:rsid w:val="00A16318"/>
    <w:rsid w:val="00A16CF5"/>
    <w:rsid w:val="00A1737B"/>
    <w:rsid w:val="00A17C5F"/>
    <w:rsid w:val="00A21211"/>
    <w:rsid w:val="00A22054"/>
    <w:rsid w:val="00A236EE"/>
    <w:rsid w:val="00A2688A"/>
    <w:rsid w:val="00A30562"/>
    <w:rsid w:val="00A32965"/>
    <w:rsid w:val="00A3517A"/>
    <w:rsid w:val="00A355D3"/>
    <w:rsid w:val="00A363E5"/>
    <w:rsid w:val="00A36629"/>
    <w:rsid w:val="00A368F9"/>
    <w:rsid w:val="00A41C25"/>
    <w:rsid w:val="00A42032"/>
    <w:rsid w:val="00A42B83"/>
    <w:rsid w:val="00A434A2"/>
    <w:rsid w:val="00A462D6"/>
    <w:rsid w:val="00A46483"/>
    <w:rsid w:val="00A46740"/>
    <w:rsid w:val="00A47181"/>
    <w:rsid w:val="00A473AA"/>
    <w:rsid w:val="00A5166D"/>
    <w:rsid w:val="00A52C63"/>
    <w:rsid w:val="00A53339"/>
    <w:rsid w:val="00A53EED"/>
    <w:rsid w:val="00A542C4"/>
    <w:rsid w:val="00A555DB"/>
    <w:rsid w:val="00A55A58"/>
    <w:rsid w:val="00A55B5F"/>
    <w:rsid w:val="00A571E0"/>
    <w:rsid w:val="00A63218"/>
    <w:rsid w:val="00A63612"/>
    <w:rsid w:val="00A63788"/>
    <w:rsid w:val="00A64A65"/>
    <w:rsid w:val="00A65152"/>
    <w:rsid w:val="00A662A2"/>
    <w:rsid w:val="00A676F0"/>
    <w:rsid w:val="00A67B98"/>
    <w:rsid w:val="00A67D59"/>
    <w:rsid w:val="00A737A1"/>
    <w:rsid w:val="00A74717"/>
    <w:rsid w:val="00A752FF"/>
    <w:rsid w:val="00A75CC9"/>
    <w:rsid w:val="00A76F22"/>
    <w:rsid w:val="00A80E25"/>
    <w:rsid w:val="00A80FBE"/>
    <w:rsid w:val="00A81A87"/>
    <w:rsid w:val="00A851AE"/>
    <w:rsid w:val="00A85B79"/>
    <w:rsid w:val="00A86149"/>
    <w:rsid w:val="00A87560"/>
    <w:rsid w:val="00A900D7"/>
    <w:rsid w:val="00A905C3"/>
    <w:rsid w:val="00A92D8E"/>
    <w:rsid w:val="00A92E4C"/>
    <w:rsid w:val="00A94E3B"/>
    <w:rsid w:val="00A95DC4"/>
    <w:rsid w:val="00A96291"/>
    <w:rsid w:val="00A962B1"/>
    <w:rsid w:val="00A97A7B"/>
    <w:rsid w:val="00A97DEB"/>
    <w:rsid w:val="00AA1081"/>
    <w:rsid w:val="00AA1BDC"/>
    <w:rsid w:val="00AA1C2F"/>
    <w:rsid w:val="00AA1EE6"/>
    <w:rsid w:val="00AA2AC6"/>
    <w:rsid w:val="00AA4B51"/>
    <w:rsid w:val="00AA61A8"/>
    <w:rsid w:val="00AB16B3"/>
    <w:rsid w:val="00AB1AD2"/>
    <w:rsid w:val="00AB2538"/>
    <w:rsid w:val="00AB3261"/>
    <w:rsid w:val="00AB3EE5"/>
    <w:rsid w:val="00AB4B48"/>
    <w:rsid w:val="00AC161A"/>
    <w:rsid w:val="00AC4C23"/>
    <w:rsid w:val="00AC55F4"/>
    <w:rsid w:val="00AC6447"/>
    <w:rsid w:val="00AC6DE1"/>
    <w:rsid w:val="00AD0995"/>
    <w:rsid w:val="00AD18EA"/>
    <w:rsid w:val="00AD2D68"/>
    <w:rsid w:val="00AD43AB"/>
    <w:rsid w:val="00AD5378"/>
    <w:rsid w:val="00AD6968"/>
    <w:rsid w:val="00AD6D13"/>
    <w:rsid w:val="00AD7781"/>
    <w:rsid w:val="00AD7F7D"/>
    <w:rsid w:val="00AE239B"/>
    <w:rsid w:val="00AE240D"/>
    <w:rsid w:val="00AE3772"/>
    <w:rsid w:val="00AE50FC"/>
    <w:rsid w:val="00AE5372"/>
    <w:rsid w:val="00AE6884"/>
    <w:rsid w:val="00AE6C05"/>
    <w:rsid w:val="00AF2FEA"/>
    <w:rsid w:val="00AF6831"/>
    <w:rsid w:val="00AF706E"/>
    <w:rsid w:val="00AF7654"/>
    <w:rsid w:val="00B009AF"/>
    <w:rsid w:val="00B01259"/>
    <w:rsid w:val="00B01700"/>
    <w:rsid w:val="00B034CE"/>
    <w:rsid w:val="00B05593"/>
    <w:rsid w:val="00B05F6E"/>
    <w:rsid w:val="00B069FE"/>
    <w:rsid w:val="00B06ACC"/>
    <w:rsid w:val="00B07280"/>
    <w:rsid w:val="00B072A6"/>
    <w:rsid w:val="00B07B68"/>
    <w:rsid w:val="00B07F50"/>
    <w:rsid w:val="00B113B5"/>
    <w:rsid w:val="00B136F4"/>
    <w:rsid w:val="00B13B44"/>
    <w:rsid w:val="00B149EC"/>
    <w:rsid w:val="00B152FA"/>
    <w:rsid w:val="00B16C24"/>
    <w:rsid w:val="00B179AA"/>
    <w:rsid w:val="00B22539"/>
    <w:rsid w:val="00B24BF5"/>
    <w:rsid w:val="00B24CBC"/>
    <w:rsid w:val="00B25670"/>
    <w:rsid w:val="00B27063"/>
    <w:rsid w:val="00B27E80"/>
    <w:rsid w:val="00B30A74"/>
    <w:rsid w:val="00B30DB9"/>
    <w:rsid w:val="00B311AA"/>
    <w:rsid w:val="00B3193A"/>
    <w:rsid w:val="00B31BC8"/>
    <w:rsid w:val="00B32778"/>
    <w:rsid w:val="00B32F8F"/>
    <w:rsid w:val="00B34B30"/>
    <w:rsid w:val="00B40A8A"/>
    <w:rsid w:val="00B40B27"/>
    <w:rsid w:val="00B446C1"/>
    <w:rsid w:val="00B446DC"/>
    <w:rsid w:val="00B505CC"/>
    <w:rsid w:val="00B52A40"/>
    <w:rsid w:val="00B55D8D"/>
    <w:rsid w:val="00B563A9"/>
    <w:rsid w:val="00B563CE"/>
    <w:rsid w:val="00B567D3"/>
    <w:rsid w:val="00B57738"/>
    <w:rsid w:val="00B6057C"/>
    <w:rsid w:val="00B61B57"/>
    <w:rsid w:val="00B6202C"/>
    <w:rsid w:val="00B66325"/>
    <w:rsid w:val="00B666BC"/>
    <w:rsid w:val="00B666CE"/>
    <w:rsid w:val="00B6687D"/>
    <w:rsid w:val="00B66ED7"/>
    <w:rsid w:val="00B672D7"/>
    <w:rsid w:val="00B678FC"/>
    <w:rsid w:val="00B71E48"/>
    <w:rsid w:val="00B72407"/>
    <w:rsid w:val="00B73854"/>
    <w:rsid w:val="00B812D4"/>
    <w:rsid w:val="00B82E8C"/>
    <w:rsid w:val="00B83BAA"/>
    <w:rsid w:val="00B87F22"/>
    <w:rsid w:val="00B935AE"/>
    <w:rsid w:val="00B948E5"/>
    <w:rsid w:val="00B94DD1"/>
    <w:rsid w:val="00B9508A"/>
    <w:rsid w:val="00B9532F"/>
    <w:rsid w:val="00B96DA2"/>
    <w:rsid w:val="00B96EC6"/>
    <w:rsid w:val="00B9720A"/>
    <w:rsid w:val="00BA11B6"/>
    <w:rsid w:val="00BA156F"/>
    <w:rsid w:val="00BA1796"/>
    <w:rsid w:val="00BA17D6"/>
    <w:rsid w:val="00BA2911"/>
    <w:rsid w:val="00BA3134"/>
    <w:rsid w:val="00BA34E9"/>
    <w:rsid w:val="00BA5FB6"/>
    <w:rsid w:val="00BA62FC"/>
    <w:rsid w:val="00BA6B01"/>
    <w:rsid w:val="00BA7B77"/>
    <w:rsid w:val="00BB0F75"/>
    <w:rsid w:val="00BB107B"/>
    <w:rsid w:val="00BB1A37"/>
    <w:rsid w:val="00BB224F"/>
    <w:rsid w:val="00BB3321"/>
    <w:rsid w:val="00BB4702"/>
    <w:rsid w:val="00BB476D"/>
    <w:rsid w:val="00BB607C"/>
    <w:rsid w:val="00BB6543"/>
    <w:rsid w:val="00BB6BB3"/>
    <w:rsid w:val="00BB785E"/>
    <w:rsid w:val="00BC0554"/>
    <w:rsid w:val="00BC2842"/>
    <w:rsid w:val="00BC3849"/>
    <w:rsid w:val="00BC4FB7"/>
    <w:rsid w:val="00BC5AB6"/>
    <w:rsid w:val="00BC5AFB"/>
    <w:rsid w:val="00BC6D85"/>
    <w:rsid w:val="00BD26AD"/>
    <w:rsid w:val="00BD3E66"/>
    <w:rsid w:val="00BD559A"/>
    <w:rsid w:val="00BD5A61"/>
    <w:rsid w:val="00BD5CA8"/>
    <w:rsid w:val="00BD7328"/>
    <w:rsid w:val="00BD75A5"/>
    <w:rsid w:val="00BE16F6"/>
    <w:rsid w:val="00BE1822"/>
    <w:rsid w:val="00BE1BE1"/>
    <w:rsid w:val="00BE243C"/>
    <w:rsid w:val="00BE2B40"/>
    <w:rsid w:val="00BE3C21"/>
    <w:rsid w:val="00BE4875"/>
    <w:rsid w:val="00BF15F2"/>
    <w:rsid w:val="00BF2C31"/>
    <w:rsid w:val="00BF3050"/>
    <w:rsid w:val="00BF5917"/>
    <w:rsid w:val="00BF5B0C"/>
    <w:rsid w:val="00BF6120"/>
    <w:rsid w:val="00BF71F5"/>
    <w:rsid w:val="00BF74F2"/>
    <w:rsid w:val="00C00C57"/>
    <w:rsid w:val="00C014EC"/>
    <w:rsid w:val="00C01C05"/>
    <w:rsid w:val="00C01C23"/>
    <w:rsid w:val="00C01C83"/>
    <w:rsid w:val="00C04C81"/>
    <w:rsid w:val="00C06710"/>
    <w:rsid w:val="00C07DAD"/>
    <w:rsid w:val="00C10F9D"/>
    <w:rsid w:val="00C1101D"/>
    <w:rsid w:val="00C1174A"/>
    <w:rsid w:val="00C127FD"/>
    <w:rsid w:val="00C13E85"/>
    <w:rsid w:val="00C13F31"/>
    <w:rsid w:val="00C169C2"/>
    <w:rsid w:val="00C16B81"/>
    <w:rsid w:val="00C201E7"/>
    <w:rsid w:val="00C20218"/>
    <w:rsid w:val="00C2058F"/>
    <w:rsid w:val="00C227E9"/>
    <w:rsid w:val="00C23306"/>
    <w:rsid w:val="00C243D6"/>
    <w:rsid w:val="00C268A3"/>
    <w:rsid w:val="00C26AB9"/>
    <w:rsid w:val="00C26ADC"/>
    <w:rsid w:val="00C27838"/>
    <w:rsid w:val="00C3180E"/>
    <w:rsid w:val="00C32FD3"/>
    <w:rsid w:val="00C33DB3"/>
    <w:rsid w:val="00C3570E"/>
    <w:rsid w:val="00C35736"/>
    <w:rsid w:val="00C401D5"/>
    <w:rsid w:val="00C40B94"/>
    <w:rsid w:val="00C40F6E"/>
    <w:rsid w:val="00C412AF"/>
    <w:rsid w:val="00C41683"/>
    <w:rsid w:val="00C436AF"/>
    <w:rsid w:val="00C43E57"/>
    <w:rsid w:val="00C460F9"/>
    <w:rsid w:val="00C47663"/>
    <w:rsid w:val="00C50212"/>
    <w:rsid w:val="00C50430"/>
    <w:rsid w:val="00C54037"/>
    <w:rsid w:val="00C55D1C"/>
    <w:rsid w:val="00C55FB1"/>
    <w:rsid w:val="00C565A5"/>
    <w:rsid w:val="00C56B35"/>
    <w:rsid w:val="00C57418"/>
    <w:rsid w:val="00C5751E"/>
    <w:rsid w:val="00C6030F"/>
    <w:rsid w:val="00C61488"/>
    <w:rsid w:val="00C61F62"/>
    <w:rsid w:val="00C622A6"/>
    <w:rsid w:val="00C63F1A"/>
    <w:rsid w:val="00C64E4D"/>
    <w:rsid w:val="00C656B7"/>
    <w:rsid w:val="00C65EE3"/>
    <w:rsid w:val="00C65F29"/>
    <w:rsid w:val="00C70292"/>
    <w:rsid w:val="00C721E6"/>
    <w:rsid w:val="00C7421D"/>
    <w:rsid w:val="00C76FC7"/>
    <w:rsid w:val="00C7703B"/>
    <w:rsid w:val="00C830A9"/>
    <w:rsid w:val="00C83494"/>
    <w:rsid w:val="00C8411B"/>
    <w:rsid w:val="00C848DA"/>
    <w:rsid w:val="00C874DF"/>
    <w:rsid w:val="00C9081D"/>
    <w:rsid w:val="00C9088F"/>
    <w:rsid w:val="00C9101D"/>
    <w:rsid w:val="00C921B6"/>
    <w:rsid w:val="00C92527"/>
    <w:rsid w:val="00C9428A"/>
    <w:rsid w:val="00C95106"/>
    <w:rsid w:val="00C95F77"/>
    <w:rsid w:val="00C9640C"/>
    <w:rsid w:val="00C9642C"/>
    <w:rsid w:val="00CA18AB"/>
    <w:rsid w:val="00CA2773"/>
    <w:rsid w:val="00CA3F08"/>
    <w:rsid w:val="00CA3FA1"/>
    <w:rsid w:val="00CA4DCE"/>
    <w:rsid w:val="00CA59C5"/>
    <w:rsid w:val="00CA69C5"/>
    <w:rsid w:val="00CA78EA"/>
    <w:rsid w:val="00CB036E"/>
    <w:rsid w:val="00CB0F41"/>
    <w:rsid w:val="00CB1635"/>
    <w:rsid w:val="00CB6392"/>
    <w:rsid w:val="00CB65CF"/>
    <w:rsid w:val="00CB7004"/>
    <w:rsid w:val="00CC0465"/>
    <w:rsid w:val="00CC0DB3"/>
    <w:rsid w:val="00CC116D"/>
    <w:rsid w:val="00CC35C5"/>
    <w:rsid w:val="00CC3637"/>
    <w:rsid w:val="00CC3C32"/>
    <w:rsid w:val="00CC400E"/>
    <w:rsid w:val="00CC4A08"/>
    <w:rsid w:val="00CC669D"/>
    <w:rsid w:val="00CC703B"/>
    <w:rsid w:val="00CD0DE9"/>
    <w:rsid w:val="00CD10C9"/>
    <w:rsid w:val="00CD6A89"/>
    <w:rsid w:val="00CD6D25"/>
    <w:rsid w:val="00CD7E5D"/>
    <w:rsid w:val="00CE0806"/>
    <w:rsid w:val="00CE1174"/>
    <w:rsid w:val="00CE16DC"/>
    <w:rsid w:val="00CE2068"/>
    <w:rsid w:val="00CE426E"/>
    <w:rsid w:val="00CE4E2E"/>
    <w:rsid w:val="00CE6027"/>
    <w:rsid w:val="00CE7496"/>
    <w:rsid w:val="00CE76BB"/>
    <w:rsid w:val="00CF0A2C"/>
    <w:rsid w:val="00CF1213"/>
    <w:rsid w:val="00CF32B3"/>
    <w:rsid w:val="00CF335A"/>
    <w:rsid w:val="00CF3558"/>
    <w:rsid w:val="00CF590F"/>
    <w:rsid w:val="00CF7FC0"/>
    <w:rsid w:val="00D00770"/>
    <w:rsid w:val="00D00781"/>
    <w:rsid w:val="00D008DD"/>
    <w:rsid w:val="00D03157"/>
    <w:rsid w:val="00D03DED"/>
    <w:rsid w:val="00D055F1"/>
    <w:rsid w:val="00D057D4"/>
    <w:rsid w:val="00D07286"/>
    <w:rsid w:val="00D10C96"/>
    <w:rsid w:val="00D13D72"/>
    <w:rsid w:val="00D145FF"/>
    <w:rsid w:val="00D16406"/>
    <w:rsid w:val="00D16408"/>
    <w:rsid w:val="00D176C8"/>
    <w:rsid w:val="00D22C61"/>
    <w:rsid w:val="00D235E1"/>
    <w:rsid w:val="00D2513E"/>
    <w:rsid w:val="00D25E1E"/>
    <w:rsid w:val="00D27178"/>
    <w:rsid w:val="00D27648"/>
    <w:rsid w:val="00D32DEC"/>
    <w:rsid w:val="00D3538C"/>
    <w:rsid w:val="00D3756C"/>
    <w:rsid w:val="00D42DC7"/>
    <w:rsid w:val="00D42F59"/>
    <w:rsid w:val="00D43F31"/>
    <w:rsid w:val="00D44110"/>
    <w:rsid w:val="00D44D43"/>
    <w:rsid w:val="00D451B2"/>
    <w:rsid w:val="00D46322"/>
    <w:rsid w:val="00D46458"/>
    <w:rsid w:val="00D50ABE"/>
    <w:rsid w:val="00D52B79"/>
    <w:rsid w:val="00D55107"/>
    <w:rsid w:val="00D55978"/>
    <w:rsid w:val="00D55E5E"/>
    <w:rsid w:val="00D56A56"/>
    <w:rsid w:val="00D60990"/>
    <w:rsid w:val="00D6129D"/>
    <w:rsid w:val="00D63E80"/>
    <w:rsid w:val="00D67219"/>
    <w:rsid w:val="00D67BF6"/>
    <w:rsid w:val="00D71F69"/>
    <w:rsid w:val="00D72949"/>
    <w:rsid w:val="00D732CB"/>
    <w:rsid w:val="00D74AC2"/>
    <w:rsid w:val="00D7574C"/>
    <w:rsid w:val="00D75F3A"/>
    <w:rsid w:val="00D77E6F"/>
    <w:rsid w:val="00D81EA8"/>
    <w:rsid w:val="00D83238"/>
    <w:rsid w:val="00D845F1"/>
    <w:rsid w:val="00D8593D"/>
    <w:rsid w:val="00D85FB1"/>
    <w:rsid w:val="00D86BF9"/>
    <w:rsid w:val="00D9017C"/>
    <w:rsid w:val="00D9021C"/>
    <w:rsid w:val="00D90572"/>
    <w:rsid w:val="00D90638"/>
    <w:rsid w:val="00D90DBF"/>
    <w:rsid w:val="00D911E4"/>
    <w:rsid w:val="00D93037"/>
    <w:rsid w:val="00D93404"/>
    <w:rsid w:val="00D944DD"/>
    <w:rsid w:val="00D96002"/>
    <w:rsid w:val="00D969D0"/>
    <w:rsid w:val="00D971A6"/>
    <w:rsid w:val="00D97E8E"/>
    <w:rsid w:val="00DA19EC"/>
    <w:rsid w:val="00DA2B23"/>
    <w:rsid w:val="00DA676B"/>
    <w:rsid w:val="00DB2CCE"/>
    <w:rsid w:val="00DB4F1C"/>
    <w:rsid w:val="00DB58F0"/>
    <w:rsid w:val="00DB6800"/>
    <w:rsid w:val="00DB69B8"/>
    <w:rsid w:val="00DB7881"/>
    <w:rsid w:val="00DC009B"/>
    <w:rsid w:val="00DC00AF"/>
    <w:rsid w:val="00DC2C27"/>
    <w:rsid w:val="00DC4EE2"/>
    <w:rsid w:val="00DC7035"/>
    <w:rsid w:val="00DC7762"/>
    <w:rsid w:val="00DC7D41"/>
    <w:rsid w:val="00DD00DF"/>
    <w:rsid w:val="00DD03A5"/>
    <w:rsid w:val="00DD4B72"/>
    <w:rsid w:val="00DD7C60"/>
    <w:rsid w:val="00DE0ADA"/>
    <w:rsid w:val="00DE1A56"/>
    <w:rsid w:val="00DF0659"/>
    <w:rsid w:val="00DF1DD6"/>
    <w:rsid w:val="00DF643E"/>
    <w:rsid w:val="00DF6B4C"/>
    <w:rsid w:val="00DF7359"/>
    <w:rsid w:val="00DF746D"/>
    <w:rsid w:val="00DF7AE8"/>
    <w:rsid w:val="00DF7DDF"/>
    <w:rsid w:val="00E00D9A"/>
    <w:rsid w:val="00E01A84"/>
    <w:rsid w:val="00E028D1"/>
    <w:rsid w:val="00E04814"/>
    <w:rsid w:val="00E05406"/>
    <w:rsid w:val="00E060CA"/>
    <w:rsid w:val="00E10A3A"/>
    <w:rsid w:val="00E122C7"/>
    <w:rsid w:val="00E130D4"/>
    <w:rsid w:val="00E13487"/>
    <w:rsid w:val="00E1352C"/>
    <w:rsid w:val="00E13C76"/>
    <w:rsid w:val="00E14D51"/>
    <w:rsid w:val="00E14F5A"/>
    <w:rsid w:val="00E17025"/>
    <w:rsid w:val="00E217AA"/>
    <w:rsid w:val="00E25BF4"/>
    <w:rsid w:val="00E27AB3"/>
    <w:rsid w:val="00E318CE"/>
    <w:rsid w:val="00E329B9"/>
    <w:rsid w:val="00E32F20"/>
    <w:rsid w:val="00E32FB7"/>
    <w:rsid w:val="00E34602"/>
    <w:rsid w:val="00E346DE"/>
    <w:rsid w:val="00E35D8E"/>
    <w:rsid w:val="00E36425"/>
    <w:rsid w:val="00E402FA"/>
    <w:rsid w:val="00E41E0C"/>
    <w:rsid w:val="00E4234D"/>
    <w:rsid w:val="00E430D7"/>
    <w:rsid w:val="00E4632A"/>
    <w:rsid w:val="00E46889"/>
    <w:rsid w:val="00E47CC7"/>
    <w:rsid w:val="00E52282"/>
    <w:rsid w:val="00E52601"/>
    <w:rsid w:val="00E629AB"/>
    <w:rsid w:val="00E63FA3"/>
    <w:rsid w:val="00E6490C"/>
    <w:rsid w:val="00E66EEF"/>
    <w:rsid w:val="00E7069A"/>
    <w:rsid w:val="00E70925"/>
    <w:rsid w:val="00E7269B"/>
    <w:rsid w:val="00E73AA7"/>
    <w:rsid w:val="00E74F92"/>
    <w:rsid w:val="00E7594A"/>
    <w:rsid w:val="00E77772"/>
    <w:rsid w:val="00E8080B"/>
    <w:rsid w:val="00E845CB"/>
    <w:rsid w:val="00E852D5"/>
    <w:rsid w:val="00E86C9A"/>
    <w:rsid w:val="00E873DE"/>
    <w:rsid w:val="00E87E4F"/>
    <w:rsid w:val="00E91C80"/>
    <w:rsid w:val="00E92856"/>
    <w:rsid w:val="00E93EFB"/>
    <w:rsid w:val="00E94B0D"/>
    <w:rsid w:val="00E94F52"/>
    <w:rsid w:val="00E95BB3"/>
    <w:rsid w:val="00E96375"/>
    <w:rsid w:val="00E97730"/>
    <w:rsid w:val="00EA075E"/>
    <w:rsid w:val="00EA19B0"/>
    <w:rsid w:val="00EA2BDE"/>
    <w:rsid w:val="00EA351E"/>
    <w:rsid w:val="00EA48A8"/>
    <w:rsid w:val="00EA5003"/>
    <w:rsid w:val="00EA556A"/>
    <w:rsid w:val="00EA617C"/>
    <w:rsid w:val="00EA65E3"/>
    <w:rsid w:val="00EA69A7"/>
    <w:rsid w:val="00EA6C52"/>
    <w:rsid w:val="00EA797A"/>
    <w:rsid w:val="00EB091A"/>
    <w:rsid w:val="00EB12F5"/>
    <w:rsid w:val="00EB1F4C"/>
    <w:rsid w:val="00EB1F66"/>
    <w:rsid w:val="00EB256F"/>
    <w:rsid w:val="00EB2CC1"/>
    <w:rsid w:val="00EB386E"/>
    <w:rsid w:val="00EB4C77"/>
    <w:rsid w:val="00EB5D3A"/>
    <w:rsid w:val="00EB632E"/>
    <w:rsid w:val="00EB6641"/>
    <w:rsid w:val="00EB6920"/>
    <w:rsid w:val="00EC08EE"/>
    <w:rsid w:val="00EC3868"/>
    <w:rsid w:val="00EC579A"/>
    <w:rsid w:val="00EC6086"/>
    <w:rsid w:val="00EC7962"/>
    <w:rsid w:val="00ED189A"/>
    <w:rsid w:val="00ED325C"/>
    <w:rsid w:val="00ED4D93"/>
    <w:rsid w:val="00ED52B6"/>
    <w:rsid w:val="00ED5EA2"/>
    <w:rsid w:val="00EE1ADC"/>
    <w:rsid w:val="00EE2579"/>
    <w:rsid w:val="00EE3019"/>
    <w:rsid w:val="00EE364E"/>
    <w:rsid w:val="00EE3DA3"/>
    <w:rsid w:val="00EE4E14"/>
    <w:rsid w:val="00EF048E"/>
    <w:rsid w:val="00EF0FF8"/>
    <w:rsid w:val="00EF1313"/>
    <w:rsid w:val="00EF3127"/>
    <w:rsid w:val="00EF4961"/>
    <w:rsid w:val="00EF5149"/>
    <w:rsid w:val="00EF741F"/>
    <w:rsid w:val="00F05EB4"/>
    <w:rsid w:val="00F068C8"/>
    <w:rsid w:val="00F07E1D"/>
    <w:rsid w:val="00F103D3"/>
    <w:rsid w:val="00F10628"/>
    <w:rsid w:val="00F12730"/>
    <w:rsid w:val="00F13A48"/>
    <w:rsid w:val="00F13EF5"/>
    <w:rsid w:val="00F14223"/>
    <w:rsid w:val="00F14391"/>
    <w:rsid w:val="00F161ED"/>
    <w:rsid w:val="00F162EF"/>
    <w:rsid w:val="00F2072F"/>
    <w:rsid w:val="00F21014"/>
    <w:rsid w:val="00F21DFC"/>
    <w:rsid w:val="00F21F4F"/>
    <w:rsid w:val="00F22A3F"/>
    <w:rsid w:val="00F22BD3"/>
    <w:rsid w:val="00F233A6"/>
    <w:rsid w:val="00F2456E"/>
    <w:rsid w:val="00F2547C"/>
    <w:rsid w:val="00F27554"/>
    <w:rsid w:val="00F27E3F"/>
    <w:rsid w:val="00F305D4"/>
    <w:rsid w:val="00F30E8A"/>
    <w:rsid w:val="00F30F29"/>
    <w:rsid w:val="00F318C3"/>
    <w:rsid w:val="00F33F4D"/>
    <w:rsid w:val="00F33FF5"/>
    <w:rsid w:val="00F34178"/>
    <w:rsid w:val="00F344C2"/>
    <w:rsid w:val="00F346D8"/>
    <w:rsid w:val="00F37313"/>
    <w:rsid w:val="00F4069D"/>
    <w:rsid w:val="00F419DA"/>
    <w:rsid w:val="00F42D0F"/>
    <w:rsid w:val="00F43CBF"/>
    <w:rsid w:val="00F440FD"/>
    <w:rsid w:val="00F44E9A"/>
    <w:rsid w:val="00F47C5C"/>
    <w:rsid w:val="00F47DCA"/>
    <w:rsid w:val="00F50FB5"/>
    <w:rsid w:val="00F5195F"/>
    <w:rsid w:val="00F521B5"/>
    <w:rsid w:val="00F53663"/>
    <w:rsid w:val="00F53C7F"/>
    <w:rsid w:val="00F54AC2"/>
    <w:rsid w:val="00F56AC6"/>
    <w:rsid w:val="00F60188"/>
    <w:rsid w:val="00F60EBA"/>
    <w:rsid w:val="00F65DA5"/>
    <w:rsid w:val="00F66A9D"/>
    <w:rsid w:val="00F67301"/>
    <w:rsid w:val="00F71267"/>
    <w:rsid w:val="00F73476"/>
    <w:rsid w:val="00F74651"/>
    <w:rsid w:val="00F772A0"/>
    <w:rsid w:val="00F80916"/>
    <w:rsid w:val="00F8099B"/>
    <w:rsid w:val="00F811FA"/>
    <w:rsid w:val="00F81F94"/>
    <w:rsid w:val="00F84813"/>
    <w:rsid w:val="00F86B28"/>
    <w:rsid w:val="00F90C39"/>
    <w:rsid w:val="00F91837"/>
    <w:rsid w:val="00F921A9"/>
    <w:rsid w:val="00F933DD"/>
    <w:rsid w:val="00F96EF6"/>
    <w:rsid w:val="00F97E01"/>
    <w:rsid w:val="00FA055D"/>
    <w:rsid w:val="00FA28B8"/>
    <w:rsid w:val="00FA3BAC"/>
    <w:rsid w:val="00FA419F"/>
    <w:rsid w:val="00FA4220"/>
    <w:rsid w:val="00FA44BB"/>
    <w:rsid w:val="00FA4DDF"/>
    <w:rsid w:val="00FA5BF1"/>
    <w:rsid w:val="00FA61A9"/>
    <w:rsid w:val="00FA61BE"/>
    <w:rsid w:val="00FA6D39"/>
    <w:rsid w:val="00FA705F"/>
    <w:rsid w:val="00FA783C"/>
    <w:rsid w:val="00FB09F0"/>
    <w:rsid w:val="00FB1083"/>
    <w:rsid w:val="00FB111A"/>
    <w:rsid w:val="00FB1C0C"/>
    <w:rsid w:val="00FB2782"/>
    <w:rsid w:val="00FB58A1"/>
    <w:rsid w:val="00FB58B8"/>
    <w:rsid w:val="00FB6585"/>
    <w:rsid w:val="00FB7A83"/>
    <w:rsid w:val="00FC00AD"/>
    <w:rsid w:val="00FC061C"/>
    <w:rsid w:val="00FC2B7D"/>
    <w:rsid w:val="00FC2EC4"/>
    <w:rsid w:val="00FC2F1A"/>
    <w:rsid w:val="00FC3AE3"/>
    <w:rsid w:val="00FC466F"/>
    <w:rsid w:val="00FC5C0E"/>
    <w:rsid w:val="00FC65D5"/>
    <w:rsid w:val="00FD2784"/>
    <w:rsid w:val="00FD29AD"/>
    <w:rsid w:val="00FD47C5"/>
    <w:rsid w:val="00FD4E86"/>
    <w:rsid w:val="00FD4F73"/>
    <w:rsid w:val="00FD57CD"/>
    <w:rsid w:val="00FD58F6"/>
    <w:rsid w:val="00FD5BF3"/>
    <w:rsid w:val="00FD606E"/>
    <w:rsid w:val="00FD6A58"/>
    <w:rsid w:val="00FD746A"/>
    <w:rsid w:val="00FE0AA7"/>
    <w:rsid w:val="00FE20F0"/>
    <w:rsid w:val="00FE2D58"/>
    <w:rsid w:val="00FE35E1"/>
    <w:rsid w:val="00FE3BA0"/>
    <w:rsid w:val="00FE4F7F"/>
    <w:rsid w:val="00FE51C6"/>
    <w:rsid w:val="00FE5759"/>
    <w:rsid w:val="00FE583F"/>
    <w:rsid w:val="00FE5C1E"/>
    <w:rsid w:val="00FE5EAC"/>
    <w:rsid w:val="00FE61AB"/>
    <w:rsid w:val="00FE62B1"/>
    <w:rsid w:val="00FE6CA2"/>
    <w:rsid w:val="00FE7F73"/>
    <w:rsid w:val="00FF35ED"/>
    <w:rsid w:val="00FF5CC0"/>
    <w:rsid w:val="00FF61E8"/>
    <w:rsid w:val="00FF79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F7F000"/>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F59C0"/>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autoRedefine/>
    <w:rsid w:val="00757AD1"/>
    <w:pPr>
      <w:suppressLineNumbers/>
      <w:spacing w:line="480" w:lineRule="auto"/>
    </w:pPr>
    <w:rPr>
      <w:rFonts w:ascii="Arial" w:eastAsia="ヒラギノ角ゴ Pro W3" w:hAnsi="Arial" w:cs="Arial"/>
      <w:b/>
      <w:color w:val="000000"/>
      <w:sz w:val="28"/>
      <w:szCs w:val="28"/>
    </w:rPr>
  </w:style>
  <w:style w:type="character" w:styleId="CommentReference">
    <w:name w:val="annotation reference"/>
    <w:basedOn w:val="DefaultParagraphFont"/>
    <w:uiPriority w:val="99"/>
    <w:semiHidden/>
    <w:unhideWhenUsed/>
    <w:rsid w:val="001423CF"/>
    <w:rPr>
      <w:sz w:val="18"/>
      <w:szCs w:val="18"/>
    </w:rPr>
  </w:style>
  <w:style w:type="paragraph" w:styleId="CommentText">
    <w:name w:val="annotation text"/>
    <w:basedOn w:val="Normal"/>
    <w:link w:val="CommentTextChar"/>
    <w:uiPriority w:val="99"/>
    <w:unhideWhenUsed/>
    <w:rsid w:val="001423CF"/>
    <w:rPr>
      <w:rFonts w:asciiTheme="minorHAnsi" w:hAnsiTheme="minorHAnsi" w:cstheme="minorBidi"/>
    </w:rPr>
  </w:style>
  <w:style w:type="character" w:customStyle="1" w:styleId="CommentTextChar">
    <w:name w:val="Comment Text Char"/>
    <w:basedOn w:val="DefaultParagraphFont"/>
    <w:link w:val="CommentText"/>
    <w:uiPriority w:val="99"/>
    <w:rsid w:val="001423CF"/>
  </w:style>
  <w:style w:type="paragraph" w:styleId="CommentSubject">
    <w:name w:val="annotation subject"/>
    <w:basedOn w:val="CommentText"/>
    <w:next w:val="CommentText"/>
    <w:link w:val="CommentSubjectChar"/>
    <w:uiPriority w:val="99"/>
    <w:semiHidden/>
    <w:unhideWhenUsed/>
    <w:rsid w:val="001423CF"/>
    <w:rPr>
      <w:b/>
      <w:bCs/>
      <w:sz w:val="20"/>
      <w:szCs w:val="20"/>
    </w:rPr>
  </w:style>
  <w:style w:type="character" w:customStyle="1" w:styleId="CommentSubjectChar">
    <w:name w:val="Comment Subject Char"/>
    <w:basedOn w:val="CommentTextChar"/>
    <w:link w:val="CommentSubject"/>
    <w:uiPriority w:val="99"/>
    <w:semiHidden/>
    <w:rsid w:val="001423CF"/>
    <w:rPr>
      <w:b/>
      <w:bCs/>
      <w:sz w:val="20"/>
      <w:szCs w:val="20"/>
    </w:rPr>
  </w:style>
  <w:style w:type="paragraph" w:styleId="BalloonText">
    <w:name w:val="Balloon Text"/>
    <w:basedOn w:val="Normal"/>
    <w:link w:val="BalloonTextChar"/>
    <w:uiPriority w:val="99"/>
    <w:semiHidden/>
    <w:unhideWhenUsed/>
    <w:rsid w:val="001423C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423CF"/>
    <w:rPr>
      <w:rFonts w:ascii="Lucida Grande" w:hAnsi="Lucida Grande" w:cs="Lucida Grande"/>
      <w:sz w:val="18"/>
      <w:szCs w:val="18"/>
    </w:rPr>
  </w:style>
  <w:style w:type="paragraph" w:styleId="ListParagraph">
    <w:name w:val="List Paragraph"/>
    <w:basedOn w:val="Normal"/>
    <w:uiPriority w:val="34"/>
    <w:qFormat/>
    <w:rsid w:val="00487D9A"/>
    <w:pPr>
      <w:ind w:left="720"/>
      <w:contextualSpacing/>
    </w:pPr>
    <w:rPr>
      <w:rFonts w:asciiTheme="minorHAnsi" w:hAnsiTheme="minorHAnsi" w:cstheme="minorBidi"/>
    </w:rPr>
  </w:style>
  <w:style w:type="paragraph" w:styleId="Bibliography">
    <w:name w:val="Bibliography"/>
    <w:basedOn w:val="Normal"/>
    <w:next w:val="Normal"/>
    <w:uiPriority w:val="37"/>
    <w:unhideWhenUsed/>
    <w:rsid w:val="00D52B79"/>
    <w:pPr>
      <w:tabs>
        <w:tab w:val="left" w:pos="260"/>
      </w:tabs>
      <w:spacing w:line="480" w:lineRule="auto"/>
      <w:ind w:left="264" w:hanging="264"/>
    </w:pPr>
    <w:rPr>
      <w:rFonts w:asciiTheme="minorHAnsi" w:hAnsiTheme="minorHAnsi" w:cstheme="minorBidi"/>
    </w:rPr>
  </w:style>
  <w:style w:type="paragraph" w:styleId="Header">
    <w:name w:val="header"/>
    <w:basedOn w:val="Normal"/>
    <w:link w:val="HeaderChar"/>
    <w:uiPriority w:val="99"/>
    <w:unhideWhenUsed/>
    <w:rsid w:val="00D07286"/>
    <w:pPr>
      <w:tabs>
        <w:tab w:val="center" w:pos="4320"/>
        <w:tab w:val="right" w:pos="8640"/>
      </w:tabs>
    </w:pPr>
    <w:rPr>
      <w:rFonts w:asciiTheme="minorHAnsi" w:hAnsiTheme="minorHAnsi" w:cstheme="minorBidi"/>
    </w:rPr>
  </w:style>
  <w:style w:type="character" w:customStyle="1" w:styleId="HeaderChar">
    <w:name w:val="Header Char"/>
    <w:basedOn w:val="DefaultParagraphFont"/>
    <w:link w:val="Header"/>
    <w:uiPriority w:val="99"/>
    <w:rsid w:val="00D07286"/>
  </w:style>
  <w:style w:type="paragraph" w:styleId="Footer">
    <w:name w:val="footer"/>
    <w:basedOn w:val="Normal"/>
    <w:link w:val="FooterChar"/>
    <w:uiPriority w:val="99"/>
    <w:unhideWhenUsed/>
    <w:rsid w:val="00D07286"/>
    <w:pPr>
      <w:tabs>
        <w:tab w:val="center" w:pos="4320"/>
        <w:tab w:val="right" w:pos="8640"/>
      </w:tabs>
    </w:pPr>
    <w:rPr>
      <w:rFonts w:asciiTheme="minorHAnsi" w:hAnsiTheme="minorHAnsi" w:cstheme="minorBidi"/>
    </w:rPr>
  </w:style>
  <w:style w:type="character" w:customStyle="1" w:styleId="FooterChar">
    <w:name w:val="Footer Char"/>
    <w:basedOn w:val="DefaultParagraphFont"/>
    <w:link w:val="Footer"/>
    <w:uiPriority w:val="99"/>
    <w:rsid w:val="00D07286"/>
  </w:style>
  <w:style w:type="character" w:styleId="PageNumber">
    <w:name w:val="page number"/>
    <w:basedOn w:val="DefaultParagraphFont"/>
    <w:uiPriority w:val="99"/>
    <w:semiHidden/>
    <w:unhideWhenUsed/>
    <w:rsid w:val="00D07286"/>
  </w:style>
  <w:style w:type="character" w:styleId="Hyperlink">
    <w:name w:val="Hyperlink"/>
    <w:basedOn w:val="DefaultParagraphFont"/>
    <w:uiPriority w:val="99"/>
    <w:unhideWhenUsed/>
    <w:rsid w:val="000F1386"/>
    <w:rPr>
      <w:color w:val="0000FF" w:themeColor="hyperlink"/>
      <w:u w:val="single"/>
    </w:rPr>
  </w:style>
  <w:style w:type="character" w:styleId="FollowedHyperlink">
    <w:name w:val="FollowedHyperlink"/>
    <w:basedOn w:val="DefaultParagraphFont"/>
    <w:uiPriority w:val="99"/>
    <w:semiHidden/>
    <w:unhideWhenUsed/>
    <w:rsid w:val="00312DDE"/>
    <w:rPr>
      <w:color w:val="800080" w:themeColor="followedHyperlink"/>
      <w:u w:val="single"/>
    </w:rPr>
  </w:style>
  <w:style w:type="table" w:styleId="TableGrid">
    <w:name w:val="Table Grid"/>
    <w:basedOn w:val="TableNormal"/>
    <w:uiPriority w:val="59"/>
    <w:rsid w:val="0088404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93479B"/>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LineNumber">
    <w:name w:val="line number"/>
    <w:basedOn w:val="DefaultParagraphFont"/>
    <w:uiPriority w:val="99"/>
    <w:unhideWhenUsed/>
    <w:rsid w:val="009237AC"/>
    <w:rPr>
      <w:rFonts w:ascii="Arial" w:hAnsi="Arial"/>
      <w:sz w:val="20"/>
    </w:rPr>
  </w:style>
  <w:style w:type="paragraph" w:customStyle="1" w:styleId="EndNoteBibliography">
    <w:name w:val="EndNote Bibliography"/>
    <w:basedOn w:val="Normal"/>
    <w:link w:val="EndNoteBibliographyChar"/>
    <w:rsid w:val="00EF741F"/>
    <w:pPr>
      <w:spacing w:after="200"/>
    </w:pPr>
    <w:rPr>
      <w:rFonts w:eastAsiaTheme="minorHAnsi"/>
      <w:noProof/>
      <w:sz w:val="20"/>
      <w:szCs w:val="22"/>
      <w:lang w:val="en-AU" w:eastAsia="en-AU"/>
    </w:rPr>
  </w:style>
  <w:style w:type="character" w:customStyle="1" w:styleId="EndNoteBibliographyChar">
    <w:name w:val="EndNote Bibliography Char"/>
    <w:basedOn w:val="DefaultParagraphFont"/>
    <w:link w:val="EndNoteBibliography"/>
    <w:rsid w:val="00EF741F"/>
    <w:rPr>
      <w:rFonts w:ascii="Times New Roman" w:eastAsiaTheme="minorHAnsi" w:hAnsi="Times New Roman" w:cs="Times New Roman"/>
      <w:noProof/>
      <w:sz w:val="20"/>
      <w:szCs w:val="22"/>
      <w:lang w:val="en-AU" w:eastAsia="en-AU"/>
    </w:rPr>
  </w:style>
  <w:style w:type="paragraph" w:styleId="Revision">
    <w:name w:val="Revision"/>
    <w:hidden/>
    <w:uiPriority w:val="99"/>
    <w:semiHidden/>
    <w:rsid w:val="00F47DCA"/>
  </w:style>
  <w:style w:type="paragraph" w:styleId="NormalWeb">
    <w:name w:val="Normal (Web)"/>
    <w:basedOn w:val="Normal"/>
    <w:uiPriority w:val="99"/>
    <w:semiHidden/>
    <w:unhideWhenUsed/>
    <w:rsid w:val="00A63218"/>
    <w:pPr>
      <w:spacing w:before="100" w:beforeAutospacing="1" w:after="100" w:afterAutospacing="1"/>
    </w:pPr>
  </w:style>
  <w:style w:type="paragraph" w:styleId="HTMLPreformatted">
    <w:name w:val="HTML Preformatted"/>
    <w:basedOn w:val="Normal"/>
    <w:link w:val="HTMLPreformattedChar"/>
    <w:uiPriority w:val="99"/>
    <w:semiHidden/>
    <w:unhideWhenUsed/>
    <w:rsid w:val="00F53C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53C7F"/>
    <w:rPr>
      <w:rFonts w:ascii="Courier New" w:hAnsi="Courier New" w:cs="Courier New"/>
      <w:sz w:val="20"/>
      <w:szCs w:val="20"/>
    </w:rPr>
  </w:style>
  <w:style w:type="character" w:customStyle="1" w:styleId="aceconstant">
    <w:name w:val="ace_constant"/>
    <w:basedOn w:val="DefaultParagraphFont"/>
    <w:rsid w:val="00F53C7F"/>
  </w:style>
  <w:style w:type="paragraph" w:customStyle="1" w:styleId="p1">
    <w:name w:val="p1"/>
    <w:basedOn w:val="Normal"/>
    <w:rsid w:val="00C41683"/>
    <w:pPr>
      <w:shd w:val="clear" w:color="auto" w:fill="F7F9FA"/>
      <w:ind w:left="540" w:hanging="540"/>
    </w:pPr>
    <w:rPr>
      <w:rFonts w:ascii="Helvetica Neue" w:hAnsi="Helvetica Neue"/>
      <w:color w:val="363C3F"/>
      <w:sz w:val="20"/>
      <w:szCs w:val="20"/>
    </w:rPr>
  </w:style>
  <w:style w:type="character" w:customStyle="1" w:styleId="s1">
    <w:name w:val="s1"/>
    <w:basedOn w:val="DefaultParagraphFont"/>
    <w:rsid w:val="00C41683"/>
  </w:style>
  <w:style w:type="character" w:customStyle="1" w:styleId="apple-converted-space">
    <w:name w:val="apple-converted-space"/>
    <w:basedOn w:val="DefaultParagraphFont"/>
    <w:rsid w:val="006B64C9"/>
  </w:style>
  <w:style w:type="table" w:customStyle="1" w:styleId="PlainTable11">
    <w:name w:val="Plain Table 11"/>
    <w:basedOn w:val="TableNormal"/>
    <w:uiPriority w:val="41"/>
    <w:rsid w:val="001003E3"/>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2">
    <w:name w:val="p2"/>
    <w:basedOn w:val="Normal"/>
    <w:rsid w:val="00653071"/>
    <w:rPr>
      <w:rFonts w:ascii="Helvetica" w:hAnsi="Helvetic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159299">
      <w:bodyDiv w:val="1"/>
      <w:marLeft w:val="0"/>
      <w:marRight w:val="0"/>
      <w:marTop w:val="0"/>
      <w:marBottom w:val="0"/>
      <w:divBdr>
        <w:top w:val="none" w:sz="0" w:space="0" w:color="auto"/>
        <w:left w:val="none" w:sz="0" w:space="0" w:color="auto"/>
        <w:bottom w:val="none" w:sz="0" w:space="0" w:color="auto"/>
        <w:right w:val="none" w:sz="0" w:space="0" w:color="auto"/>
      </w:divBdr>
      <w:divsChild>
        <w:div w:id="1392341720">
          <w:marLeft w:val="0"/>
          <w:marRight w:val="0"/>
          <w:marTop w:val="0"/>
          <w:marBottom w:val="0"/>
          <w:divBdr>
            <w:top w:val="none" w:sz="0" w:space="0" w:color="auto"/>
            <w:left w:val="none" w:sz="0" w:space="0" w:color="auto"/>
            <w:bottom w:val="none" w:sz="0" w:space="0" w:color="auto"/>
            <w:right w:val="none" w:sz="0" w:space="0" w:color="auto"/>
          </w:divBdr>
          <w:divsChild>
            <w:div w:id="519902128">
              <w:marLeft w:val="0"/>
              <w:marRight w:val="0"/>
              <w:marTop w:val="0"/>
              <w:marBottom w:val="0"/>
              <w:divBdr>
                <w:top w:val="none" w:sz="0" w:space="0" w:color="auto"/>
                <w:left w:val="none" w:sz="0" w:space="0" w:color="auto"/>
                <w:bottom w:val="none" w:sz="0" w:space="0" w:color="auto"/>
                <w:right w:val="none" w:sz="0" w:space="0" w:color="auto"/>
              </w:divBdr>
              <w:divsChild>
                <w:div w:id="68964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10435">
      <w:bodyDiv w:val="1"/>
      <w:marLeft w:val="0"/>
      <w:marRight w:val="0"/>
      <w:marTop w:val="0"/>
      <w:marBottom w:val="0"/>
      <w:divBdr>
        <w:top w:val="none" w:sz="0" w:space="0" w:color="auto"/>
        <w:left w:val="none" w:sz="0" w:space="0" w:color="auto"/>
        <w:bottom w:val="none" w:sz="0" w:space="0" w:color="auto"/>
        <w:right w:val="none" w:sz="0" w:space="0" w:color="auto"/>
      </w:divBdr>
    </w:div>
    <w:div w:id="128209709">
      <w:bodyDiv w:val="1"/>
      <w:marLeft w:val="0"/>
      <w:marRight w:val="0"/>
      <w:marTop w:val="0"/>
      <w:marBottom w:val="0"/>
      <w:divBdr>
        <w:top w:val="none" w:sz="0" w:space="0" w:color="auto"/>
        <w:left w:val="none" w:sz="0" w:space="0" w:color="auto"/>
        <w:bottom w:val="none" w:sz="0" w:space="0" w:color="auto"/>
        <w:right w:val="none" w:sz="0" w:space="0" w:color="auto"/>
      </w:divBdr>
      <w:divsChild>
        <w:div w:id="612904109">
          <w:marLeft w:val="0"/>
          <w:marRight w:val="0"/>
          <w:marTop w:val="0"/>
          <w:marBottom w:val="0"/>
          <w:divBdr>
            <w:top w:val="none" w:sz="0" w:space="0" w:color="auto"/>
            <w:left w:val="none" w:sz="0" w:space="0" w:color="auto"/>
            <w:bottom w:val="none" w:sz="0" w:space="0" w:color="auto"/>
            <w:right w:val="none" w:sz="0" w:space="0" w:color="auto"/>
          </w:divBdr>
        </w:div>
        <w:div w:id="1802843954">
          <w:marLeft w:val="0"/>
          <w:marRight w:val="0"/>
          <w:marTop w:val="0"/>
          <w:marBottom w:val="0"/>
          <w:divBdr>
            <w:top w:val="none" w:sz="0" w:space="0" w:color="auto"/>
            <w:left w:val="none" w:sz="0" w:space="0" w:color="auto"/>
            <w:bottom w:val="none" w:sz="0" w:space="0" w:color="auto"/>
            <w:right w:val="none" w:sz="0" w:space="0" w:color="auto"/>
          </w:divBdr>
        </w:div>
      </w:divsChild>
    </w:div>
    <w:div w:id="297541589">
      <w:bodyDiv w:val="1"/>
      <w:marLeft w:val="0"/>
      <w:marRight w:val="0"/>
      <w:marTop w:val="0"/>
      <w:marBottom w:val="0"/>
      <w:divBdr>
        <w:top w:val="none" w:sz="0" w:space="0" w:color="auto"/>
        <w:left w:val="none" w:sz="0" w:space="0" w:color="auto"/>
        <w:bottom w:val="none" w:sz="0" w:space="0" w:color="auto"/>
        <w:right w:val="none" w:sz="0" w:space="0" w:color="auto"/>
      </w:divBdr>
    </w:div>
    <w:div w:id="318968070">
      <w:bodyDiv w:val="1"/>
      <w:marLeft w:val="0"/>
      <w:marRight w:val="0"/>
      <w:marTop w:val="0"/>
      <w:marBottom w:val="0"/>
      <w:divBdr>
        <w:top w:val="none" w:sz="0" w:space="0" w:color="auto"/>
        <w:left w:val="none" w:sz="0" w:space="0" w:color="auto"/>
        <w:bottom w:val="none" w:sz="0" w:space="0" w:color="auto"/>
        <w:right w:val="none" w:sz="0" w:space="0" w:color="auto"/>
      </w:divBdr>
    </w:div>
    <w:div w:id="357704368">
      <w:bodyDiv w:val="1"/>
      <w:marLeft w:val="0"/>
      <w:marRight w:val="0"/>
      <w:marTop w:val="0"/>
      <w:marBottom w:val="0"/>
      <w:divBdr>
        <w:top w:val="none" w:sz="0" w:space="0" w:color="auto"/>
        <w:left w:val="none" w:sz="0" w:space="0" w:color="auto"/>
        <w:bottom w:val="none" w:sz="0" w:space="0" w:color="auto"/>
        <w:right w:val="none" w:sz="0" w:space="0" w:color="auto"/>
      </w:divBdr>
    </w:div>
    <w:div w:id="369650971">
      <w:bodyDiv w:val="1"/>
      <w:marLeft w:val="0"/>
      <w:marRight w:val="0"/>
      <w:marTop w:val="0"/>
      <w:marBottom w:val="0"/>
      <w:divBdr>
        <w:top w:val="none" w:sz="0" w:space="0" w:color="auto"/>
        <w:left w:val="none" w:sz="0" w:space="0" w:color="auto"/>
        <w:bottom w:val="none" w:sz="0" w:space="0" w:color="auto"/>
        <w:right w:val="none" w:sz="0" w:space="0" w:color="auto"/>
      </w:divBdr>
      <w:divsChild>
        <w:div w:id="1129980259">
          <w:marLeft w:val="0"/>
          <w:marRight w:val="0"/>
          <w:marTop w:val="0"/>
          <w:marBottom w:val="0"/>
          <w:divBdr>
            <w:top w:val="none" w:sz="0" w:space="0" w:color="auto"/>
            <w:left w:val="none" w:sz="0" w:space="0" w:color="auto"/>
            <w:bottom w:val="none" w:sz="0" w:space="0" w:color="auto"/>
            <w:right w:val="none" w:sz="0" w:space="0" w:color="auto"/>
          </w:divBdr>
          <w:divsChild>
            <w:div w:id="1081291631">
              <w:marLeft w:val="0"/>
              <w:marRight w:val="0"/>
              <w:marTop w:val="0"/>
              <w:marBottom w:val="0"/>
              <w:divBdr>
                <w:top w:val="none" w:sz="0" w:space="0" w:color="auto"/>
                <w:left w:val="none" w:sz="0" w:space="0" w:color="auto"/>
                <w:bottom w:val="none" w:sz="0" w:space="0" w:color="auto"/>
                <w:right w:val="none" w:sz="0" w:space="0" w:color="auto"/>
              </w:divBdr>
              <w:divsChild>
                <w:div w:id="1768693330">
                  <w:marLeft w:val="150"/>
                  <w:marRight w:val="150"/>
                  <w:marTop w:val="150"/>
                  <w:marBottom w:val="150"/>
                  <w:divBdr>
                    <w:top w:val="none" w:sz="0" w:space="0" w:color="auto"/>
                    <w:left w:val="none" w:sz="0" w:space="0" w:color="auto"/>
                    <w:bottom w:val="none" w:sz="0" w:space="0" w:color="auto"/>
                    <w:right w:val="none" w:sz="0" w:space="0" w:color="auto"/>
                  </w:divBdr>
                  <w:divsChild>
                    <w:div w:id="437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094460">
          <w:marLeft w:val="0"/>
          <w:marRight w:val="0"/>
          <w:marTop w:val="0"/>
          <w:marBottom w:val="0"/>
          <w:divBdr>
            <w:top w:val="none" w:sz="0" w:space="0" w:color="auto"/>
            <w:left w:val="none" w:sz="0" w:space="0" w:color="auto"/>
            <w:bottom w:val="none" w:sz="0" w:space="0" w:color="auto"/>
            <w:right w:val="none" w:sz="0" w:space="0" w:color="auto"/>
          </w:divBdr>
          <w:divsChild>
            <w:div w:id="1033118733">
              <w:marLeft w:val="0"/>
              <w:marRight w:val="0"/>
              <w:marTop w:val="0"/>
              <w:marBottom w:val="0"/>
              <w:divBdr>
                <w:top w:val="none" w:sz="0" w:space="0" w:color="auto"/>
                <w:left w:val="none" w:sz="0" w:space="0" w:color="auto"/>
                <w:bottom w:val="none" w:sz="0" w:space="0" w:color="auto"/>
                <w:right w:val="none" w:sz="0" w:space="0" w:color="auto"/>
              </w:divBdr>
              <w:divsChild>
                <w:div w:id="1294218058">
                  <w:marLeft w:val="150"/>
                  <w:marRight w:val="150"/>
                  <w:marTop w:val="150"/>
                  <w:marBottom w:val="150"/>
                  <w:divBdr>
                    <w:top w:val="none" w:sz="0" w:space="0" w:color="auto"/>
                    <w:left w:val="none" w:sz="0" w:space="0" w:color="auto"/>
                    <w:bottom w:val="none" w:sz="0" w:space="0" w:color="auto"/>
                    <w:right w:val="none" w:sz="0" w:space="0" w:color="auto"/>
                  </w:divBdr>
                  <w:divsChild>
                    <w:div w:id="171399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510078">
          <w:marLeft w:val="0"/>
          <w:marRight w:val="0"/>
          <w:marTop w:val="0"/>
          <w:marBottom w:val="0"/>
          <w:divBdr>
            <w:top w:val="none" w:sz="0" w:space="0" w:color="auto"/>
            <w:left w:val="none" w:sz="0" w:space="0" w:color="auto"/>
            <w:bottom w:val="none" w:sz="0" w:space="0" w:color="auto"/>
            <w:right w:val="none" w:sz="0" w:space="0" w:color="auto"/>
          </w:divBdr>
          <w:divsChild>
            <w:div w:id="1410805714">
              <w:marLeft w:val="0"/>
              <w:marRight w:val="0"/>
              <w:marTop w:val="0"/>
              <w:marBottom w:val="0"/>
              <w:divBdr>
                <w:top w:val="none" w:sz="0" w:space="0" w:color="auto"/>
                <w:left w:val="none" w:sz="0" w:space="0" w:color="auto"/>
                <w:bottom w:val="none" w:sz="0" w:space="0" w:color="auto"/>
                <w:right w:val="none" w:sz="0" w:space="0" w:color="auto"/>
              </w:divBdr>
              <w:divsChild>
                <w:div w:id="1155294174">
                  <w:marLeft w:val="150"/>
                  <w:marRight w:val="150"/>
                  <w:marTop w:val="150"/>
                  <w:marBottom w:val="150"/>
                  <w:divBdr>
                    <w:top w:val="none" w:sz="0" w:space="0" w:color="auto"/>
                    <w:left w:val="none" w:sz="0" w:space="0" w:color="auto"/>
                    <w:bottom w:val="none" w:sz="0" w:space="0" w:color="auto"/>
                    <w:right w:val="none" w:sz="0" w:space="0" w:color="auto"/>
                  </w:divBdr>
                  <w:divsChild>
                    <w:div w:id="18941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064539">
          <w:marLeft w:val="0"/>
          <w:marRight w:val="0"/>
          <w:marTop w:val="0"/>
          <w:marBottom w:val="0"/>
          <w:divBdr>
            <w:top w:val="none" w:sz="0" w:space="0" w:color="auto"/>
            <w:left w:val="none" w:sz="0" w:space="0" w:color="auto"/>
            <w:bottom w:val="none" w:sz="0" w:space="0" w:color="auto"/>
            <w:right w:val="none" w:sz="0" w:space="0" w:color="auto"/>
          </w:divBdr>
          <w:divsChild>
            <w:div w:id="64378101">
              <w:marLeft w:val="0"/>
              <w:marRight w:val="0"/>
              <w:marTop w:val="0"/>
              <w:marBottom w:val="0"/>
              <w:divBdr>
                <w:top w:val="none" w:sz="0" w:space="0" w:color="auto"/>
                <w:left w:val="none" w:sz="0" w:space="0" w:color="auto"/>
                <w:bottom w:val="none" w:sz="0" w:space="0" w:color="auto"/>
                <w:right w:val="none" w:sz="0" w:space="0" w:color="auto"/>
              </w:divBdr>
              <w:divsChild>
                <w:div w:id="1093014056">
                  <w:marLeft w:val="150"/>
                  <w:marRight w:val="150"/>
                  <w:marTop w:val="150"/>
                  <w:marBottom w:val="150"/>
                  <w:divBdr>
                    <w:top w:val="none" w:sz="0" w:space="0" w:color="auto"/>
                    <w:left w:val="none" w:sz="0" w:space="0" w:color="auto"/>
                    <w:bottom w:val="none" w:sz="0" w:space="0" w:color="auto"/>
                    <w:right w:val="none" w:sz="0" w:space="0" w:color="auto"/>
                  </w:divBdr>
                  <w:divsChild>
                    <w:div w:id="941256210">
                      <w:marLeft w:val="0"/>
                      <w:marRight w:val="0"/>
                      <w:marTop w:val="0"/>
                      <w:marBottom w:val="0"/>
                      <w:divBdr>
                        <w:top w:val="none" w:sz="0" w:space="0" w:color="auto"/>
                        <w:left w:val="none" w:sz="0" w:space="0" w:color="auto"/>
                        <w:bottom w:val="none" w:sz="0" w:space="0" w:color="auto"/>
                        <w:right w:val="none" w:sz="0" w:space="0" w:color="auto"/>
                      </w:divBdr>
                      <w:divsChild>
                        <w:div w:id="1686859048">
                          <w:marLeft w:val="0"/>
                          <w:marRight w:val="0"/>
                          <w:marTop w:val="0"/>
                          <w:marBottom w:val="0"/>
                          <w:divBdr>
                            <w:top w:val="none" w:sz="0" w:space="0" w:color="auto"/>
                            <w:left w:val="none" w:sz="0" w:space="0" w:color="auto"/>
                            <w:bottom w:val="none" w:sz="0" w:space="0" w:color="auto"/>
                            <w:right w:val="none" w:sz="0" w:space="0" w:color="auto"/>
                          </w:divBdr>
                          <w:divsChild>
                            <w:div w:id="806623546">
                              <w:marLeft w:val="0"/>
                              <w:marRight w:val="0"/>
                              <w:marTop w:val="0"/>
                              <w:marBottom w:val="0"/>
                              <w:divBdr>
                                <w:top w:val="none" w:sz="0" w:space="0" w:color="auto"/>
                                <w:left w:val="none" w:sz="0" w:space="0" w:color="auto"/>
                                <w:bottom w:val="none" w:sz="0" w:space="0" w:color="auto"/>
                                <w:right w:val="none" w:sz="0" w:space="0" w:color="auto"/>
                              </w:divBdr>
                              <w:divsChild>
                                <w:div w:id="1554580708">
                                  <w:marLeft w:val="0"/>
                                  <w:marRight w:val="0"/>
                                  <w:marTop w:val="0"/>
                                  <w:marBottom w:val="0"/>
                                  <w:divBdr>
                                    <w:top w:val="none" w:sz="0" w:space="0" w:color="auto"/>
                                    <w:left w:val="none" w:sz="0" w:space="0" w:color="auto"/>
                                    <w:bottom w:val="none" w:sz="0" w:space="0" w:color="auto"/>
                                    <w:right w:val="none" w:sz="0" w:space="0" w:color="auto"/>
                                  </w:divBdr>
                                  <w:divsChild>
                                    <w:div w:id="771125561">
                                      <w:marLeft w:val="0"/>
                                      <w:marRight w:val="0"/>
                                      <w:marTop w:val="0"/>
                                      <w:marBottom w:val="0"/>
                                      <w:divBdr>
                                        <w:top w:val="none" w:sz="0" w:space="0" w:color="auto"/>
                                        <w:left w:val="none" w:sz="0" w:space="0" w:color="auto"/>
                                        <w:bottom w:val="none" w:sz="0" w:space="0" w:color="auto"/>
                                        <w:right w:val="none" w:sz="0" w:space="0" w:color="auto"/>
                                      </w:divBdr>
                                    </w:div>
                                    <w:div w:id="1282809987">
                                      <w:marLeft w:val="0"/>
                                      <w:marRight w:val="0"/>
                                      <w:marTop w:val="0"/>
                                      <w:marBottom w:val="0"/>
                                      <w:divBdr>
                                        <w:top w:val="none" w:sz="0" w:space="0" w:color="auto"/>
                                        <w:left w:val="none" w:sz="0" w:space="0" w:color="auto"/>
                                        <w:bottom w:val="none" w:sz="0" w:space="0" w:color="auto"/>
                                        <w:right w:val="none" w:sz="0" w:space="0" w:color="auto"/>
                                      </w:divBdr>
                                    </w:div>
                                    <w:div w:id="1668629955">
                                      <w:marLeft w:val="0"/>
                                      <w:marRight w:val="0"/>
                                      <w:marTop w:val="0"/>
                                      <w:marBottom w:val="0"/>
                                      <w:divBdr>
                                        <w:top w:val="none" w:sz="0" w:space="0" w:color="auto"/>
                                        <w:left w:val="none" w:sz="0" w:space="0" w:color="auto"/>
                                        <w:bottom w:val="none" w:sz="0" w:space="0" w:color="auto"/>
                                        <w:right w:val="none" w:sz="0" w:space="0" w:color="auto"/>
                                      </w:divBdr>
                                    </w:div>
                                    <w:div w:id="1809785108">
                                      <w:marLeft w:val="0"/>
                                      <w:marRight w:val="0"/>
                                      <w:marTop w:val="0"/>
                                      <w:marBottom w:val="0"/>
                                      <w:divBdr>
                                        <w:top w:val="none" w:sz="0" w:space="0" w:color="auto"/>
                                        <w:left w:val="none" w:sz="0" w:space="0" w:color="auto"/>
                                        <w:bottom w:val="none" w:sz="0" w:space="0" w:color="auto"/>
                                        <w:right w:val="none" w:sz="0" w:space="0" w:color="auto"/>
                                      </w:divBdr>
                                    </w:div>
                                    <w:div w:id="187909856">
                                      <w:marLeft w:val="0"/>
                                      <w:marRight w:val="0"/>
                                      <w:marTop w:val="0"/>
                                      <w:marBottom w:val="0"/>
                                      <w:divBdr>
                                        <w:top w:val="none" w:sz="0" w:space="0" w:color="auto"/>
                                        <w:left w:val="none" w:sz="0" w:space="0" w:color="auto"/>
                                        <w:bottom w:val="none" w:sz="0" w:space="0" w:color="auto"/>
                                        <w:right w:val="none" w:sz="0" w:space="0" w:color="auto"/>
                                      </w:divBdr>
                                    </w:div>
                                    <w:div w:id="460733564">
                                      <w:marLeft w:val="0"/>
                                      <w:marRight w:val="0"/>
                                      <w:marTop w:val="0"/>
                                      <w:marBottom w:val="0"/>
                                      <w:divBdr>
                                        <w:top w:val="none" w:sz="0" w:space="0" w:color="auto"/>
                                        <w:left w:val="none" w:sz="0" w:space="0" w:color="auto"/>
                                        <w:bottom w:val="none" w:sz="0" w:space="0" w:color="auto"/>
                                        <w:right w:val="none" w:sz="0" w:space="0" w:color="auto"/>
                                      </w:divBdr>
                                    </w:div>
                                    <w:div w:id="14308137">
                                      <w:marLeft w:val="0"/>
                                      <w:marRight w:val="0"/>
                                      <w:marTop w:val="0"/>
                                      <w:marBottom w:val="0"/>
                                      <w:divBdr>
                                        <w:top w:val="none" w:sz="0" w:space="0" w:color="auto"/>
                                        <w:left w:val="none" w:sz="0" w:space="0" w:color="auto"/>
                                        <w:bottom w:val="none" w:sz="0" w:space="0" w:color="auto"/>
                                        <w:right w:val="none" w:sz="0" w:space="0" w:color="auto"/>
                                      </w:divBdr>
                                    </w:div>
                                    <w:div w:id="156336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6614056">
      <w:bodyDiv w:val="1"/>
      <w:marLeft w:val="0"/>
      <w:marRight w:val="0"/>
      <w:marTop w:val="0"/>
      <w:marBottom w:val="0"/>
      <w:divBdr>
        <w:top w:val="none" w:sz="0" w:space="0" w:color="auto"/>
        <w:left w:val="none" w:sz="0" w:space="0" w:color="auto"/>
        <w:bottom w:val="none" w:sz="0" w:space="0" w:color="auto"/>
        <w:right w:val="none" w:sz="0" w:space="0" w:color="auto"/>
      </w:divBdr>
    </w:div>
    <w:div w:id="424308197">
      <w:bodyDiv w:val="1"/>
      <w:marLeft w:val="0"/>
      <w:marRight w:val="0"/>
      <w:marTop w:val="0"/>
      <w:marBottom w:val="0"/>
      <w:divBdr>
        <w:top w:val="none" w:sz="0" w:space="0" w:color="auto"/>
        <w:left w:val="none" w:sz="0" w:space="0" w:color="auto"/>
        <w:bottom w:val="none" w:sz="0" w:space="0" w:color="auto"/>
        <w:right w:val="none" w:sz="0" w:space="0" w:color="auto"/>
      </w:divBdr>
      <w:divsChild>
        <w:div w:id="1074857706">
          <w:marLeft w:val="0"/>
          <w:marRight w:val="0"/>
          <w:marTop w:val="0"/>
          <w:marBottom w:val="0"/>
          <w:divBdr>
            <w:top w:val="none" w:sz="0" w:space="0" w:color="auto"/>
            <w:left w:val="none" w:sz="0" w:space="0" w:color="auto"/>
            <w:bottom w:val="none" w:sz="0" w:space="0" w:color="auto"/>
            <w:right w:val="none" w:sz="0" w:space="0" w:color="auto"/>
          </w:divBdr>
        </w:div>
        <w:div w:id="1079407331">
          <w:marLeft w:val="0"/>
          <w:marRight w:val="0"/>
          <w:marTop w:val="0"/>
          <w:marBottom w:val="0"/>
          <w:divBdr>
            <w:top w:val="none" w:sz="0" w:space="0" w:color="auto"/>
            <w:left w:val="none" w:sz="0" w:space="0" w:color="auto"/>
            <w:bottom w:val="none" w:sz="0" w:space="0" w:color="auto"/>
            <w:right w:val="none" w:sz="0" w:space="0" w:color="auto"/>
          </w:divBdr>
        </w:div>
        <w:div w:id="1386566032">
          <w:marLeft w:val="0"/>
          <w:marRight w:val="0"/>
          <w:marTop w:val="0"/>
          <w:marBottom w:val="0"/>
          <w:divBdr>
            <w:top w:val="none" w:sz="0" w:space="0" w:color="auto"/>
            <w:left w:val="none" w:sz="0" w:space="0" w:color="auto"/>
            <w:bottom w:val="none" w:sz="0" w:space="0" w:color="auto"/>
            <w:right w:val="none" w:sz="0" w:space="0" w:color="auto"/>
          </w:divBdr>
          <w:divsChild>
            <w:div w:id="1476677763">
              <w:marLeft w:val="0"/>
              <w:marRight w:val="0"/>
              <w:marTop w:val="0"/>
              <w:marBottom w:val="0"/>
              <w:divBdr>
                <w:top w:val="none" w:sz="0" w:space="0" w:color="auto"/>
                <w:left w:val="none" w:sz="0" w:space="0" w:color="auto"/>
                <w:bottom w:val="none" w:sz="0" w:space="0" w:color="auto"/>
                <w:right w:val="none" w:sz="0" w:space="0" w:color="auto"/>
              </w:divBdr>
              <w:divsChild>
                <w:div w:id="111902424">
                  <w:marLeft w:val="0"/>
                  <w:marRight w:val="0"/>
                  <w:marTop w:val="0"/>
                  <w:marBottom w:val="0"/>
                  <w:divBdr>
                    <w:top w:val="none" w:sz="0" w:space="0" w:color="auto"/>
                    <w:left w:val="none" w:sz="0" w:space="0" w:color="auto"/>
                    <w:bottom w:val="none" w:sz="0" w:space="0" w:color="auto"/>
                    <w:right w:val="none" w:sz="0" w:space="0" w:color="auto"/>
                  </w:divBdr>
                </w:div>
              </w:divsChild>
            </w:div>
            <w:div w:id="1383094522">
              <w:marLeft w:val="0"/>
              <w:marRight w:val="0"/>
              <w:marTop w:val="0"/>
              <w:marBottom w:val="0"/>
              <w:divBdr>
                <w:top w:val="none" w:sz="0" w:space="0" w:color="auto"/>
                <w:left w:val="none" w:sz="0" w:space="0" w:color="auto"/>
                <w:bottom w:val="none" w:sz="0" w:space="0" w:color="auto"/>
                <w:right w:val="none" w:sz="0" w:space="0" w:color="auto"/>
              </w:divBdr>
            </w:div>
            <w:div w:id="111246191">
              <w:marLeft w:val="0"/>
              <w:marRight w:val="0"/>
              <w:marTop w:val="0"/>
              <w:marBottom w:val="0"/>
              <w:divBdr>
                <w:top w:val="none" w:sz="0" w:space="0" w:color="auto"/>
                <w:left w:val="none" w:sz="0" w:space="0" w:color="auto"/>
                <w:bottom w:val="none" w:sz="0" w:space="0" w:color="auto"/>
                <w:right w:val="none" w:sz="0" w:space="0" w:color="auto"/>
              </w:divBdr>
            </w:div>
            <w:div w:id="159086032">
              <w:marLeft w:val="0"/>
              <w:marRight w:val="0"/>
              <w:marTop w:val="0"/>
              <w:marBottom w:val="0"/>
              <w:divBdr>
                <w:top w:val="none" w:sz="0" w:space="0" w:color="auto"/>
                <w:left w:val="none" w:sz="0" w:space="0" w:color="auto"/>
                <w:bottom w:val="none" w:sz="0" w:space="0" w:color="auto"/>
                <w:right w:val="none" w:sz="0" w:space="0" w:color="auto"/>
              </w:divBdr>
            </w:div>
            <w:div w:id="1580627204">
              <w:marLeft w:val="0"/>
              <w:marRight w:val="0"/>
              <w:marTop w:val="0"/>
              <w:marBottom w:val="0"/>
              <w:divBdr>
                <w:top w:val="none" w:sz="0" w:space="0" w:color="auto"/>
                <w:left w:val="none" w:sz="0" w:space="0" w:color="auto"/>
                <w:bottom w:val="none" w:sz="0" w:space="0" w:color="auto"/>
                <w:right w:val="none" w:sz="0" w:space="0" w:color="auto"/>
              </w:divBdr>
            </w:div>
            <w:div w:id="949170478">
              <w:marLeft w:val="0"/>
              <w:marRight w:val="0"/>
              <w:marTop w:val="0"/>
              <w:marBottom w:val="0"/>
              <w:divBdr>
                <w:top w:val="none" w:sz="0" w:space="0" w:color="auto"/>
                <w:left w:val="none" w:sz="0" w:space="0" w:color="auto"/>
                <w:bottom w:val="none" w:sz="0" w:space="0" w:color="auto"/>
                <w:right w:val="none" w:sz="0" w:space="0" w:color="auto"/>
              </w:divBdr>
            </w:div>
            <w:div w:id="1058671392">
              <w:marLeft w:val="0"/>
              <w:marRight w:val="0"/>
              <w:marTop w:val="0"/>
              <w:marBottom w:val="0"/>
              <w:divBdr>
                <w:top w:val="none" w:sz="0" w:space="0" w:color="auto"/>
                <w:left w:val="none" w:sz="0" w:space="0" w:color="auto"/>
                <w:bottom w:val="none" w:sz="0" w:space="0" w:color="auto"/>
                <w:right w:val="none" w:sz="0" w:space="0" w:color="auto"/>
              </w:divBdr>
            </w:div>
            <w:div w:id="1229925655">
              <w:marLeft w:val="0"/>
              <w:marRight w:val="0"/>
              <w:marTop w:val="0"/>
              <w:marBottom w:val="0"/>
              <w:divBdr>
                <w:top w:val="none" w:sz="0" w:space="0" w:color="auto"/>
                <w:left w:val="none" w:sz="0" w:space="0" w:color="auto"/>
                <w:bottom w:val="none" w:sz="0" w:space="0" w:color="auto"/>
                <w:right w:val="none" w:sz="0" w:space="0" w:color="auto"/>
              </w:divBdr>
            </w:div>
            <w:div w:id="1538544715">
              <w:marLeft w:val="0"/>
              <w:marRight w:val="0"/>
              <w:marTop w:val="0"/>
              <w:marBottom w:val="0"/>
              <w:divBdr>
                <w:top w:val="none" w:sz="0" w:space="0" w:color="auto"/>
                <w:left w:val="none" w:sz="0" w:space="0" w:color="auto"/>
                <w:bottom w:val="none" w:sz="0" w:space="0" w:color="auto"/>
                <w:right w:val="none" w:sz="0" w:space="0" w:color="auto"/>
              </w:divBdr>
            </w:div>
            <w:div w:id="1398626033">
              <w:marLeft w:val="0"/>
              <w:marRight w:val="0"/>
              <w:marTop w:val="0"/>
              <w:marBottom w:val="0"/>
              <w:divBdr>
                <w:top w:val="none" w:sz="0" w:space="0" w:color="auto"/>
                <w:left w:val="none" w:sz="0" w:space="0" w:color="auto"/>
                <w:bottom w:val="none" w:sz="0" w:space="0" w:color="auto"/>
                <w:right w:val="none" w:sz="0" w:space="0" w:color="auto"/>
              </w:divBdr>
            </w:div>
            <w:div w:id="1090464886">
              <w:marLeft w:val="0"/>
              <w:marRight w:val="0"/>
              <w:marTop w:val="0"/>
              <w:marBottom w:val="0"/>
              <w:divBdr>
                <w:top w:val="none" w:sz="0" w:space="0" w:color="auto"/>
                <w:left w:val="none" w:sz="0" w:space="0" w:color="auto"/>
                <w:bottom w:val="none" w:sz="0" w:space="0" w:color="auto"/>
                <w:right w:val="none" w:sz="0" w:space="0" w:color="auto"/>
              </w:divBdr>
              <w:divsChild>
                <w:div w:id="611521262">
                  <w:marLeft w:val="0"/>
                  <w:marRight w:val="0"/>
                  <w:marTop w:val="0"/>
                  <w:marBottom w:val="0"/>
                  <w:divBdr>
                    <w:top w:val="none" w:sz="0" w:space="0" w:color="auto"/>
                    <w:left w:val="none" w:sz="0" w:space="0" w:color="auto"/>
                    <w:bottom w:val="none" w:sz="0" w:space="0" w:color="auto"/>
                    <w:right w:val="none" w:sz="0" w:space="0" w:color="auto"/>
                  </w:divBdr>
                  <w:divsChild>
                    <w:div w:id="12373243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44116239">
                          <w:marLeft w:val="0"/>
                          <w:marRight w:val="0"/>
                          <w:marTop w:val="0"/>
                          <w:marBottom w:val="0"/>
                          <w:divBdr>
                            <w:top w:val="none" w:sz="0" w:space="0" w:color="auto"/>
                            <w:left w:val="none" w:sz="0" w:space="0" w:color="auto"/>
                            <w:bottom w:val="none" w:sz="0" w:space="0" w:color="auto"/>
                            <w:right w:val="none" w:sz="0" w:space="0" w:color="auto"/>
                          </w:divBdr>
                          <w:divsChild>
                            <w:div w:id="162164812">
                              <w:marLeft w:val="0"/>
                              <w:marRight w:val="0"/>
                              <w:marTop w:val="0"/>
                              <w:marBottom w:val="0"/>
                              <w:divBdr>
                                <w:top w:val="none" w:sz="0" w:space="0" w:color="auto"/>
                                <w:left w:val="none" w:sz="0" w:space="0" w:color="auto"/>
                                <w:bottom w:val="none" w:sz="0" w:space="0" w:color="auto"/>
                                <w:right w:val="none" w:sz="0" w:space="0" w:color="auto"/>
                              </w:divBdr>
                              <w:divsChild>
                                <w:div w:id="2099011598">
                                  <w:marLeft w:val="0"/>
                                  <w:marRight w:val="0"/>
                                  <w:marTop w:val="0"/>
                                  <w:marBottom w:val="0"/>
                                  <w:divBdr>
                                    <w:top w:val="none" w:sz="0" w:space="0" w:color="auto"/>
                                    <w:left w:val="none" w:sz="0" w:space="0" w:color="auto"/>
                                    <w:bottom w:val="none" w:sz="0" w:space="0" w:color="auto"/>
                                    <w:right w:val="none" w:sz="0" w:space="0" w:color="auto"/>
                                  </w:divBdr>
                                </w:div>
                                <w:div w:id="1228222925">
                                  <w:marLeft w:val="0"/>
                                  <w:marRight w:val="0"/>
                                  <w:marTop w:val="0"/>
                                  <w:marBottom w:val="0"/>
                                  <w:divBdr>
                                    <w:top w:val="none" w:sz="0" w:space="0" w:color="auto"/>
                                    <w:left w:val="none" w:sz="0" w:space="0" w:color="auto"/>
                                    <w:bottom w:val="none" w:sz="0" w:space="0" w:color="auto"/>
                                    <w:right w:val="none" w:sz="0" w:space="0" w:color="auto"/>
                                  </w:divBdr>
                                  <w:divsChild>
                                    <w:div w:id="917593660">
                                      <w:marLeft w:val="0"/>
                                      <w:marRight w:val="0"/>
                                      <w:marTop w:val="0"/>
                                      <w:marBottom w:val="0"/>
                                      <w:divBdr>
                                        <w:top w:val="none" w:sz="0" w:space="0" w:color="auto"/>
                                        <w:left w:val="none" w:sz="0" w:space="0" w:color="auto"/>
                                        <w:bottom w:val="none" w:sz="0" w:space="0" w:color="auto"/>
                                        <w:right w:val="none" w:sz="0" w:space="0" w:color="auto"/>
                                      </w:divBdr>
                                      <w:divsChild>
                                        <w:div w:id="2124877710">
                                          <w:marLeft w:val="0"/>
                                          <w:marRight w:val="0"/>
                                          <w:marTop w:val="0"/>
                                          <w:marBottom w:val="0"/>
                                          <w:divBdr>
                                            <w:top w:val="none" w:sz="0" w:space="0" w:color="auto"/>
                                            <w:left w:val="none" w:sz="0" w:space="0" w:color="auto"/>
                                            <w:bottom w:val="none" w:sz="0" w:space="0" w:color="auto"/>
                                            <w:right w:val="none" w:sz="0" w:space="0" w:color="auto"/>
                                          </w:divBdr>
                                          <w:divsChild>
                                            <w:div w:id="23975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627571">
                                      <w:marLeft w:val="0"/>
                                      <w:marRight w:val="0"/>
                                      <w:marTop w:val="0"/>
                                      <w:marBottom w:val="0"/>
                                      <w:divBdr>
                                        <w:top w:val="none" w:sz="0" w:space="0" w:color="auto"/>
                                        <w:left w:val="none" w:sz="0" w:space="0" w:color="auto"/>
                                        <w:bottom w:val="none" w:sz="0" w:space="0" w:color="auto"/>
                                        <w:right w:val="none" w:sz="0" w:space="0" w:color="auto"/>
                                      </w:divBdr>
                                    </w:div>
                                    <w:div w:id="1624269331">
                                      <w:marLeft w:val="0"/>
                                      <w:marRight w:val="0"/>
                                      <w:marTop w:val="0"/>
                                      <w:marBottom w:val="0"/>
                                      <w:divBdr>
                                        <w:top w:val="none" w:sz="0" w:space="0" w:color="auto"/>
                                        <w:left w:val="none" w:sz="0" w:space="0" w:color="auto"/>
                                        <w:bottom w:val="none" w:sz="0" w:space="0" w:color="auto"/>
                                        <w:right w:val="none" w:sz="0" w:space="0" w:color="auto"/>
                                      </w:divBdr>
                                    </w:div>
                                    <w:div w:id="264074770">
                                      <w:marLeft w:val="0"/>
                                      <w:marRight w:val="0"/>
                                      <w:marTop w:val="0"/>
                                      <w:marBottom w:val="0"/>
                                      <w:divBdr>
                                        <w:top w:val="none" w:sz="0" w:space="0" w:color="auto"/>
                                        <w:left w:val="none" w:sz="0" w:space="0" w:color="auto"/>
                                        <w:bottom w:val="none" w:sz="0" w:space="0" w:color="auto"/>
                                        <w:right w:val="none" w:sz="0" w:space="0" w:color="auto"/>
                                      </w:divBdr>
                                    </w:div>
                                    <w:div w:id="809858723">
                                      <w:marLeft w:val="0"/>
                                      <w:marRight w:val="0"/>
                                      <w:marTop w:val="0"/>
                                      <w:marBottom w:val="0"/>
                                      <w:divBdr>
                                        <w:top w:val="none" w:sz="0" w:space="0" w:color="auto"/>
                                        <w:left w:val="none" w:sz="0" w:space="0" w:color="auto"/>
                                        <w:bottom w:val="none" w:sz="0" w:space="0" w:color="auto"/>
                                        <w:right w:val="none" w:sz="0" w:space="0" w:color="auto"/>
                                      </w:divBdr>
                                    </w:div>
                                    <w:div w:id="1681932739">
                                      <w:marLeft w:val="0"/>
                                      <w:marRight w:val="0"/>
                                      <w:marTop w:val="0"/>
                                      <w:marBottom w:val="0"/>
                                      <w:divBdr>
                                        <w:top w:val="none" w:sz="0" w:space="0" w:color="auto"/>
                                        <w:left w:val="none" w:sz="0" w:space="0" w:color="auto"/>
                                        <w:bottom w:val="none" w:sz="0" w:space="0" w:color="auto"/>
                                        <w:right w:val="none" w:sz="0" w:space="0" w:color="auto"/>
                                      </w:divBdr>
                                    </w:div>
                                    <w:div w:id="168601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528775">
                      <w:marLeft w:val="0"/>
                      <w:marRight w:val="0"/>
                      <w:marTop w:val="0"/>
                      <w:marBottom w:val="0"/>
                      <w:divBdr>
                        <w:top w:val="none" w:sz="0" w:space="0" w:color="auto"/>
                        <w:left w:val="none" w:sz="0" w:space="0" w:color="auto"/>
                        <w:bottom w:val="none" w:sz="0" w:space="0" w:color="auto"/>
                        <w:right w:val="none" w:sz="0" w:space="0" w:color="auto"/>
                      </w:divBdr>
                    </w:div>
                    <w:div w:id="1188521444">
                      <w:marLeft w:val="0"/>
                      <w:marRight w:val="0"/>
                      <w:marTop w:val="0"/>
                      <w:marBottom w:val="0"/>
                      <w:divBdr>
                        <w:top w:val="none" w:sz="0" w:space="0" w:color="auto"/>
                        <w:left w:val="none" w:sz="0" w:space="0" w:color="auto"/>
                        <w:bottom w:val="none" w:sz="0" w:space="0" w:color="auto"/>
                        <w:right w:val="none" w:sz="0" w:space="0" w:color="auto"/>
                      </w:divBdr>
                    </w:div>
                    <w:div w:id="264965194">
                      <w:marLeft w:val="0"/>
                      <w:marRight w:val="0"/>
                      <w:marTop w:val="0"/>
                      <w:marBottom w:val="0"/>
                      <w:divBdr>
                        <w:top w:val="none" w:sz="0" w:space="0" w:color="auto"/>
                        <w:left w:val="none" w:sz="0" w:space="0" w:color="auto"/>
                        <w:bottom w:val="none" w:sz="0" w:space="0" w:color="auto"/>
                        <w:right w:val="none" w:sz="0" w:space="0" w:color="auto"/>
                      </w:divBdr>
                    </w:div>
                    <w:div w:id="1903591041">
                      <w:marLeft w:val="0"/>
                      <w:marRight w:val="0"/>
                      <w:marTop w:val="0"/>
                      <w:marBottom w:val="0"/>
                      <w:divBdr>
                        <w:top w:val="none" w:sz="0" w:space="0" w:color="auto"/>
                        <w:left w:val="none" w:sz="0" w:space="0" w:color="auto"/>
                        <w:bottom w:val="none" w:sz="0" w:space="0" w:color="auto"/>
                        <w:right w:val="none" w:sz="0" w:space="0" w:color="auto"/>
                      </w:divBdr>
                    </w:div>
                    <w:div w:id="94792658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30172712">
                          <w:marLeft w:val="0"/>
                          <w:marRight w:val="0"/>
                          <w:marTop w:val="0"/>
                          <w:marBottom w:val="0"/>
                          <w:divBdr>
                            <w:top w:val="none" w:sz="0" w:space="0" w:color="auto"/>
                            <w:left w:val="none" w:sz="0" w:space="0" w:color="auto"/>
                            <w:bottom w:val="none" w:sz="0" w:space="0" w:color="auto"/>
                            <w:right w:val="none" w:sz="0" w:space="0" w:color="auto"/>
                          </w:divBdr>
                          <w:divsChild>
                            <w:div w:id="1470053242">
                              <w:marLeft w:val="0"/>
                              <w:marRight w:val="0"/>
                              <w:marTop w:val="0"/>
                              <w:marBottom w:val="0"/>
                              <w:divBdr>
                                <w:top w:val="none" w:sz="0" w:space="0" w:color="auto"/>
                                <w:left w:val="none" w:sz="0" w:space="0" w:color="auto"/>
                                <w:bottom w:val="none" w:sz="0" w:space="0" w:color="auto"/>
                                <w:right w:val="none" w:sz="0" w:space="0" w:color="auto"/>
                              </w:divBdr>
                              <w:divsChild>
                                <w:div w:id="835729277">
                                  <w:marLeft w:val="0"/>
                                  <w:marRight w:val="0"/>
                                  <w:marTop w:val="0"/>
                                  <w:marBottom w:val="0"/>
                                  <w:divBdr>
                                    <w:top w:val="none" w:sz="0" w:space="0" w:color="auto"/>
                                    <w:left w:val="none" w:sz="0" w:space="0" w:color="auto"/>
                                    <w:bottom w:val="none" w:sz="0" w:space="0" w:color="auto"/>
                                    <w:right w:val="none" w:sz="0" w:space="0" w:color="auto"/>
                                  </w:divBdr>
                                  <w:divsChild>
                                    <w:div w:id="105685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4542550">
      <w:bodyDiv w:val="1"/>
      <w:marLeft w:val="0"/>
      <w:marRight w:val="0"/>
      <w:marTop w:val="0"/>
      <w:marBottom w:val="0"/>
      <w:divBdr>
        <w:top w:val="none" w:sz="0" w:space="0" w:color="auto"/>
        <w:left w:val="none" w:sz="0" w:space="0" w:color="auto"/>
        <w:bottom w:val="none" w:sz="0" w:space="0" w:color="auto"/>
        <w:right w:val="none" w:sz="0" w:space="0" w:color="auto"/>
      </w:divBdr>
      <w:divsChild>
        <w:div w:id="955259443">
          <w:marLeft w:val="0"/>
          <w:marRight w:val="0"/>
          <w:marTop w:val="0"/>
          <w:marBottom w:val="0"/>
          <w:divBdr>
            <w:top w:val="none" w:sz="0" w:space="0" w:color="auto"/>
            <w:left w:val="none" w:sz="0" w:space="0" w:color="auto"/>
            <w:bottom w:val="none" w:sz="0" w:space="0" w:color="auto"/>
            <w:right w:val="none" w:sz="0" w:space="0" w:color="auto"/>
          </w:divBdr>
          <w:divsChild>
            <w:div w:id="274026063">
              <w:marLeft w:val="0"/>
              <w:marRight w:val="0"/>
              <w:marTop w:val="0"/>
              <w:marBottom w:val="0"/>
              <w:divBdr>
                <w:top w:val="none" w:sz="0" w:space="0" w:color="auto"/>
                <w:left w:val="none" w:sz="0" w:space="0" w:color="auto"/>
                <w:bottom w:val="none" w:sz="0" w:space="0" w:color="auto"/>
                <w:right w:val="none" w:sz="0" w:space="0" w:color="auto"/>
              </w:divBdr>
              <w:divsChild>
                <w:div w:id="84949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544324">
      <w:bodyDiv w:val="1"/>
      <w:marLeft w:val="0"/>
      <w:marRight w:val="0"/>
      <w:marTop w:val="0"/>
      <w:marBottom w:val="0"/>
      <w:divBdr>
        <w:top w:val="none" w:sz="0" w:space="0" w:color="auto"/>
        <w:left w:val="none" w:sz="0" w:space="0" w:color="auto"/>
        <w:bottom w:val="none" w:sz="0" w:space="0" w:color="auto"/>
        <w:right w:val="none" w:sz="0" w:space="0" w:color="auto"/>
      </w:divBdr>
    </w:div>
    <w:div w:id="739056693">
      <w:bodyDiv w:val="1"/>
      <w:marLeft w:val="0"/>
      <w:marRight w:val="0"/>
      <w:marTop w:val="0"/>
      <w:marBottom w:val="0"/>
      <w:divBdr>
        <w:top w:val="none" w:sz="0" w:space="0" w:color="auto"/>
        <w:left w:val="none" w:sz="0" w:space="0" w:color="auto"/>
        <w:bottom w:val="none" w:sz="0" w:space="0" w:color="auto"/>
        <w:right w:val="none" w:sz="0" w:space="0" w:color="auto"/>
      </w:divBdr>
    </w:div>
    <w:div w:id="818420392">
      <w:bodyDiv w:val="1"/>
      <w:marLeft w:val="0"/>
      <w:marRight w:val="0"/>
      <w:marTop w:val="0"/>
      <w:marBottom w:val="0"/>
      <w:divBdr>
        <w:top w:val="none" w:sz="0" w:space="0" w:color="auto"/>
        <w:left w:val="none" w:sz="0" w:space="0" w:color="auto"/>
        <w:bottom w:val="none" w:sz="0" w:space="0" w:color="auto"/>
        <w:right w:val="none" w:sz="0" w:space="0" w:color="auto"/>
      </w:divBdr>
    </w:div>
    <w:div w:id="853614330">
      <w:bodyDiv w:val="1"/>
      <w:marLeft w:val="0"/>
      <w:marRight w:val="0"/>
      <w:marTop w:val="0"/>
      <w:marBottom w:val="0"/>
      <w:divBdr>
        <w:top w:val="none" w:sz="0" w:space="0" w:color="auto"/>
        <w:left w:val="none" w:sz="0" w:space="0" w:color="auto"/>
        <w:bottom w:val="none" w:sz="0" w:space="0" w:color="auto"/>
        <w:right w:val="none" w:sz="0" w:space="0" w:color="auto"/>
      </w:divBdr>
    </w:div>
    <w:div w:id="887258491">
      <w:bodyDiv w:val="1"/>
      <w:marLeft w:val="0"/>
      <w:marRight w:val="0"/>
      <w:marTop w:val="0"/>
      <w:marBottom w:val="0"/>
      <w:divBdr>
        <w:top w:val="none" w:sz="0" w:space="0" w:color="auto"/>
        <w:left w:val="none" w:sz="0" w:space="0" w:color="auto"/>
        <w:bottom w:val="none" w:sz="0" w:space="0" w:color="auto"/>
        <w:right w:val="none" w:sz="0" w:space="0" w:color="auto"/>
      </w:divBdr>
    </w:div>
    <w:div w:id="941374125">
      <w:bodyDiv w:val="1"/>
      <w:marLeft w:val="0"/>
      <w:marRight w:val="0"/>
      <w:marTop w:val="0"/>
      <w:marBottom w:val="0"/>
      <w:divBdr>
        <w:top w:val="none" w:sz="0" w:space="0" w:color="auto"/>
        <w:left w:val="none" w:sz="0" w:space="0" w:color="auto"/>
        <w:bottom w:val="none" w:sz="0" w:space="0" w:color="auto"/>
        <w:right w:val="none" w:sz="0" w:space="0" w:color="auto"/>
      </w:divBdr>
    </w:div>
    <w:div w:id="950744305">
      <w:bodyDiv w:val="1"/>
      <w:marLeft w:val="0"/>
      <w:marRight w:val="0"/>
      <w:marTop w:val="0"/>
      <w:marBottom w:val="0"/>
      <w:divBdr>
        <w:top w:val="none" w:sz="0" w:space="0" w:color="auto"/>
        <w:left w:val="none" w:sz="0" w:space="0" w:color="auto"/>
        <w:bottom w:val="none" w:sz="0" w:space="0" w:color="auto"/>
        <w:right w:val="none" w:sz="0" w:space="0" w:color="auto"/>
      </w:divBdr>
    </w:div>
    <w:div w:id="1025905447">
      <w:bodyDiv w:val="1"/>
      <w:marLeft w:val="0"/>
      <w:marRight w:val="0"/>
      <w:marTop w:val="0"/>
      <w:marBottom w:val="0"/>
      <w:divBdr>
        <w:top w:val="none" w:sz="0" w:space="0" w:color="auto"/>
        <w:left w:val="none" w:sz="0" w:space="0" w:color="auto"/>
        <w:bottom w:val="none" w:sz="0" w:space="0" w:color="auto"/>
        <w:right w:val="none" w:sz="0" w:space="0" w:color="auto"/>
      </w:divBdr>
    </w:div>
    <w:div w:id="1033962438">
      <w:bodyDiv w:val="1"/>
      <w:marLeft w:val="0"/>
      <w:marRight w:val="0"/>
      <w:marTop w:val="0"/>
      <w:marBottom w:val="0"/>
      <w:divBdr>
        <w:top w:val="none" w:sz="0" w:space="0" w:color="auto"/>
        <w:left w:val="none" w:sz="0" w:space="0" w:color="auto"/>
        <w:bottom w:val="none" w:sz="0" w:space="0" w:color="auto"/>
        <w:right w:val="none" w:sz="0" w:space="0" w:color="auto"/>
      </w:divBdr>
    </w:div>
    <w:div w:id="1053700988">
      <w:bodyDiv w:val="1"/>
      <w:marLeft w:val="0"/>
      <w:marRight w:val="0"/>
      <w:marTop w:val="0"/>
      <w:marBottom w:val="0"/>
      <w:divBdr>
        <w:top w:val="none" w:sz="0" w:space="0" w:color="auto"/>
        <w:left w:val="none" w:sz="0" w:space="0" w:color="auto"/>
        <w:bottom w:val="none" w:sz="0" w:space="0" w:color="auto"/>
        <w:right w:val="none" w:sz="0" w:space="0" w:color="auto"/>
      </w:divBdr>
    </w:div>
    <w:div w:id="1110784899">
      <w:bodyDiv w:val="1"/>
      <w:marLeft w:val="0"/>
      <w:marRight w:val="0"/>
      <w:marTop w:val="0"/>
      <w:marBottom w:val="0"/>
      <w:divBdr>
        <w:top w:val="none" w:sz="0" w:space="0" w:color="auto"/>
        <w:left w:val="none" w:sz="0" w:space="0" w:color="auto"/>
        <w:bottom w:val="none" w:sz="0" w:space="0" w:color="auto"/>
        <w:right w:val="none" w:sz="0" w:space="0" w:color="auto"/>
      </w:divBdr>
    </w:div>
    <w:div w:id="1226643893">
      <w:bodyDiv w:val="1"/>
      <w:marLeft w:val="0"/>
      <w:marRight w:val="0"/>
      <w:marTop w:val="0"/>
      <w:marBottom w:val="0"/>
      <w:divBdr>
        <w:top w:val="none" w:sz="0" w:space="0" w:color="auto"/>
        <w:left w:val="none" w:sz="0" w:space="0" w:color="auto"/>
        <w:bottom w:val="none" w:sz="0" w:space="0" w:color="auto"/>
        <w:right w:val="none" w:sz="0" w:space="0" w:color="auto"/>
      </w:divBdr>
    </w:div>
    <w:div w:id="1231888582">
      <w:bodyDiv w:val="1"/>
      <w:marLeft w:val="0"/>
      <w:marRight w:val="0"/>
      <w:marTop w:val="0"/>
      <w:marBottom w:val="0"/>
      <w:divBdr>
        <w:top w:val="none" w:sz="0" w:space="0" w:color="auto"/>
        <w:left w:val="none" w:sz="0" w:space="0" w:color="auto"/>
        <w:bottom w:val="none" w:sz="0" w:space="0" w:color="auto"/>
        <w:right w:val="none" w:sz="0" w:space="0" w:color="auto"/>
      </w:divBdr>
    </w:div>
    <w:div w:id="1317950659">
      <w:bodyDiv w:val="1"/>
      <w:marLeft w:val="0"/>
      <w:marRight w:val="0"/>
      <w:marTop w:val="0"/>
      <w:marBottom w:val="0"/>
      <w:divBdr>
        <w:top w:val="none" w:sz="0" w:space="0" w:color="auto"/>
        <w:left w:val="none" w:sz="0" w:space="0" w:color="auto"/>
        <w:bottom w:val="none" w:sz="0" w:space="0" w:color="auto"/>
        <w:right w:val="none" w:sz="0" w:space="0" w:color="auto"/>
      </w:divBdr>
    </w:div>
    <w:div w:id="1330477287">
      <w:bodyDiv w:val="1"/>
      <w:marLeft w:val="0"/>
      <w:marRight w:val="0"/>
      <w:marTop w:val="0"/>
      <w:marBottom w:val="0"/>
      <w:divBdr>
        <w:top w:val="none" w:sz="0" w:space="0" w:color="auto"/>
        <w:left w:val="none" w:sz="0" w:space="0" w:color="auto"/>
        <w:bottom w:val="none" w:sz="0" w:space="0" w:color="auto"/>
        <w:right w:val="none" w:sz="0" w:space="0" w:color="auto"/>
      </w:divBdr>
      <w:divsChild>
        <w:div w:id="113954231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05246455">
              <w:marLeft w:val="0"/>
              <w:marRight w:val="0"/>
              <w:marTop w:val="0"/>
              <w:marBottom w:val="0"/>
              <w:divBdr>
                <w:top w:val="none" w:sz="0" w:space="0" w:color="auto"/>
                <w:left w:val="none" w:sz="0" w:space="0" w:color="auto"/>
                <w:bottom w:val="none" w:sz="0" w:space="0" w:color="auto"/>
                <w:right w:val="none" w:sz="0" w:space="0" w:color="auto"/>
              </w:divBdr>
              <w:divsChild>
                <w:div w:id="51049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750365">
      <w:bodyDiv w:val="1"/>
      <w:marLeft w:val="0"/>
      <w:marRight w:val="0"/>
      <w:marTop w:val="0"/>
      <w:marBottom w:val="0"/>
      <w:divBdr>
        <w:top w:val="none" w:sz="0" w:space="0" w:color="auto"/>
        <w:left w:val="none" w:sz="0" w:space="0" w:color="auto"/>
        <w:bottom w:val="none" w:sz="0" w:space="0" w:color="auto"/>
        <w:right w:val="none" w:sz="0" w:space="0" w:color="auto"/>
      </w:divBdr>
    </w:div>
    <w:div w:id="1425809763">
      <w:bodyDiv w:val="1"/>
      <w:marLeft w:val="0"/>
      <w:marRight w:val="0"/>
      <w:marTop w:val="0"/>
      <w:marBottom w:val="0"/>
      <w:divBdr>
        <w:top w:val="none" w:sz="0" w:space="0" w:color="auto"/>
        <w:left w:val="none" w:sz="0" w:space="0" w:color="auto"/>
        <w:bottom w:val="none" w:sz="0" w:space="0" w:color="auto"/>
        <w:right w:val="none" w:sz="0" w:space="0" w:color="auto"/>
      </w:divBdr>
    </w:div>
    <w:div w:id="1445078390">
      <w:bodyDiv w:val="1"/>
      <w:marLeft w:val="0"/>
      <w:marRight w:val="0"/>
      <w:marTop w:val="0"/>
      <w:marBottom w:val="0"/>
      <w:divBdr>
        <w:top w:val="none" w:sz="0" w:space="0" w:color="auto"/>
        <w:left w:val="none" w:sz="0" w:space="0" w:color="auto"/>
        <w:bottom w:val="none" w:sz="0" w:space="0" w:color="auto"/>
        <w:right w:val="none" w:sz="0" w:space="0" w:color="auto"/>
      </w:divBdr>
    </w:div>
    <w:div w:id="1483080999">
      <w:bodyDiv w:val="1"/>
      <w:marLeft w:val="0"/>
      <w:marRight w:val="0"/>
      <w:marTop w:val="0"/>
      <w:marBottom w:val="0"/>
      <w:divBdr>
        <w:top w:val="none" w:sz="0" w:space="0" w:color="auto"/>
        <w:left w:val="none" w:sz="0" w:space="0" w:color="auto"/>
        <w:bottom w:val="none" w:sz="0" w:space="0" w:color="auto"/>
        <w:right w:val="none" w:sz="0" w:space="0" w:color="auto"/>
      </w:divBdr>
    </w:div>
    <w:div w:id="1511024128">
      <w:bodyDiv w:val="1"/>
      <w:marLeft w:val="0"/>
      <w:marRight w:val="0"/>
      <w:marTop w:val="0"/>
      <w:marBottom w:val="0"/>
      <w:divBdr>
        <w:top w:val="none" w:sz="0" w:space="0" w:color="auto"/>
        <w:left w:val="none" w:sz="0" w:space="0" w:color="auto"/>
        <w:bottom w:val="none" w:sz="0" w:space="0" w:color="auto"/>
        <w:right w:val="none" w:sz="0" w:space="0" w:color="auto"/>
      </w:divBdr>
    </w:div>
    <w:div w:id="1574774823">
      <w:bodyDiv w:val="1"/>
      <w:marLeft w:val="0"/>
      <w:marRight w:val="0"/>
      <w:marTop w:val="0"/>
      <w:marBottom w:val="0"/>
      <w:divBdr>
        <w:top w:val="none" w:sz="0" w:space="0" w:color="auto"/>
        <w:left w:val="none" w:sz="0" w:space="0" w:color="auto"/>
        <w:bottom w:val="none" w:sz="0" w:space="0" w:color="auto"/>
        <w:right w:val="none" w:sz="0" w:space="0" w:color="auto"/>
      </w:divBdr>
      <w:divsChild>
        <w:div w:id="872770813">
          <w:marLeft w:val="0"/>
          <w:marRight w:val="0"/>
          <w:marTop w:val="0"/>
          <w:marBottom w:val="0"/>
          <w:divBdr>
            <w:top w:val="none" w:sz="0" w:space="0" w:color="auto"/>
            <w:left w:val="none" w:sz="0" w:space="0" w:color="auto"/>
            <w:bottom w:val="none" w:sz="0" w:space="0" w:color="auto"/>
            <w:right w:val="none" w:sz="0" w:space="0" w:color="auto"/>
          </w:divBdr>
          <w:divsChild>
            <w:div w:id="1406296075">
              <w:marLeft w:val="0"/>
              <w:marRight w:val="0"/>
              <w:marTop w:val="0"/>
              <w:marBottom w:val="0"/>
              <w:divBdr>
                <w:top w:val="none" w:sz="0" w:space="0" w:color="auto"/>
                <w:left w:val="none" w:sz="0" w:space="0" w:color="auto"/>
                <w:bottom w:val="none" w:sz="0" w:space="0" w:color="auto"/>
                <w:right w:val="none" w:sz="0" w:space="0" w:color="auto"/>
              </w:divBdr>
              <w:divsChild>
                <w:div w:id="54310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740205">
      <w:bodyDiv w:val="1"/>
      <w:marLeft w:val="0"/>
      <w:marRight w:val="0"/>
      <w:marTop w:val="0"/>
      <w:marBottom w:val="0"/>
      <w:divBdr>
        <w:top w:val="none" w:sz="0" w:space="0" w:color="auto"/>
        <w:left w:val="none" w:sz="0" w:space="0" w:color="auto"/>
        <w:bottom w:val="none" w:sz="0" w:space="0" w:color="auto"/>
        <w:right w:val="none" w:sz="0" w:space="0" w:color="auto"/>
      </w:divBdr>
    </w:div>
    <w:div w:id="1624917101">
      <w:bodyDiv w:val="1"/>
      <w:marLeft w:val="0"/>
      <w:marRight w:val="0"/>
      <w:marTop w:val="0"/>
      <w:marBottom w:val="0"/>
      <w:divBdr>
        <w:top w:val="none" w:sz="0" w:space="0" w:color="auto"/>
        <w:left w:val="none" w:sz="0" w:space="0" w:color="auto"/>
        <w:bottom w:val="none" w:sz="0" w:space="0" w:color="auto"/>
        <w:right w:val="none" w:sz="0" w:space="0" w:color="auto"/>
      </w:divBdr>
      <w:divsChild>
        <w:div w:id="192441381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7529662">
              <w:marLeft w:val="0"/>
              <w:marRight w:val="0"/>
              <w:marTop w:val="0"/>
              <w:marBottom w:val="0"/>
              <w:divBdr>
                <w:top w:val="none" w:sz="0" w:space="0" w:color="auto"/>
                <w:left w:val="none" w:sz="0" w:space="0" w:color="auto"/>
                <w:bottom w:val="none" w:sz="0" w:space="0" w:color="auto"/>
                <w:right w:val="none" w:sz="0" w:space="0" w:color="auto"/>
              </w:divBdr>
              <w:divsChild>
                <w:div w:id="77757739">
                  <w:marLeft w:val="0"/>
                  <w:marRight w:val="0"/>
                  <w:marTop w:val="0"/>
                  <w:marBottom w:val="0"/>
                  <w:divBdr>
                    <w:top w:val="none" w:sz="0" w:space="0" w:color="auto"/>
                    <w:left w:val="none" w:sz="0" w:space="0" w:color="auto"/>
                    <w:bottom w:val="none" w:sz="0" w:space="0" w:color="auto"/>
                    <w:right w:val="none" w:sz="0" w:space="0" w:color="auto"/>
                  </w:divBdr>
                  <w:divsChild>
                    <w:div w:id="1678799703">
                      <w:marLeft w:val="0"/>
                      <w:marRight w:val="0"/>
                      <w:marTop w:val="0"/>
                      <w:marBottom w:val="0"/>
                      <w:divBdr>
                        <w:top w:val="none" w:sz="0" w:space="0" w:color="auto"/>
                        <w:left w:val="none" w:sz="0" w:space="0" w:color="auto"/>
                        <w:bottom w:val="none" w:sz="0" w:space="0" w:color="auto"/>
                        <w:right w:val="none" w:sz="0" w:space="0" w:color="auto"/>
                      </w:divBdr>
                      <w:divsChild>
                        <w:div w:id="1221093739">
                          <w:marLeft w:val="0"/>
                          <w:marRight w:val="0"/>
                          <w:marTop w:val="0"/>
                          <w:marBottom w:val="0"/>
                          <w:divBdr>
                            <w:top w:val="none" w:sz="0" w:space="0" w:color="auto"/>
                            <w:left w:val="none" w:sz="0" w:space="0" w:color="auto"/>
                            <w:bottom w:val="none" w:sz="0" w:space="0" w:color="auto"/>
                            <w:right w:val="none" w:sz="0" w:space="0" w:color="auto"/>
                          </w:divBdr>
                          <w:divsChild>
                            <w:div w:id="1475217957">
                              <w:marLeft w:val="0"/>
                              <w:marRight w:val="0"/>
                              <w:marTop w:val="0"/>
                              <w:marBottom w:val="0"/>
                              <w:divBdr>
                                <w:top w:val="none" w:sz="0" w:space="0" w:color="auto"/>
                                <w:left w:val="none" w:sz="0" w:space="0" w:color="auto"/>
                                <w:bottom w:val="none" w:sz="0" w:space="0" w:color="auto"/>
                                <w:right w:val="none" w:sz="0" w:space="0" w:color="auto"/>
                              </w:divBdr>
                              <w:divsChild>
                                <w:div w:id="47263739">
                                  <w:marLeft w:val="0"/>
                                  <w:marRight w:val="0"/>
                                  <w:marTop w:val="0"/>
                                  <w:marBottom w:val="0"/>
                                  <w:divBdr>
                                    <w:top w:val="none" w:sz="0" w:space="0" w:color="auto"/>
                                    <w:left w:val="none" w:sz="0" w:space="0" w:color="auto"/>
                                    <w:bottom w:val="none" w:sz="0" w:space="0" w:color="auto"/>
                                    <w:right w:val="none" w:sz="0" w:space="0" w:color="auto"/>
                                  </w:divBdr>
                                </w:div>
                                <w:div w:id="897087040">
                                  <w:marLeft w:val="0"/>
                                  <w:marRight w:val="0"/>
                                  <w:marTop w:val="0"/>
                                  <w:marBottom w:val="0"/>
                                  <w:divBdr>
                                    <w:top w:val="none" w:sz="0" w:space="0" w:color="auto"/>
                                    <w:left w:val="none" w:sz="0" w:space="0" w:color="auto"/>
                                    <w:bottom w:val="none" w:sz="0" w:space="0" w:color="auto"/>
                                    <w:right w:val="none" w:sz="0" w:space="0" w:color="auto"/>
                                  </w:divBdr>
                                </w:div>
                                <w:div w:id="48046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7264633">
      <w:bodyDiv w:val="1"/>
      <w:marLeft w:val="0"/>
      <w:marRight w:val="0"/>
      <w:marTop w:val="0"/>
      <w:marBottom w:val="0"/>
      <w:divBdr>
        <w:top w:val="none" w:sz="0" w:space="0" w:color="auto"/>
        <w:left w:val="none" w:sz="0" w:space="0" w:color="auto"/>
        <w:bottom w:val="none" w:sz="0" w:space="0" w:color="auto"/>
        <w:right w:val="none" w:sz="0" w:space="0" w:color="auto"/>
      </w:divBdr>
    </w:div>
    <w:div w:id="2082100466">
      <w:bodyDiv w:val="1"/>
      <w:marLeft w:val="0"/>
      <w:marRight w:val="0"/>
      <w:marTop w:val="0"/>
      <w:marBottom w:val="0"/>
      <w:divBdr>
        <w:top w:val="none" w:sz="0" w:space="0" w:color="auto"/>
        <w:left w:val="none" w:sz="0" w:space="0" w:color="auto"/>
        <w:bottom w:val="none" w:sz="0" w:space="0" w:color="auto"/>
        <w:right w:val="none" w:sz="0" w:space="0" w:color="auto"/>
      </w:divBdr>
    </w:div>
    <w:div w:id="2091344002">
      <w:bodyDiv w:val="1"/>
      <w:marLeft w:val="0"/>
      <w:marRight w:val="0"/>
      <w:marTop w:val="0"/>
      <w:marBottom w:val="0"/>
      <w:divBdr>
        <w:top w:val="none" w:sz="0" w:space="0" w:color="auto"/>
        <w:left w:val="none" w:sz="0" w:space="0" w:color="auto"/>
        <w:bottom w:val="none" w:sz="0" w:space="0" w:color="auto"/>
        <w:right w:val="none" w:sz="0" w:space="0" w:color="auto"/>
      </w:divBdr>
    </w:div>
    <w:div w:id="2100173886">
      <w:bodyDiv w:val="1"/>
      <w:marLeft w:val="0"/>
      <w:marRight w:val="0"/>
      <w:marTop w:val="0"/>
      <w:marBottom w:val="0"/>
      <w:divBdr>
        <w:top w:val="none" w:sz="0" w:space="0" w:color="auto"/>
        <w:left w:val="none" w:sz="0" w:space="0" w:color="auto"/>
        <w:bottom w:val="none" w:sz="0" w:space="0" w:color="auto"/>
        <w:right w:val="none" w:sz="0" w:space="0" w:color="auto"/>
      </w:divBdr>
      <w:divsChild>
        <w:div w:id="756292986">
          <w:marLeft w:val="0"/>
          <w:marRight w:val="0"/>
          <w:marTop w:val="0"/>
          <w:marBottom w:val="0"/>
          <w:divBdr>
            <w:top w:val="none" w:sz="0" w:space="0" w:color="auto"/>
            <w:left w:val="none" w:sz="0" w:space="0" w:color="auto"/>
            <w:bottom w:val="none" w:sz="0" w:space="0" w:color="auto"/>
            <w:right w:val="none" w:sz="0" w:space="0" w:color="auto"/>
          </w:divBdr>
        </w:div>
        <w:div w:id="1840346191">
          <w:marLeft w:val="0"/>
          <w:marRight w:val="0"/>
          <w:marTop w:val="0"/>
          <w:marBottom w:val="0"/>
          <w:divBdr>
            <w:top w:val="none" w:sz="0" w:space="0" w:color="auto"/>
            <w:left w:val="none" w:sz="0" w:space="0" w:color="auto"/>
            <w:bottom w:val="none" w:sz="0" w:space="0" w:color="auto"/>
            <w:right w:val="none" w:sz="0" w:space="0" w:color="auto"/>
          </w:divBdr>
        </w:div>
        <w:div w:id="602302134">
          <w:marLeft w:val="0"/>
          <w:marRight w:val="0"/>
          <w:marTop w:val="0"/>
          <w:marBottom w:val="0"/>
          <w:divBdr>
            <w:top w:val="none" w:sz="0" w:space="0" w:color="auto"/>
            <w:left w:val="none" w:sz="0" w:space="0" w:color="auto"/>
            <w:bottom w:val="none" w:sz="0" w:space="0" w:color="auto"/>
            <w:right w:val="none" w:sz="0" w:space="0" w:color="auto"/>
          </w:divBdr>
        </w:div>
        <w:div w:id="512186838">
          <w:marLeft w:val="0"/>
          <w:marRight w:val="0"/>
          <w:marTop w:val="0"/>
          <w:marBottom w:val="0"/>
          <w:divBdr>
            <w:top w:val="none" w:sz="0" w:space="0" w:color="auto"/>
            <w:left w:val="none" w:sz="0" w:space="0" w:color="auto"/>
            <w:bottom w:val="none" w:sz="0" w:space="0" w:color="auto"/>
            <w:right w:val="none" w:sz="0" w:space="0" w:color="auto"/>
          </w:divBdr>
          <w:divsChild>
            <w:div w:id="2025016026">
              <w:marLeft w:val="0"/>
              <w:marRight w:val="0"/>
              <w:marTop w:val="0"/>
              <w:marBottom w:val="0"/>
              <w:divBdr>
                <w:top w:val="none" w:sz="0" w:space="0" w:color="auto"/>
                <w:left w:val="none" w:sz="0" w:space="0" w:color="auto"/>
                <w:bottom w:val="none" w:sz="0" w:space="0" w:color="auto"/>
                <w:right w:val="none" w:sz="0" w:space="0" w:color="auto"/>
              </w:divBdr>
            </w:div>
            <w:div w:id="1179272061">
              <w:marLeft w:val="0"/>
              <w:marRight w:val="0"/>
              <w:marTop w:val="0"/>
              <w:marBottom w:val="0"/>
              <w:divBdr>
                <w:top w:val="none" w:sz="0" w:space="0" w:color="auto"/>
                <w:left w:val="none" w:sz="0" w:space="0" w:color="auto"/>
                <w:bottom w:val="none" w:sz="0" w:space="0" w:color="auto"/>
                <w:right w:val="none" w:sz="0" w:space="0" w:color="auto"/>
              </w:divBdr>
              <w:divsChild>
                <w:div w:id="4918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715183">
      <w:bodyDiv w:val="1"/>
      <w:marLeft w:val="0"/>
      <w:marRight w:val="0"/>
      <w:marTop w:val="0"/>
      <w:marBottom w:val="0"/>
      <w:divBdr>
        <w:top w:val="none" w:sz="0" w:space="0" w:color="auto"/>
        <w:left w:val="none" w:sz="0" w:space="0" w:color="auto"/>
        <w:bottom w:val="none" w:sz="0" w:space="0" w:color="auto"/>
        <w:right w:val="none" w:sz="0" w:space="0" w:color="auto"/>
      </w:divBdr>
    </w:div>
    <w:div w:id="2105489811">
      <w:bodyDiv w:val="1"/>
      <w:marLeft w:val="0"/>
      <w:marRight w:val="0"/>
      <w:marTop w:val="0"/>
      <w:marBottom w:val="0"/>
      <w:divBdr>
        <w:top w:val="none" w:sz="0" w:space="0" w:color="auto"/>
        <w:left w:val="none" w:sz="0" w:space="0" w:color="auto"/>
        <w:bottom w:val="none" w:sz="0" w:space="0" w:color="auto"/>
        <w:right w:val="none" w:sz="0" w:space="0" w:color="auto"/>
      </w:divBdr>
      <w:divsChild>
        <w:div w:id="1374887788">
          <w:marLeft w:val="0"/>
          <w:marRight w:val="0"/>
          <w:marTop w:val="0"/>
          <w:marBottom w:val="0"/>
          <w:divBdr>
            <w:top w:val="none" w:sz="0" w:space="0" w:color="auto"/>
            <w:left w:val="none" w:sz="0" w:space="0" w:color="auto"/>
            <w:bottom w:val="none" w:sz="0" w:space="0" w:color="auto"/>
            <w:right w:val="none" w:sz="0" w:space="0" w:color="auto"/>
          </w:divBdr>
          <w:divsChild>
            <w:div w:id="766274139">
              <w:marLeft w:val="0"/>
              <w:marRight w:val="0"/>
              <w:marTop w:val="0"/>
              <w:marBottom w:val="0"/>
              <w:divBdr>
                <w:top w:val="none" w:sz="0" w:space="0" w:color="auto"/>
                <w:left w:val="none" w:sz="0" w:space="0" w:color="auto"/>
                <w:bottom w:val="none" w:sz="0" w:space="0" w:color="auto"/>
                <w:right w:val="none" w:sz="0" w:space="0" w:color="auto"/>
              </w:divBdr>
              <w:divsChild>
                <w:div w:id="187206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hyperlink" Target="http://www.protectedplanet.net" TargetMode="External"/><Relationship Id="rId21" Type="http://schemas.openxmlformats.org/officeDocument/2006/relationships/hyperlink" Target="http://reeflifesurvey.com" TargetMode="External"/><Relationship Id="rId22" Type="http://schemas.openxmlformats.org/officeDocument/2006/relationships/hyperlink" Target="http://CRAN.R-project.org/package=raster" TargetMode="External"/><Relationship Id="rId23" Type="http://schemas.openxmlformats.org/officeDocument/2006/relationships/hyperlink" Target="https://www.R-project.org/" TargetMode="External"/><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ntTable" Target="fontTable.xml"/><Relationship Id="rId29" Type="http://schemas.microsoft.com/office/2011/relationships/people" Target="people.xml"/><Relationship Id="rId30" Type="http://schemas.openxmlformats.org/officeDocument/2006/relationships/theme" Target="theme/theme1.xml"/><Relationship Id="rId10" Type="http://schemas.openxmlformats.org/officeDocument/2006/relationships/image" Target="media/image2.tif"/><Relationship Id="rId11" Type="http://schemas.openxmlformats.org/officeDocument/2006/relationships/image" Target="media/image3.jpg"/><Relationship Id="rId12" Type="http://schemas.openxmlformats.org/officeDocument/2006/relationships/comments" Target="comments.xml"/><Relationship Id="rId13" Type="http://schemas.microsoft.com/office/2011/relationships/commentsExtended" Target="commentsExtended.xml"/><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jpeg"/><Relationship Id="rId18" Type="http://schemas.openxmlformats.org/officeDocument/2006/relationships/image" Target="media/image8.tiff"/><Relationship Id="rId19" Type="http://schemas.openxmlformats.org/officeDocument/2006/relationships/hyperlink" Target="http://www.mpatlas.org"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D3D609-2FBA-6A4E-B049-47508A884DFF}">
  <ds:schemaRefs>
    <ds:schemaRef ds:uri="http://schemas.openxmlformats.org/officeDocument/2006/bibliography"/>
  </ds:schemaRefs>
</ds:datastoreItem>
</file>

<file path=customXml/itemProps2.xml><?xml version="1.0" encoding="utf-8"?>
<ds:datastoreItem xmlns:ds="http://schemas.openxmlformats.org/officeDocument/2006/customXml" ds:itemID="{722F5EDF-CB0B-5447-BCA1-F3B4214971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TotalTime>
  <Pages>26</Pages>
  <Words>30453</Words>
  <Characters>173588</Characters>
  <Application>Microsoft Macintosh Word</Application>
  <DocSecurity>0</DocSecurity>
  <Lines>1446</Lines>
  <Paragraphs>407</Paragraphs>
  <ScaleCrop>false</ScaleCrop>
  <HeadingPairs>
    <vt:vector size="2" baseType="variant">
      <vt:variant>
        <vt:lpstr>Title</vt:lpstr>
      </vt:variant>
      <vt:variant>
        <vt:i4>1</vt:i4>
      </vt:variant>
    </vt:vector>
  </HeadingPairs>
  <TitlesOfParts>
    <vt:vector size="1" baseType="lpstr">
      <vt:lpstr/>
    </vt:vector>
  </TitlesOfParts>
  <Company>UNC Chapel Hill</Company>
  <LinksUpToDate>false</LinksUpToDate>
  <CharactersWithSpaces>203634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Bruno</dc:creator>
  <cp:lastModifiedBy>John Bruno</cp:lastModifiedBy>
  <cp:revision>126</cp:revision>
  <cp:lastPrinted>2017-09-08T14:29:00Z</cp:lastPrinted>
  <dcterms:created xsi:type="dcterms:W3CDTF">2017-08-31T15:32:00Z</dcterms:created>
  <dcterms:modified xsi:type="dcterms:W3CDTF">2018-01-05T02:06:00Z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zotero-version="4.0.28.8"&gt;&lt;session id="nWei1PP6"/&gt;&lt;style id="http://www.zotero.org/styles/nature" hasBibliography="1" bibliographyStyleHasBeenSet="1"/&gt;&lt;prefs&gt;&lt;pref name="fieldType" value="Field"/&gt;&lt;pref name="storeReferences" value="</vt:lpwstr>
  </property>
  <property fmtid="{D5CDD505-2E9C-101B-9397-08002B2CF9AE}" pid="3" name="ZOTERO_PREF_2">
    <vt:lpwstr>true"/&gt;&lt;pref name="automaticJournalAbbreviations" value="true"/&gt;&lt;pref name="noteType" value=""/&gt;&lt;/prefs&gt;&lt;/data&gt;</vt:lpwstr>
  </property>
  <property fmtid="{D5CDD505-2E9C-101B-9397-08002B2CF9AE}" pid="4" name="Mendeley Document_1">
    <vt:lpwstr>True</vt:lpwstr>
  </property>
  <property fmtid="{D5CDD505-2E9C-101B-9397-08002B2CF9AE}" pid="5" name="Mendeley Unique User Id_1">
    <vt:lpwstr>2a626ec8-28b9-3e2d-85cf-22dda53f3ca2</vt:lpwstr>
  </property>
  <property fmtid="{D5CDD505-2E9C-101B-9397-08002B2CF9AE}" pid="6" name="Mendeley Citation Style_1">
    <vt:lpwstr>http://www.zotero.org/styles/american-medical-association</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http://www.zotero.org/styles/ecology</vt:lpwstr>
  </property>
  <property fmtid="{D5CDD505-2E9C-101B-9397-08002B2CF9AE}" pid="16" name="Mendeley Recent Style Name 4_1">
    <vt:lpwstr>Ecology</vt:lpwstr>
  </property>
  <property fmtid="{D5CDD505-2E9C-101B-9397-08002B2CF9AE}" pid="17" name="Mendeley Recent Style Id 5_1">
    <vt:lpwstr>http://www.zotero.org/styles/frontiers-in-ecology-and-the-environment</vt:lpwstr>
  </property>
  <property fmtid="{D5CDD505-2E9C-101B-9397-08002B2CF9AE}" pid="18" name="Mendeley Recent Style Name 5_1">
    <vt:lpwstr>Frontiers in Ecology and the Environment</vt:lpwstr>
  </property>
  <property fmtid="{D5CDD505-2E9C-101B-9397-08002B2CF9AE}" pid="19" name="Mendeley Recent Style Id 6_1">
    <vt:lpwstr>http://www.zotero.org/styles/nature</vt:lpwstr>
  </property>
  <property fmtid="{D5CDD505-2E9C-101B-9397-08002B2CF9AE}" pid="20" name="Mendeley Recent Style Name 6_1">
    <vt:lpwstr>Nature</vt:lpwstr>
  </property>
  <property fmtid="{D5CDD505-2E9C-101B-9397-08002B2CF9AE}" pid="21" name="Mendeley Recent Style Id 7_1">
    <vt:lpwstr>http://www.zotero.org/styles/science</vt:lpwstr>
  </property>
  <property fmtid="{D5CDD505-2E9C-101B-9397-08002B2CF9AE}" pid="22" name="Mendeley Recent Style Name 7_1">
    <vt:lpwstr>Science</vt:lpwstr>
  </property>
  <property fmtid="{D5CDD505-2E9C-101B-9397-08002B2CF9AE}" pid="23" name="Mendeley Recent Style Id 8_1">
    <vt:lpwstr>http://www.zotero.org/styles/scientific-reports</vt:lpwstr>
  </property>
  <property fmtid="{D5CDD505-2E9C-101B-9397-08002B2CF9AE}" pid="24" name="Mendeley Recent Style Name 8_1">
    <vt:lpwstr>Scientific Reports</vt:lpwstr>
  </property>
  <property fmtid="{D5CDD505-2E9C-101B-9397-08002B2CF9AE}" pid="25" name="Mendeley Recent Style Id 9_1">
    <vt:lpwstr>http://www.zotero.org/styles/trends-in-ecology-and-evolution</vt:lpwstr>
  </property>
  <property fmtid="{D5CDD505-2E9C-101B-9397-08002B2CF9AE}" pid="26" name="Mendeley Recent Style Name 9_1">
    <vt:lpwstr>Trends in Ecology &amp; Evolution</vt:lpwstr>
  </property>
  <property fmtid="{D5CDD505-2E9C-101B-9397-08002B2CF9AE}" pid="27" name="PAPERS2_INFO_01">
    <vt:lpwstr>&lt;info&gt;&lt;style id="http://www.zotero.org/styles/nature"/&gt;&lt;format class="1"/&gt;&lt;/info&gt;PAPERS2_INFO_END</vt:lpwstr>
  </property>
</Properties>
</file>