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11A1AC52"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 xml:space="preserve">despite local </w:t>
      </w:r>
      <w:commentRangeStart w:id="0"/>
      <w:r>
        <w:rPr>
          <w:rFonts w:ascii="Arial" w:hAnsi="Arial" w:cs="Arial"/>
          <w:b/>
          <w:color w:val="1A1A1A"/>
          <w:sz w:val="20"/>
          <w:szCs w:val="20"/>
        </w:rPr>
        <w:t>protections</w:t>
      </w:r>
      <w:commentRangeEnd w:id="0"/>
      <w:r w:rsidR="00FC37A0">
        <w:rPr>
          <w:rStyle w:val="CommentReference"/>
          <w:rFonts w:asciiTheme="minorHAnsi" w:hAnsiTheme="minorHAnsi" w:cstheme="minorBidi"/>
        </w:rPr>
        <w:commentReference w:id="0"/>
      </w:r>
      <w:r>
        <w:rPr>
          <w:rFonts w:ascii="Arial" w:hAnsi="Arial" w:cs="Arial"/>
          <w:b/>
          <w:color w:val="1A1A1A"/>
          <w:sz w:val="20"/>
          <w:szCs w:val="20"/>
        </w:rPr>
        <w:t>,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0A247F">
        <w:rPr>
          <w:rFonts w:ascii="Arial" w:hAnsi="Arial" w:cs="Arial"/>
          <w:b/>
          <w:sz w:val="20"/>
          <w:szCs w:val="20"/>
        </w:rPr>
        <w:t>,</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r w:rsidR="00795248">
        <w:rPr>
          <w:rFonts w:ascii="Arial" w:hAnsi="Arial" w:cs="Arial"/>
          <w:b/>
          <w:sz w:val="20"/>
          <w:szCs w:val="20"/>
        </w:rPr>
        <w:t>42% of</w:t>
      </w:r>
      <w:r>
        <w:rPr>
          <w:rFonts w:ascii="Arial" w:hAnsi="Arial" w:cs="Arial"/>
          <w:b/>
          <w:sz w:val="20"/>
          <w:szCs w:val="20"/>
        </w:rPr>
        <w:t xml:space="preserve"> reserves</w:t>
      </w:r>
      <w:r w:rsidR="008D0FA2">
        <w:rPr>
          <w:rFonts w:ascii="Arial" w:hAnsi="Arial" w:cs="Arial"/>
          <w:b/>
          <w:sz w:val="20"/>
          <w:szCs w:val="20"/>
        </w:rPr>
        <w:t xml:space="preserve"> </w:t>
      </w:r>
      <w:r w:rsidR="008D0FA2" w:rsidRPr="008D0FA2">
        <w:rPr>
          <w:rFonts w:ascii="Arial" w:hAnsi="Arial" w:cs="Arial"/>
          <w:color w:val="1A1A1A"/>
          <w:sz w:val="20"/>
          <w:szCs w:val="20"/>
          <w:highlight w:val="yellow"/>
        </w:rPr>
        <w:t>exceed the estimated tolerance for the average species within the community</w:t>
      </w:r>
      <w:r w:rsidRPr="008D0FA2">
        <w:rPr>
          <w:rFonts w:ascii="Arial" w:hAnsi="Arial" w:cs="Arial"/>
          <w:b/>
          <w:sz w:val="20"/>
          <w:szCs w:val="20"/>
          <w:highlight w:val="yellow"/>
        </w:rPr>
        <w:t>.</w:t>
      </w:r>
      <w:r>
        <w:rPr>
          <w:rFonts w:ascii="Arial" w:hAnsi="Arial" w:cs="Arial"/>
          <w:b/>
          <w:sz w:val="20"/>
          <w:szCs w:val="20"/>
        </w:rPr>
        <w:t xml:space="preserve">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48A74B12" w14:textId="77777777" w:rsidR="006E55A4" w:rsidRDefault="006E55A4" w:rsidP="00D057D4">
      <w:pPr>
        <w:spacing w:line="480" w:lineRule="auto"/>
        <w:rPr>
          <w:rFonts w:ascii="Arial" w:hAnsi="Arial" w:cs="Arial"/>
          <w:b/>
          <w:sz w:val="20"/>
          <w:szCs w:val="20"/>
        </w:rPr>
      </w:pPr>
    </w:p>
    <w:p w14:paraId="7A3D0FC0" w14:textId="50649E7F" w:rsidR="006E55A4" w:rsidRDefault="006E55A4" w:rsidP="006E55A4">
      <w:pPr>
        <w:spacing w:line="480" w:lineRule="auto"/>
        <w:rPr>
          <w:rFonts w:ascii="Arial" w:hAnsi="Arial" w:cs="Arial"/>
          <w:b/>
          <w:sz w:val="20"/>
          <w:szCs w:val="20"/>
        </w:rPr>
      </w:pPr>
      <w:r w:rsidRPr="001F324E">
        <w:rPr>
          <w:rFonts w:ascii="Arial" w:hAnsi="Arial" w:cs="Arial"/>
          <w:b/>
          <w:color w:val="1A1A1A"/>
          <w:sz w:val="20"/>
          <w:szCs w:val="20"/>
        </w:rPr>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 xml:space="preserve">anthropogenic climate change. </w:t>
      </w:r>
      <w:r>
        <w:rPr>
          <w:rFonts w:ascii="Arial" w:hAnsi="Arial" w:cs="Arial"/>
          <w:b/>
          <w:sz w:val="20"/>
          <w:szCs w:val="20"/>
        </w:rPr>
        <w:t xml:space="preserve">Here we ask </w:t>
      </w:r>
      <w:r>
        <w:rPr>
          <w:rFonts w:ascii="Arial" w:hAnsi="Arial" w:cs="Arial"/>
          <w:b/>
          <w:color w:val="1A1A1A"/>
          <w:sz w:val="20"/>
          <w:szCs w:val="20"/>
        </w:rPr>
        <w:t>whether MPAs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We </w:t>
      </w:r>
      <w:r>
        <w:rPr>
          <w:rFonts w:ascii="Arial" w:hAnsi="Arial" w:cs="Arial"/>
          <w:b/>
          <w:sz w:val="20"/>
          <w:szCs w:val="20"/>
        </w:rPr>
        <w:t xml:space="preserve">show that </w:t>
      </w:r>
      <w:r>
        <w:rPr>
          <w:rFonts w:ascii="Arial" w:hAnsi="Arial" w:cs="Arial"/>
          <w:b/>
          <w:color w:val="1A1A1A"/>
          <w:sz w:val="20"/>
          <w:szCs w:val="20"/>
        </w:rPr>
        <w:t>the warming associated with continued business-as-usual (BAU) emissions (RCP8.5)</w:t>
      </w:r>
      <w:r w:rsidRPr="00FA419F">
        <w:rPr>
          <w:rFonts w:ascii="Arial" w:hAnsi="Arial" w:cs="Arial"/>
          <w:sz w:val="20"/>
          <w:szCs w:val="20"/>
        </w:rPr>
        <w:fldChar w:fldCharType="begin" w:fldLock="1"/>
      </w:r>
      <w:r>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losses throughout low-latitude and tropical MPAs</w:t>
      </w:r>
      <w:r w:rsidRPr="000F1386">
        <w:rPr>
          <w:rFonts w:ascii="Arial" w:hAnsi="Arial" w:cs="Arial"/>
          <w:sz w:val="20"/>
          <w:szCs w:val="20"/>
        </w:rPr>
        <w:fldChar w:fldCharType="begin" w:fldLock="1"/>
      </w:r>
      <w:r>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Pr="00D72A6D">
        <w:rPr>
          <w:rFonts w:ascii="Arial" w:hAnsi="Arial" w:cs="Arial"/>
          <w:b/>
          <w:sz w:val="20"/>
          <w:szCs w:val="20"/>
        </w:rPr>
        <w:t>an additional 2.8 °C by 2100. We determined the time of emergence (</w:t>
      </w:r>
      <w:r w:rsidRPr="00D72A6D">
        <w:rPr>
          <w:rFonts w:ascii="Arial" w:hAnsi="Arial" w:cs="Arial"/>
          <w:b/>
          <w:bCs/>
          <w:sz w:val="20"/>
          <w:szCs w:val="20"/>
        </w:rPr>
        <w:t>the year when sea surface temperature and oxygen concentration exceed their ranges of natural variability</w:t>
      </w:r>
      <w:r w:rsidRPr="00D72A6D">
        <w:rPr>
          <w:rFonts w:ascii="Arial" w:hAnsi="Arial" w:cs="Arial"/>
          <w:b/>
          <w:sz w:val="20"/>
          <w:szCs w:val="20"/>
        </w:rPr>
        <w:t>) for 309 no-take marine reserves. With continued BAU emissions, both factors “emerge” by mid-century in 42% of reserves</w:t>
      </w:r>
      <w:ins w:id="1" w:author="aeb1c13" w:date="2017-09-07T08:48:00Z">
        <w:r w:rsidR="00D72A6D" w:rsidRPr="00D72A6D">
          <w:rPr>
            <w:rFonts w:ascii="Arial" w:hAnsi="Arial" w:cs="Arial"/>
            <w:b/>
            <w:sz w:val="20"/>
            <w:szCs w:val="20"/>
          </w:rPr>
          <w:t xml:space="preserve">.  Moreover, </w:t>
        </w:r>
        <w:r w:rsidR="00D72A6D" w:rsidRPr="00D72A6D">
          <w:rPr>
            <w:rFonts w:ascii="Arial" w:eastAsia="Times New Roman" w:hAnsi="Arial" w:cs="Arial"/>
            <w:b/>
            <w:bCs/>
            <w:sz w:val="20"/>
            <w:szCs w:val="20"/>
            <w:rPrChange w:id="2" w:author="aeb1c13" w:date="2017-09-07T08:48:00Z">
              <w:rPr>
                <w:rFonts w:ascii="Arial" w:eastAsia="Times New Roman" w:hAnsi="Arial" w:cs="Arial"/>
                <w:b/>
                <w:bCs/>
              </w:rPr>
            </w:rPrChange>
          </w:rPr>
          <w:t>projected warming rates and the existing </w:t>
        </w:r>
        <w:r w:rsidR="00D72A6D" w:rsidRPr="00D72A6D">
          <w:rPr>
            <w:rFonts w:ascii="Arial" w:eastAsia="Times New Roman" w:hAnsi="Arial" w:cs="Arial"/>
            <w:b/>
            <w:bCs/>
            <w:color w:val="1A1A1A"/>
            <w:sz w:val="20"/>
            <w:szCs w:val="20"/>
            <w:rPrChange w:id="3" w:author="aeb1c13" w:date="2017-09-07T08:48:00Z">
              <w:rPr>
                <w:rFonts w:ascii="Arial" w:eastAsia="Times New Roman" w:hAnsi="Arial" w:cs="Arial"/>
                <w:b/>
                <w:bCs/>
                <w:color w:val="1A1A1A"/>
              </w:rPr>
            </w:rPrChange>
          </w:rPr>
          <w:t>“Community Thermal Safety Margin” </w:t>
        </w:r>
        <w:r w:rsidR="00D72A6D" w:rsidRPr="00D72A6D">
          <w:rPr>
            <w:rFonts w:ascii="Arial" w:eastAsia="Times New Roman" w:hAnsi="Arial" w:cs="Arial"/>
            <w:b/>
            <w:bCs/>
            <w:sz w:val="20"/>
            <w:szCs w:val="20"/>
            <w:rPrChange w:id="4" w:author="aeb1c13" w:date="2017-09-07T08:48:00Z">
              <w:rPr>
                <w:rFonts w:ascii="Arial" w:eastAsia="Times New Roman" w:hAnsi="Arial" w:cs="Arial"/>
                <w:b/>
                <w:bCs/>
              </w:rPr>
            </w:rPrChange>
          </w:rPr>
          <w:t xml:space="preserve">(the inherent buffer against warming based on the thermal sensitivity of constituent </w:t>
        </w:r>
        <w:r w:rsidR="00D72A6D" w:rsidRPr="00D72A6D">
          <w:rPr>
            <w:rFonts w:ascii="Arial" w:eastAsia="Times New Roman" w:hAnsi="Arial" w:cs="Arial"/>
            <w:b/>
            <w:bCs/>
            <w:sz w:val="20"/>
            <w:szCs w:val="20"/>
            <w:rPrChange w:id="5" w:author="aeb1c13" w:date="2017-09-07T08:48:00Z">
              <w:rPr>
                <w:rFonts w:ascii="Arial" w:eastAsia="Times New Roman" w:hAnsi="Arial" w:cs="Arial"/>
                <w:b/>
                <w:bCs/>
              </w:rPr>
            </w:rPrChange>
          </w:rPr>
          <w:lastRenderedPageBreak/>
          <w:t>species) both vary among ecoregions and with latitude</w:t>
        </w:r>
      </w:ins>
      <w:ins w:id="6" w:author="aeb1c13" w:date="2017-09-07T08:49:00Z">
        <w:r w:rsidR="00D72A6D">
          <w:rPr>
            <w:rFonts w:ascii="Arial" w:eastAsia="Times New Roman" w:hAnsi="Arial" w:cs="Arial"/>
            <w:b/>
            <w:bCs/>
            <w:sz w:val="20"/>
            <w:szCs w:val="20"/>
          </w:rPr>
          <w:t xml:space="preserve">. </w:t>
        </w:r>
      </w:ins>
      <w:ins w:id="7" w:author="aeb1c13" w:date="2017-09-07T08:48:00Z">
        <w:r w:rsidR="00D72A6D" w:rsidRPr="00D72A6D">
          <w:rPr>
            <w:rFonts w:ascii="Arial" w:eastAsia="Times New Roman" w:hAnsi="Arial" w:cs="Arial"/>
            <w:b/>
            <w:bCs/>
            <w:sz w:val="20"/>
            <w:szCs w:val="20"/>
            <w:rPrChange w:id="8" w:author="aeb1c13" w:date="2017-09-07T08:48:00Z">
              <w:rPr>
                <w:rFonts w:ascii="Arial" w:eastAsia="Times New Roman" w:hAnsi="Arial" w:cs="Arial"/>
                <w:b/>
                <w:bCs/>
              </w:rPr>
            </w:rPrChange>
          </w:rPr>
          <w:t xml:space="preserve"> </w:t>
        </w:r>
      </w:ins>
      <w:ins w:id="9" w:author="aeb1c13" w:date="2017-09-07T08:49:00Z">
        <w:r w:rsidR="00D72A6D">
          <w:rPr>
            <w:rFonts w:ascii="Arial" w:eastAsia="Times New Roman" w:hAnsi="Arial" w:cs="Arial"/>
            <w:b/>
            <w:bCs/>
            <w:sz w:val="20"/>
            <w:szCs w:val="20"/>
          </w:rPr>
          <w:t>T</w:t>
        </w:r>
      </w:ins>
      <w:ins w:id="10" w:author="aeb1c13" w:date="2017-09-07T08:48:00Z">
        <w:r w:rsidR="00D72A6D" w:rsidRPr="00D72A6D">
          <w:rPr>
            <w:rFonts w:ascii="Arial" w:eastAsia="Times New Roman" w:hAnsi="Arial" w:cs="Arial"/>
            <w:b/>
            <w:bCs/>
            <w:sz w:val="20"/>
            <w:szCs w:val="20"/>
            <w:rPrChange w:id="11" w:author="aeb1c13" w:date="2017-09-07T08:48:00Z">
              <w:rPr>
                <w:rFonts w:ascii="Arial" w:eastAsia="Times New Roman" w:hAnsi="Arial" w:cs="Arial"/>
                <w:b/>
                <w:bCs/>
              </w:rPr>
            </w:rPrChange>
          </w:rPr>
          <w:t>he CTSM will be exceeded by </w:t>
        </w:r>
        <w:r w:rsidR="00D72A6D" w:rsidRPr="00D72A6D">
          <w:rPr>
            <w:rFonts w:ascii="Arial" w:eastAsia="Times New Roman" w:hAnsi="Arial" w:cs="Arial"/>
            <w:b/>
            <w:bCs/>
            <w:color w:val="1A1A1A"/>
            <w:sz w:val="20"/>
            <w:szCs w:val="20"/>
            <w:rPrChange w:id="12" w:author="aeb1c13" w:date="2017-09-07T08:48:00Z">
              <w:rPr>
                <w:rFonts w:ascii="Arial" w:eastAsia="Times New Roman" w:hAnsi="Arial" w:cs="Arial"/>
                <w:b/>
                <w:bCs/>
                <w:color w:val="1A1A1A"/>
              </w:rPr>
            </w:rPrChange>
          </w:rPr>
          <w:t>2050 in the tropics and a century later for many higher latitude MPAs. </w:t>
        </w:r>
      </w:ins>
      <w:r w:rsidRPr="00D72A6D">
        <w:rPr>
          <w:rFonts w:ascii="Arial" w:hAnsi="Arial" w:cs="Arial"/>
          <w:b/>
          <w:rPrChange w:id="13" w:author="aeb1c13" w:date="2017-09-07T08:48:00Z">
            <w:rPr>
              <w:rFonts w:ascii="Arial" w:hAnsi="Arial" w:cs="Arial"/>
              <w:b/>
              <w:sz w:val="20"/>
              <w:szCs w:val="20"/>
            </w:rPr>
          </w:rPrChange>
        </w:rPr>
        <w:t xml:space="preserve"> </w:t>
      </w:r>
      <w:ins w:id="14" w:author="aeb1c13" w:date="2017-09-07T08:49:00Z">
        <w:r w:rsidR="00D72A6D">
          <w:rPr>
            <w:rFonts w:ascii="Arial" w:hAnsi="Arial" w:cs="Arial"/>
            <w:b/>
          </w:rPr>
          <w:t xml:space="preserve"> </w:t>
        </w:r>
        <w:commentRangeStart w:id="15"/>
        <w:r w:rsidR="00D72A6D">
          <w:rPr>
            <w:rFonts w:ascii="Arial" w:hAnsi="Arial" w:cs="Arial"/>
            <w:b/>
          </w:rPr>
          <w:t xml:space="preserve">Importantly, </w:t>
        </w:r>
        <w:commentRangeEnd w:id="15"/>
        <w:r w:rsidR="00D72A6D">
          <w:rPr>
            <w:rStyle w:val="CommentReference"/>
            <w:rFonts w:asciiTheme="minorHAnsi" w:hAnsiTheme="minorHAnsi" w:cstheme="minorBidi"/>
          </w:rPr>
          <w:commentReference w:id="15"/>
        </w:r>
        <w:r w:rsidR="00D72A6D">
          <w:rPr>
            <w:rFonts w:ascii="Arial" w:hAnsi="Arial" w:cs="Arial"/>
            <w:b/>
          </w:rPr>
          <w:t>w</w:t>
        </w:r>
      </w:ins>
      <w:del w:id="16" w:author="aeb1c13" w:date="2017-09-07T08:49:00Z">
        <w:r w:rsidRPr="00D72A6D" w:rsidDel="00D72A6D">
          <w:rPr>
            <w:rFonts w:ascii="Arial" w:hAnsi="Arial" w:cs="Arial"/>
            <w:color w:val="1A1A1A"/>
            <w:highlight w:val="yellow"/>
            <w:rPrChange w:id="17" w:author="aeb1c13" w:date="2017-09-07T08:48:00Z">
              <w:rPr>
                <w:rFonts w:ascii="Arial" w:hAnsi="Arial" w:cs="Arial"/>
                <w:color w:val="1A1A1A"/>
                <w:sz w:val="20"/>
                <w:szCs w:val="20"/>
                <w:highlight w:val="yellow"/>
              </w:rPr>
            </w:rPrChange>
          </w:rPr>
          <w:delText>e</w:delText>
        </w:r>
        <w:r w:rsidRPr="008D0FA2" w:rsidDel="00D72A6D">
          <w:rPr>
            <w:rFonts w:ascii="Arial" w:hAnsi="Arial" w:cs="Arial"/>
            <w:color w:val="1A1A1A"/>
            <w:sz w:val="20"/>
            <w:szCs w:val="20"/>
            <w:highlight w:val="yellow"/>
          </w:rPr>
          <w:delText>xceed the estimated tolerance for the average species within the community</w:delText>
        </w:r>
        <w:r w:rsidRPr="008D0FA2" w:rsidDel="00D72A6D">
          <w:rPr>
            <w:rFonts w:ascii="Arial" w:hAnsi="Arial" w:cs="Arial"/>
            <w:b/>
            <w:sz w:val="20"/>
            <w:szCs w:val="20"/>
            <w:highlight w:val="yellow"/>
          </w:rPr>
          <w:delText>.</w:delText>
        </w:r>
        <w:r w:rsidDel="00D72A6D">
          <w:rPr>
            <w:rFonts w:ascii="Arial" w:hAnsi="Arial" w:cs="Arial"/>
            <w:b/>
            <w:sz w:val="20"/>
            <w:szCs w:val="20"/>
          </w:rPr>
          <w:delText xml:space="preserve"> Moreover, w</w:delText>
        </w:r>
      </w:del>
      <w:r>
        <w:rPr>
          <w:rFonts w:ascii="Arial" w:hAnsi="Arial" w:cs="Arial"/>
          <w:b/>
          <w:sz w:val="20"/>
          <w:szCs w:val="20"/>
        </w:rPr>
        <w:t xml:space="preserve">e show the spatial distribution of emergence is stressor-specific. Hence, rearranging MPAs to minimize exposure to one factor could well increase exposure to another. Continued BAU emissions, therefore, will likely disrupt the species and ecosystems and offset the purported benefits of MPA protections.  </w:t>
      </w:r>
    </w:p>
    <w:p w14:paraId="7B17889A" w14:textId="77777777" w:rsidR="006E55A4" w:rsidRDefault="006E55A4" w:rsidP="00D057D4">
      <w:pPr>
        <w:spacing w:line="480" w:lineRule="auto"/>
        <w:rPr>
          <w:rFonts w:ascii="Arial" w:hAnsi="Arial" w:cs="Arial"/>
          <w:b/>
          <w:sz w:val="20"/>
          <w:szCs w:val="20"/>
        </w:rPr>
      </w:pPr>
    </w:p>
    <w:p w14:paraId="6C700AA4" w14:textId="29B09308" w:rsidR="007736D9" w:rsidRPr="00D057D4" w:rsidRDefault="007736D9" w:rsidP="00D057D4">
      <w:pPr>
        <w:spacing w:line="480" w:lineRule="auto"/>
        <w:ind w:firstLine="720"/>
        <w:rPr>
          <w:rFonts w:ascii="Arial" w:hAnsi="Arial" w:cs="Arial"/>
          <w:b/>
          <w:sz w:val="20"/>
          <w:szCs w:val="20"/>
        </w:rPr>
      </w:pPr>
      <w:moveFromRangeStart w:id="18" w:author="aeb1c13" w:date="2017-09-07T08:54:00Z" w:name="move366393792"/>
      <w:moveFrom w:id="19" w:author="aeb1c13" w:date="2017-09-07T08:54:00Z">
        <w:r w:rsidDel="00D72A6D">
          <w:rPr>
            <w:rFonts w:ascii="Arial" w:hAnsi="Arial" w:cs="Arial"/>
            <w:sz w:val="20"/>
            <w:szCs w:val="20"/>
          </w:rPr>
          <w:t>S</w:t>
        </w:r>
        <w:r w:rsidRPr="000F1386" w:rsidDel="00D72A6D">
          <w:rPr>
            <w:rFonts w:ascii="Arial" w:hAnsi="Arial" w:cs="Arial"/>
            <w:sz w:val="20"/>
            <w:szCs w:val="20"/>
          </w:rPr>
          <w:t xml:space="preserve">pecies dependent on </w:t>
        </w:r>
        <w:commentRangeStart w:id="20"/>
        <w:r w:rsidDel="00D72A6D">
          <w:rPr>
            <w:rFonts w:ascii="Arial" w:hAnsi="Arial" w:cs="Arial"/>
            <w:sz w:val="20"/>
            <w:szCs w:val="20"/>
          </w:rPr>
          <w:t xml:space="preserve">marine </w:t>
        </w:r>
        <w:r w:rsidRPr="000F1386" w:rsidDel="00D72A6D">
          <w:rPr>
            <w:rFonts w:ascii="Arial" w:hAnsi="Arial" w:cs="Arial"/>
            <w:sz w:val="20"/>
            <w:szCs w:val="20"/>
          </w:rPr>
          <w:t xml:space="preserve">reserves </w:t>
        </w:r>
        <w:commentRangeEnd w:id="20"/>
        <w:r w:rsidR="00D72A6D" w:rsidDel="00D72A6D">
          <w:rPr>
            <w:rStyle w:val="CommentReference"/>
            <w:rFonts w:asciiTheme="minorHAnsi" w:hAnsiTheme="minorHAnsi" w:cstheme="minorBidi"/>
          </w:rPr>
          <w:commentReference w:id="20"/>
        </w:r>
        <w:r w:rsidRPr="000F1386" w:rsidDel="00D72A6D">
          <w:rPr>
            <w:rFonts w:ascii="Arial" w:hAnsi="Arial" w:cs="Arial"/>
            <w:sz w:val="20"/>
            <w:szCs w:val="20"/>
          </w:rPr>
          <w:t xml:space="preserve">could be especially sensitive to </w:t>
        </w:r>
        <w:r w:rsidDel="00D72A6D">
          <w:rPr>
            <w:rFonts w:ascii="Arial" w:hAnsi="Arial" w:cs="Arial"/>
            <w:sz w:val="20"/>
            <w:szCs w:val="20"/>
          </w:rPr>
          <w:t>anthropogenic climate change</w:t>
        </w:r>
        <w:r w:rsidRPr="000F1386" w:rsidDel="00D72A6D">
          <w:rPr>
            <w:rFonts w:ascii="Arial" w:hAnsi="Arial" w:cs="Arial"/>
            <w:sz w:val="20"/>
            <w:szCs w:val="20"/>
          </w:rPr>
          <w:t xml:space="preserve"> </w:t>
        </w:r>
        <w:r w:rsidDel="00D72A6D">
          <w:rPr>
            <w:rFonts w:ascii="Arial" w:hAnsi="Arial" w:cs="Arial"/>
            <w:sz w:val="20"/>
            <w:szCs w:val="20"/>
          </w:rPr>
          <w:t>because of</w:t>
        </w:r>
        <w:r w:rsidRPr="000F1386" w:rsidDel="00D72A6D">
          <w:rPr>
            <w:rFonts w:ascii="Arial" w:hAnsi="Arial" w:cs="Arial"/>
            <w:sz w:val="20"/>
            <w:szCs w:val="20"/>
          </w:rPr>
          <w:t xml:space="preserve"> their typically small populations, restricted geographic range</w:t>
        </w:r>
        <w:r w:rsidDel="00D72A6D">
          <w:rPr>
            <w:rFonts w:ascii="Arial" w:hAnsi="Arial" w:cs="Arial"/>
            <w:sz w:val="20"/>
            <w:szCs w:val="20"/>
          </w:rPr>
          <w:t>s</w:t>
        </w:r>
        <w:r w:rsidRPr="000F1386" w:rsidDel="00D72A6D">
          <w:rPr>
            <w:rFonts w:ascii="Arial" w:hAnsi="Arial" w:cs="Arial"/>
            <w:sz w:val="20"/>
            <w:szCs w:val="20"/>
          </w:rPr>
          <w:t>, and low genetic diversit</w:t>
        </w:r>
        <w:r w:rsidDel="00D72A6D">
          <w:rPr>
            <w:rFonts w:ascii="Arial" w:hAnsi="Arial" w:cs="Arial"/>
            <w:sz w:val="20"/>
            <w:szCs w:val="20"/>
          </w:rPr>
          <w:t>ies</w:t>
        </w:r>
        <w:r w:rsidRPr="000F1386" w:rsidDel="00D72A6D">
          <w:rPr>
            <w:rFonts w:ascii="Arial" w:hAnsi="Arial" w:cs="Arial"/>
            <w:sz w:val="20"/>
            <w:szCs w:val="20"/>
          </w:rPr>
          <w:fldChar w:fldCharType="begin" w:fldLock="1"/>
        </w:r>
        <w:r w:rsidR="008D4AD5" w:rsidDel="00D72A6D">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sidDel="00D72A6D">
          <w:rPr>
            <w:rFonts w:ascii="Arial" w:hAnsi="Arial" w:cs="Arial"/>
            <w:sz w:val="20"/>
            <w:szCs w:val="20"/>
          </w:rPr>
          <w:fldChar w:fldCharType="separate"/>
        </w:r>
        <w:r w:rsidRPr="00D10C96" w:rsidDel="00D72A6D">
          <w:rPr>
            <w:rFonts w:ascii="Arial" w:hAnsi="Arial" w:cs="Arial"/>
            <w:noProof/>
            <w:sz w:val="20"/>
            <w:vertAlign w:val="superscript"/>
          </w:rPr>
          <w:t>5</w:t>
        </w:r>
        <w:r w:rsidRPr="000F1386" w:rsidDel="00D72A6D">
          <w:rPr>
            <w:rFonts w:ascii="Arial" w:hAnsi="Arial" w:cs="Arial"/>
            <w:sz w:val="20"/>
            <w:szCs w:val="20"/>
          </w:rPr>
          <w:fldChar w:fldCharType="end"/>
        </w:r>
        <w:r w:rsidRPr="000F1386" w:rsidDel="00D72A6D">
          <w:rPr>
            <w:rFonts w:ascii="Arial" w:hAnsi="Arial" w:cs="Arial"/>
            <w:sz w:val="20"/>
            <w:szCs w:val="20"/>
          </w:rPr>
          <w:t xml:space="preserve">. </w:t>
        </w:r>
      </w:moveFrom>
      <w:moveFromRangeEnd w:id="18"/>
      <w:del w:id="21" w:author="aeb1c13" w:date="2017-09-07T08:54:00Z">
        <w:r w:rsidDel="00D72A6D">
          <w:rPr>
            <w:rFonts w:ascii="Arial" w:hAnsi="Arial" w:cs="Arial"/>
            <w:sz w:val="20"/>
            <w:szCs w:val="20"/>
          </w:rPr>
          <w:delText>C</w:delText>
        </w:r>
        <w:r w:rsidRPr="000F1386" w:rsidDel="00D72A6D">
          <w:rPr>
            <w:rFonts w:ascii="Arial" w:hAnsi="Arial" w:cs="Arial"/>
            <w:sz w:val="20"/>
            <w:szCs w:val="20"/>
          </w:rPr>
          <w:delText>ase</w:delText>
        </w:r>
        <w:r w:rsidR="00BE4875" w:rsidDel="00D72A6D">
          <w:rPr>
            <w:rFonts w:ascii="Arial" w:hAnsi="Arial" w:cs="Arial"/>
            <w:sz w:val="20"/>
            <w:szCs w:val="20"/>
          </w:rPr>
          <w:delText xml:space="preserve"> </w:delText>
        </w:r>
        <w:r w:rsidRPr="000F1386" w:rsidDel="00D72A6D">
          <w:rPr>
            <w:rFonts w:ascii="Arial" w:hAnsi="Arial" w:cs="Arial"/>
            <w:sz w:val="20"/>
            <w:szCs w:val="20"/>
          </w:rPr>
          <w:delText>studies indicate</w:delText>
        </w:r>
        <w:r w:rsidDel="00D72A6D">
          <w:rPr>
            <w:rFonts w:ascii="Arial" w:hAnsi="Arial" w:cs="Arial"/>
            <w:sz w:val="20"/>
            <w:szCs w:val="20"/>
          </w:rPr>
          <w:delText xml:space="preserve"> that</w:delText>
        </w:r>
        <w:r w:rsidRPr="000F1386" w:rsidDel="00D72A6D">
          <w:rPr>
            <w:rFonts w:ascii="Arial" w:hAnsi="Arial" w:cs="Arial"/>
            <w:sz w:val="20"/>
            <w:szCs w:val="20"/>
          </w:rPr>
          <w:delText xml:space="preserve"> </w:delText>
        </w:r>
        <w:r w:rsidDel="00D72A6D">
          <w:rPr>
            <w:rFonts w:ascii="Arial" w:hAnsi="Arial" w:cs="Arial"/>
            <w:sz w:val="20"/>
            <w:szCs w:val="20"/>
          </w:rPr>
          <w:delText>g</w:delText>
        </w:r>
      </w:del>
      <w:ins w:id="22" w:author="aeb1c13" w:date="2017-09-07T08:54:00Z">
        <w:r w:rsidR="00D72A6D">
          <w:rPr>
            <w:rFonts w:ascii="Arial" w:hAnsi="Arial" w:cs="Arial"/>
            <w:sz w:val="20"/>
            <w:szCs w:val="20"/>
          </w:rPr>
          <w:t>G</w:t>
        </w:r>
      </w:ins>
      <w:r>
        <w:rPr>
          <w:rFonts w:ascii="Arial" w:hAnsi="Arial" w:cs="Arial"/>
          <w:sz w:val="20"/>
          <w:szCs w:val="20"/>
        </w:rPr>
        <w:t>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w:t>
      </w:r>
      <w:ins w:id="23" w:author="aeb1c13" w:date="2017-09-07T08:54:00Z">
        <w:r w:rsidR="00D72A6D">
          <w:rPr>
            <w:rFonts w:ascii="Arial" w:hAnsi="Arial" w:cs="Arial"/>
            <w:sz w:val="20"/>
            <w:szCs w:val="20"/>
          </w:rPr>
          <w:t xml:space="preserve">are </w:t>
        </w:r>
      </w:ins>
      <w:r w:rsidRPr="000F1386">
        <w:rPr>
          <w:rFonts w:ascii="Arial" w:hAnsi="Arial" w:cs="Arial"/>
          <w:sz w:val="20"/>
          <w:szCs w:val="20"/>
        </w:rPr>
        <w:t xml:space="preserve">already </w:t>
      </w:r>
      <w:del w:id="24" w:author="aeb1c13" w:date="2017-09-07T08:54:00Z">
        <w:r w:rsidDel="00D72A6D">
          <w:rPr>
            <w:rFonts w:ascii="Arial" w:hAnsi="Arial" w:cs="Arial"/>
            <w:sz w:val="20"/>
            <w:szCs w:val="20"/>
          </w:rPr>
          <w:delText xml:space="preserve">are </w:delText>
        </w:r>
      </w:del>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ins w:id="25" w:author="aeb1c13" w:date="2017-09-07T08:54:00Z">
        <w:r w:rsidR="00D72A6D">
          <w:rPr>
            <w:rFonts w:ascii="Arial" w:hAnsi="Arial" w:cs="Arial"/>
            <w:sz w:val="20"/>
            <w:szCs w:val="20"/>
          </w:rPr>
          <w:t xml:space="preserve"> </w:t>
        </w:r>
        <w:commentRangeStart w:id="26"/>
        <w:r w:rsidR="00D72A6D">
          <w:rPr>
            <w:rFonts w:ascii="Arial" w:hAnsi="Arial" w:cs="Arial"/>
            <w:sz w:val="20"/>
            <w:szCs w:val="20"/>
          </w:rPr>
          <w:t>In particular, s</w:t>
        </w:r>
      </w:ins>
      <w:moveToRangeStart w:id="27" w:author="aeb1c13" w:date="2017-09-07T08:54:00Z" w:name="move366393792"/>
      <w:moveTo w:id="28" w:author="aeb1c13" w:date="2017-09-07T08:54:00Z">
        <w:del w:id="29" w:author="aeb1c13" w:date="2017-09-07T08:54:00Z">
          <w:r w:rsidR="00D72A6D" w:rsidDel="00D72A6D">
            <w:rPr>
              <w:rFonts w:ascii="Arial" w:hAnsi="Arial" w:cs="Arial"/>
              <w:sz w:val="20"/>
              <w:szCs w:val="20"/>
            </w:rPr>
            <w:delText>S</w:delText>
          </w:r>
        </w:del>
        <w:r w:rsidR="00D72A6D" w:rsidRPr="000F1386">
          <w:rPr>
            <w:rFonts w:ascii="Arial" w:hAnsi="Arial" w:cs="Arial"/>
            <w:sz w:val="20"/>
            <w:szCs w:val="20"/>
          </w:rPr>
          <w:t xml:space="preserve">pecies dependent on </w:t>
        </w:r>
        <w:commentRangeStart w:id="30"/>
        <w:del w:id="31" w:author="aeb1c13" w:date="2017-09-07T08:54:00Z">
          <w:r w:rsidR="00D72A6D" w:rsidDel="00D72A6D">
            <w:rPr>
              <w:rFonts w:ascii="Arial" w:hAnsi="Arial" w:cs="Arial"/>
              <w:sz w:val="20"/>
              <w:szCs w:val="20"/>
            </w:rPr>
            <w:delText xml:space="preserve">marine </w:delText>
          </w:r>
          <w:r w:rsidR="00D72A6D" w:rsidRPr="000F1386" w:rsidDel="00D72A6D">
            <w:rPr>
              <w:rFonts w:ascii="Arial" w:hAnsi="Arial" w:cs="Arial"/>
              <w:sz w:val="20"/>
              <w:szCs w:val="20"/>
            </w:rPr>
            <w:delText>r</w:delText>
          </w:r>
        </w:del>
      </w:moveTo>
      <w:ins w:id="32" w:author="aeb1c13" w:date="2017-09-07T08:54:00Z">
        <w:r w:rsidR="00D72A6D">
          <w:rPr>
            <w:rFonts w:ascii="Arial" w:hAnsi="Arial" w:cs="Arial"/>
            <w:sz w:val="20"/>
            <w:szCs w:val="20"/>
          </w:rPr>
          <w:t>r</w:t>
        </w:r>
      </w:ins>
      <w:moveTo w:id="33" w:author="aeb1c13" w:date="2017-09-07T08:54:00Z">
        <w:r w:rsidR="00D72A6D" w:rsidRPr="000F1386">
          <w:rPr>
            <w:rFonts w:ascii="Arial" w:hAnsi="Arial" w:cs="Arial"/>
            <w:sz w:val="20"/>
            <w:szCs w:val="20"/>
          </w:rPr>
          <w:t xml:space="preserve">eserves </w:t>
        </w:r>
        <w:commentRangeEnd w:id="30"/>
        <w:r w:rsidR="00D72A6D">
          <w:rPr>
            <w:rStyle w:val="CommentReference"/>
            <w:rFonts w:asciiTheme="minorHAnsi" w:hAnsiTheme="minorHAnsi" w:cstheme="minorBidi"/>
          </w:rPr>
          <w:commentReference w:id="30"/>
        </w:r>
        <w:r w:rsidR="00D72A6D" w:rsidRPr="000F1386">
          <w:rPr>
            <w:rFonts w:ascii="Arial" w:hAnsi="Arial" w:cs="Arial"/>
            <w:sz w:val="20"/>
            <w:szCs w:val="20"/>
          </w:rPr>
          <w:t xml:space="preserve">could be especially sensitive to </w:t>
        </w:r>
        <w:r w:rsidR="00D72A6D">
          <w:rPr>
            <w:rFonts w:ascii="Arial" w:hAnsi="Arial" w:cs="Arial"/>
            <w:sz w:val="20"/>
            <w:szCs w:val="20"/>
          </w:rPr>
          <w:t>anthropogenic climate change</w:t>
        </w:r>
        <w:r w:rsidR="00D72A6D" w:rsidRPr="000F1386">
          <w:rPr>
            <w:rFonts w:ascii="Arial" w:hAnsi="Arial" w:cs="Arial"/>
            <w:sz w:val="20"/>
            <w:szCs w:val="20"/>
          </w:rPr>
          <w:t xml:space="preserve"> </w:t>
        </w:r>
        <w:del w:id="34" w:author="aeb1c13" w:date="2017-09-07T08:54:00Z">
          <w:r w:rsidR="00D72A6D" w:rsidDel="00CC2318">
            <w:rPr>
              <w:rFonts w:ascii="Arial" w:hAnsi="Arial" w:cs="Arial"/>
              <w:sz w:val="20"/>
              <w:szCs w:val="20"/>
            </w:rPr>
            <w:delText>because of</w:delText>
          </w:r>
          <w:r w:rsidR="00D72A6D" w:rsidRPr="000F1386" w:rsidDel="00CC2318">
            <w:rPr>
              <w:rFonts w:ascii="Arial" w:hAnsi="Arial" w:cs="Arial"/>
              <w:sz w:val="20"/>
              <w:szCs w:val="20"/>
            </w:rPr>
            <w:delText xml:space="preserve"> their</w:delText>
          </w:r>
        </w:del>
      </w:moveTo>
      <w:ins w:id="35" w:author="aeb1c13" w:date="2017-09-07T08:54:00Z">
        <w:r w:rsidR="00CC2318">
          <w:rPr>
            <w:rFonts w:ascii="Arial" w:hAnsi="Arial" w:cs="Arial"/>
            <w:sz w:val="20"/>
            <w:szCs w:val="20"/>
          </w:rPr>
          <w:t>if their</w:t>
        </w:r>
      </w:ins>
      <w:moveTo w:id="36" w:author="aeb1c13" w:date="2017-09-07T08:54:00Z">
        <w:r w:rsidR="00D72A6D" w:rsidRPr="000F1386">
          <w:rPr>
            <w:rFonts w:ascii="Arial" w:hAnsi="Arial" w:cs="Arial"/>
            <w:sz w:val="20"/>
            <w:szCs w:val="20"/>
          </w:rPr>
          <w:t xml:space="preserve"> </w:t>
        </w:r>
        <w:del w:id="37" w:author="aeb1c13" w:date="2017-09-07T08:55:00Z">
          <w:r w:rsidR="00D72A6D" w:rsidRPr="000F1386" w:rsidDel="00CC2318">
            <w:rPr>
              <w:rFonts w:ascii="Arial" w:hAnsi="Arial" w:cs="Arial"/>
              <w:sz w:val="20"/>
              <w:szCs w:val="20"/>
            </w:rPr>
            <w:delText>typically small</w:delText>
          </w:r>
        </w:del>
        <w:r w:rsidR="00D72A6D" w:rsidRPr="000F1386">
          <w:rPr>
            <w:rFonts w:ascii="Arial" w:hAnsi="Arial" w:cs="Arial"/>
            <w:sz w:val="20"/>
            <w:szCs w:val="20"/>
          </w:rPr>
          <w:t xml:space="preserve"> population</w:t>
        </w:r>
      </w:moveTo>
      <w:ins w:id="38" w:author="aeb1c13" w:date="2017-09-07T08:55:00Z">
        <w:r w:rsidR="00CC2318">
          <w:rPr>
            <w:rFonts w:ascii="Arial" w:hAnsi="Arial" w:cs="Arial"/>
            <w:sz w:val="20"/>
            <w:szCs w:val="20"/>
          </w:rPr>
          <w:t xml:space="preserve"> size and </w:t>
        </w:r>
      </w:ins>
      <w:moveTo w:id="39" w:author="aeb1c13" w:date="2017-09-07T08:54:00Z">
        <w:del w:id="40" w:author="aeb1c13" w:date="2017-09-07T08:55:00Z">
          <w:r w:rsidR="00D72A6D" w:rsidRPr="000F1386" w:rsidDel="00CC2318">
            <w:rPr>
              <w:rFonts w:ascii="Arial" w:hAnsi="Arial" w:cs="Arial"/>
              <w:sz w:val="20"/>
              <w:szCs w:val="20"/>
            </w:rPr>
            <w:delText xml:space="preserve">s, restricted </w:delText>
          </w:r>
        </w:del>
        <w:r w:rsidR="00D72A6D" w:rsidRPr="000F1386">
          <w:rPr>
            <w:rFonts w:ascii="Arial" w:hAnsi="Arial" w:cs="Arial"/>
            <w:sz w:val="20"/>
            <w:szCs w:val="20"/>
          </w:rPr>
          <w:t>geographic range</w:t>
        </w:r>
        <w:r w:rsidR="00D72A6D">
          <w:rPr>
            <w:rFonts w:ascii="Arial" w:hAnsi="Arial" w:cs="Arial"/>
            <w:sz w:val="20"/>
            <w:szCs w:val="20"/>
          </w:rPr>
          <w:t>s</w:t>
        </w:r>
      </w:moveTo>
      <w:ins w:id="41" w:author="aeb1c13" w:date="2017-09-07T08:55:00Z">
        <w:r w:rsidR="00CC2318">
          <w:rPr>
            <w:rFonts w:ascii="Arial" w:hAnsi="Arial" w:cs="Arial"/>
            <w:sz w:val="20"/>
            <w:szCs w:val="20"/>
          </w:rPr>
          <w:t xml:space="preserve"> are small</w:t>
        </w:r>
      </w:ins>
      <w:moveTo w:id="42" w:author="aeb1c13" w:date="2017-09-07T08:54:00Z">
        <w:r w:rsidR="00D72A6D" w:rsidRPr="000F1386">
          <w:rPr>
            <w:rFonts w:ascii="Arial" w:hAnsi="Arial" w:cs="Arial"/>
            <w:sz w:val="20"/>
            <w:szCs w:val="20"/>
          </w:rPr>
          <w:t>, and low genetic diversit</w:t>
        </w:r>
        <w:r w:rsidR="00D72A6D">
          <w:rPr>
            <w:rFonts w:ascii="Arial" w:hAnsi="Arial" w:cs="Arial"/>
            <w:sz w:val="20"/>
            <w:szCs w:val="20"/>
          </w:rPr>
          <w:t>ies</w:t>
        </w:r>
        <w:r w:rsidR="00D72A6D" w:rsidRPr="000F1386">
          <w:rPr>
            <w:rFonts w:ascii="Arial" w:hAnsi="Arial" w:cs="Arial"/>
            <w:sz w:val="20"/>
            <w:szCs w:val="20"/>
          </w:rPr>
          <w:fldChar w:fldCharType="begin" w:fldLock="1"/>
        </w:r>
        <w:r w:rsidR="00D72A6D">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D72A6D" w:rsidRPr="000F1386">
          <w:rPr>
            <w:rFonts w:ascii="Arial" w:hAnsi="Arial" w:cs="Arial"/>
            <w:sz w:val="20"/>
            <w:szCs w:val="20"/>
          </w:rPr>
          <w:fldChar w:fldCharType="separate"/>
        </w:r>
        <w:r w:rsidR="00D72A6D" w:rsidRPr="00D10C96">
          <w:rPr>
            <w:rFonts w:ascii="Arial" w:hAnsi="Arial" w:cs="Arial"/>
            <w:noProof/>
            <w:sz w:val="20"/>
            <w:vertAlign w:val="superscript"/>
          </w:rPr>
          <w:t>5</w:t>
        </w:r>
        <w:r w:rsidR="00D72A6D" w:rsidRPr="000F1386">
          <w:rPr>
            <w:rFonts w:ascii="Arial" w:hAnsi="Arial" w:cs="Arial"/>
            <w:sz w:val="20"/>
            <w:szCs w:val="20"/>
          </w:rPr>
          <w:fldChar w:fldCharType="end"/>
        </w:r>
        <w:r w:rsidR="00D72A6D" w:rsidRPr="000F1386">
          <w:rPr>
            <w:rFonts w:ascii="Arial" w:hAnsi="Arial" w:cs="Arial"/>
            <w:sz w:val="20"/>
            <w:szCs w:val="20"/>
          </w:rPr>
          <w:t xml:space="preserve">. </w:t>
        </w:r>
      </w:moveTo>
      <w:moveToRangeEnd w:id="27"/>
      <w:commentRangeEnd w:id="26"/>
      <w:r w:rsidR="00CC2318">
        <w:rPr>
          <w:rStyle w:val="CommentReference"/>
          <w:rFonts w:asciiTheme="minorHAnsi" w:hAnsiTheme="minorHAnsi" w:cstheme="minorBidi"/>
        </w:rPr>
        <w:commentReference w:id="26"/>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w:t>
      </w:r>
      <w:commentRangeStart w:id="43"/>
      <w:r>
        <w:rPr>
          <w:rFonts w:ascii="Arial" w:hAnsi="Arial" w:cs="Arial"/>
          <w:color w:val="1A1A1A"/>
          <w:sz w:val="20"/>
          <w:szCs w:val="20"/>
        </w:rPr>
        <w:t>change</w:t>
      </w:r>
      <w:commentRangeEnd w:id="43"/>
      <w:r w:rsidR="00FC37A0">
        <w:rPr>
          <w:rStyle w:val="CommentReference"/>
          <w:rFonts w:asciiTheme="minorHAnsi" w:hAnsiTheme="minorHAnsi" w:cstheme="minorBidi"/>
        </w:rPr>
        <w:commentReference w:id="43"/>
      </w:r>
      <w:r>
        <w:rPr>
          <w:rFonts w:ascii="Arial" w:hAnsi="Arial" w:cs="Arial"/>
          <w:color w:val="1A1A1A"/>
          <w:sz w:val="20"/>
          <w:szCs w:val="20"/>
        </w:rPr>
        <w:t xml:space="preserve">. </w:t>
      </w:r>
    </w:p>
    <w:p w14:paraId="5413C429" w14:textId="2EC665DE" w:rsidR="00CC2318" w:rsidRPr="00286D05" w:rsidRDefault="00CC2318" w:rsidP="00CC2318">
      <w:pPr>
        <w:widowControl w:val="0"/>
        <w:autoSpaceDE w:val="0"/>
        <w:autoSpaceDN w:val="0"/>
        <w:adjustRightInd w:val="0"/>
        <w:spacing w:line="480" w:lineRule="auto"/>
        <w:ind w:firstLine="720"/>
        <w:rPr>
          <w:rFonts w:ascii="Arial" w:hAnsi="Arial" w:cs="Arial"/>
          <w:sz w:val="20"/>
          <w:szCs w:val="20"/>
        </w:rPr>
      </w:pPr>
      <w:ins w:id="44" w:author="aeb1c13" w:date="2017-09-07T09:03:00Z">
        <w:r>
          <w:rPr>
            <w:rFonts w:ascii="Arial" w:hAnsi="Arial" w:cs="Arial"/>
            <w:sz w:val="20"/>
            <w:szCs w:val="20"/>
          </w:rPr>
          <w:t>Indeed, t</w:t>
        </w:r>
      </w:ins>
      <w:moveToRangeStart w:id="45" w:author="aeb1c13" w:date="2017-09-07T09:03:00Z" w:name="move366394325"/>
      <w:commentRangeStart w:id="46"/>
      <w:moveTo w:id="47" w:author="aeb1c13" w:date="2017-09-07T09:03:00Z">
        <w:del w:id="48" w:author="aeb1c13" w:date="2017-09-07T09:03:00Z">
          <w:r w:rsidDel="00CC2318">
            <w:rPr>
              <w:rFonts w:ascii="Arial" w:hAnsi="Arial" w:cs="Arial"/>
              <w:sz w:val="20"/>
              <w:szCs w:val="20"/>
            </w:rPr>
            <w:delText>T</w:delText>
          </w:r>
        </w:del>
        <w:r>
          <w:rPr>
            <w:rFonts w:ascii="Arial" w:hAnsi="Arial" w:cs="Arial"/>
            <w:sz w:val="20"/>
            <w:szCs w:val="20"/>
          </w:rPr>
          <w:t>he</w:t>
        </w:r>
        <w:commentRangeEnd w:id="46"/>
        <w:r>
          <w:rPr>
            <w:rStyle w:val="CommentReference"/>
            <w:rFonts w:asciiTheme="minorHAnsi" w:hAnsiTheme="minorHAnsi" w:cstheme="minorBidi"/>
          </w:rPr>
          <w:commentReference w:id="46"/>
        </w:r>
        <w:r>
          <w:rPr>
            <w:rFonts w:ascii="Arial" w:hAnsi="Arial" w:cs="Arial"/>
            <w:sz w:val="20"/>
            <w:szCs w:val="20"/>
          </w:rPr>
          <w:t xml:space="preserve"> effects of ocean warming on marine species and ecosystems, which are already well-documented</w:t>
        </w:r>
        <w:r>
          <w:rPr>
            <w:rFonts w:ascii="Arial" w:hAnsi="Arial" w:cs="Arial"/>
            <w:sz w:val="20"/>
            <w:szCs w:val="20"/>
          </w:rPr>
          <w:fldChar w:fldCharType="begin" w:fldLock="1"/>
        </w:r>
        <w:r>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Pr>
            <w:rFonts w:ascii="Arial" w:hAnsi="Arial" w:cs="Arial"/>
            <w:sz w:val="20"/>
            <w:szCs w:val="20"/>
          </w:rPr>
          <w:fldChar w:fldCharType="separate"/>
        </w:r>
        <w:r w:rsidRPr="00E93EFB">
          <w:rPr>
            <w:rFonts w:ascii="Arial" w:hAnsi="Arial" w:cs="Arial"/>
            <w:noProof/>
            <w:sz w:val="20"/>
            <w:szCs w:val="20"/>
            <w:vertAlign w:val="superscript"/>
          </w:rPr>
          <w:t>14</w:t>
        </w:r>
        <w:r>
          <w:rPr>
            <w:rFonts w:ascii="Arial" w:hAnsi="Arial" w:cs="Arial"/>
            <w:sz w:val="20"/>
            <w:szCs w:val="20"/>
          </w:rPr>
          <w:fldChar w:fldCharType="end"/>
        </w:r>
        <w:r>
          <w:rPr>
            <w:rFonts w:ascii="Arial" w:hAnsi="Arial" w:cs="Arial"/>
            <w:sz w:val="20"/>
            <w:szCs w:val="20"/>
          </w:rPr>
          <w:t xml:space="preserve">, would likely increase if the rates of warming under RCP 8.5 are realized. </w:t>
        </w:r>
        <w:r w:rsidRPr="000F1386">
          <w:rPr>
            <w:rFonts w:ascii="Arial" w:hAnsi="Arial" w:cs="Arial"/>
            <w:sz w:val="20"/>
            <w:szCs w:val="20"/>
          </w:rPr>
          <w:t xml:space="preserve">Several recent studies have combined projected warming, species-specific thermal tolerances, and </w:t>
        </w:r>
        <w:r>
          <w:rPr>
            <w:rFonts w:ascii="Arial" w:hAnsi="Arial" w:cs="Arial"/>
            <w:sz w:val="20"/>
            <w:szCs w:val="20"/>
          </w:rPr>
          <w:t xml:space="preserve">patterns of </w:t>
        </w:r>
        <w:r w:rsidRPr="000F1386">
          <w:rPr>
            <w:rFonts w:ascii="Arial" w:hAnsi="Arial" w:cs="Arial"/>
            <w:sz w:val="20"/>
            <w:szCs w:val="20"/>
          </w:rPr>
          <w:t>species</w:t>
        </w:r>
        <w:r>
          <w:rPr>
            <w:rFonts w:ascii="Arial" w:hAnsi="Arial" w:cs="Arial"/>
            <w:sz w:val="20"/>
            <w:szCs w:val="20"/>
          </w:rPr>
          <w:t xml:space="preserve"> </w:t>
        </w:r>
        <w:r w:rsidRPr="000F1386">
          <w:rPr>
            <w:rFonts w:ascii="Arial" w:hAnsi="Arial" w:cs="Arial"/>
            <w:sz w:val="20"/>
            <w:szCs w:val="20"/>
          </w:rPr>
          <w:t xml:space="preserve">distribution to predict changes in </w:t>
        </w:r>
        <w:r>
          <w:rPr>
            <w:rFonts w:ascii="Arial" w:hAnsi="Arial" w:cs="Arial"/>
            <w:sz w:val="20"/>
            <w:szCs w:val="20"/>
          </w:rPr>
          <w:t xml:space="preserve">species richness and </w:t>
        </w:r>
        <w:r w:rsidRPr="000F1386">
          <w:rPr>
            <w:rFonts w:ascii="Arial" w:hAnsi="Arial" w:cs="Arial"/>
            <w:sz w:val="20"/>
            <w:szCs w:val="20"/>
          </w:rPr>
          <w:t xml:space="preserve">composition </w:t>
        </w:r>
        <w:r>
          <w:rPr>
            <w:rFonts w:ascii="Arial" w:hAnsi="Arial" w:cs="Arial"/>
            <w:sz w:val="20"/>
            <w:szCs w:val="20"/>
          </w:rPr>
          <w:t>in response to ocean warming</w:t>
        </w:r>
        <w:r w:rsidRPr="000F1386">
          <w:rPr>
            <w:rFonts w:ascii="Arial" w:hAnsi="Arial" w:cs="Arial"/>
            <w:sz w:val="20"/>
            <w:szCs w:val="20"/>
          </w:rPr>
          <w:t>. For example, Stuart-Smith et al.</w:t>
        </w:r>
        <w:r w:rsidRPr="000F1386">
          <w:rPr>
            <w:rFonts w:ascii="Arial" w:hAnsi="Arial" w:cs="Arial"/>
            <w:sz w:val="20"/>
            <w:szCs w:val="20"/>
          </w:rPr>
          <w:fldChar w:fldCharType="begin" w:fldLock="1"/>
        </w:r>
        <w:r>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Pr="00011E93">
          <w:rPr>
            <w:rFonts w:ascii="Arial" w:hAnsi="Arial" w:cs="Arial"/>
            <w:noProof/>
            <w:sz w:val="20"/>
            <w:vertAlign w:val="superscript"/>
          </w:rPr>
          <w:t>3</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predicted</w:t>
        </w:r>
        <w:r w:rsidRPr="000F1386">
          <w:rPr>
            <w:rFonts w:ascii="Arial" w:hAnsi="Arial" w:cs="Arial"/>
            <w:sz w:val="20"/>
            <w:szCs w:val="20"/>
          </w:rPr>
          <w:t xml:space="preserve"> that </w:t>
        </w:r>
        <w:r>
          <w:rPr>
            <w:rFonts w:ascii="Arial" w:hAnsi="Arial" w:cs="Arial"/>
            <w:sz w:val="20"/>
            <w:szCs w:val="20"/>
          </w:rPr>
          <w:t>nearly 100% of extant</w:t>
        </w:r>
        <w:r w:rsidRPr="000F1386">
          <w:rPr>
            <w:rFonts w:ascii="Arial" w:hAnsi="Arial" w:cs="Arial"/>
            <w:sz w:val="20"/>
            <w:szCs w:val="20"/>
          </w:rPr>
          <w:t xml:space="preserve"> species </w:t>
        </w:r>
        <w:r>
          <w:rPr>
            <w:rFonts w:ascii="Arial" w:hAnsi="Arial" w:cs="Arial"/>
            <w:sz w:val="20"/>
            <w:szCs w:val="20"/>
          </w:rPr>
          <w:t>will</w:t>
        </w:r>
        <w:r w:rsidRPr="000F1386">
          <w:rPr>
            <w:rFonts w:ascii="Arial" w:hAnsi="Arial" w:cs="Arial"/>
            <w:sz w:val="20"/>
            <w:szCs w:val="20"/>
          </w:rPr>
          <w:t xml:space="preserve"> be excluded from </w:t>
        </w:r>
        <w:r>
          <w:rPr>
            <w:rFonts w:ascii="Arial" w:hAnsi="Arial" w:cs="Arial"/>
            <w:sz w:val="20"/>
            <w:szCs w:val="20"/>
          </w:rPr>
          <w:t xml:space="preserve">many </w:t>
        </w:r>
        <w:r w:rsidRPr="000F1386">
          <w:rPr>
            <w:rFonts w:ascii="Arial" w:hAnsi="Arial" w:cs="Arial"/>
            <w:sz w:val="20"/>
            <w:szCs w:val="20"/>
          </w:rPr>
          <w:t xml:space="preserve">tropical </w:t>
        </w:r>
        <w:r>
          <w:rPr>
            <w:rFonts w:ascii="Arial" w:hAnsi="Arial" w:cs="Arial"/>
            <w:sz w:val="20"/>
            <w:szCs w:val="20"/>
          </w:rPr>
          <w:t>reef communities</w:t>
        </w:r>
        <w:r w:rsidRPr="000F1386">
          <w:rPr>
            <w:rFonts w:ascii="Arial" w:hAnsi="Arial" w:cs="Arial"/>
            <w:sz w:val="20"/>
            <w:szCs w:val="20"/>
          </w:rPr>
          <w:t xml:space="preserve"> by 2</w:t>
        </w:r>
        <w:r>
          <w:rPr>
            <w:rFonts w:ascii="Arial" w:hAnsi="Arial" w:cs="Arial"/>
            <w:sz w:val="20"/>
            <w:szCs w:val="20"/>
          </w:rPr>
          <w:t xml:space="preserve">115 under </w:t>
        </w:r>
        <w:r w:rsidRPr="000F1386">
          <w:rPr>
            <w:rFonts w:ascii="Arial" w:hAnsi="Arial" w:cs="Arial"/>
            <w:sz w:val="20"/>
            <w:szCs w:val="20"/>
          </w:rPr>
          <w:t>RCP 8.5</w:t>
        </w:r>
        <w:r>
          <w:rPr>
            <w:rFonts w:ascii="Arial" w:hAnsi="Arial" w:cs="Arial"/>
            <w:sz w:val="20"/>
            <w:szCs w:val="20"/>
          </w:rPr>
          <w:t>. Likew</w:t>
        </w:r>
        <w:r w:rsidRPr="000F1386">
          <w:rPr>
            <w:rFonts w:ascii="Arial" w:hAnsi="Arial" w:cs="Arial"/>
            <w:sz w:val="20"/>
            <w:szCs w:val="20"/>
          </w:rPr>
          <w:t xml:space="preserve">ise, </w:t>
        </w:r>
        <w:proofErr w:type="spellStart"/>
        <w:r w:rsidRPr="000F1386">
          <w:rPr>
            <w:rFonts w:ascii="Arial" w:hAnsi="Arial" w:cs="Arial"/>
            <w:sz w:val="20"/>
            <w:szCs w:val="20"/>
          </w:rPr>
          <w:t>Molinos</w:t>
        </w:r>
        <w:proofErr w:type="spellEnd"/>
        <w:r w:rsidRPr="000F1386">
          <w:rPr>
            <w:rFonts w:ascii="Arial" w:hAnsi="Arial" w:cs="Arial"/>
            <w:sz w:val="20"/>
            <w:szCs w:val="20"/>
          </w:rPr>
          <w:t xml:space="preserve"> et al.</w:t>
        </w:r>
        <w:r w:rsidRPr="000F1386">
          <w:rPr>
            <w:rFonts w:ascii="Arial" w:hAnsi="Arial" w:cs="Arial"/>
            <w:sz w:val="20"/>
            <w:szCs w:val="20"/>
          </w:rPr>
          <w:fldChar w:fldCharType="begin" w:fldLock="1"/>
        </w:r>
        <w:r>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Pr="00011E93">
          <w:rPr>
            <w:rFonts w:ascii="Arial" w:hAnsi="Arial" w:cs="Arial"/>
            <w:noProof/>
            <w:sz w:val="20"/>
            <w:vertAlign w:val="superscript"/>
          </w:rPr>
          <w:t>4</w:t>
        </w:r>
        <w:r w:rsidRPr="000F1386">
          <w:rPr>
            <w:rFonts w:ascii="Arial" w:hAnsi="Arial" w:cs="Arial"/>
            <w:sz w:val="20"/>
            <w:szCs w:val="20"/>
          </w:rPr>
          <w:fldChar w:fldCharType="end"/>
        </w:r>
        <w:r w:rsidRPr="000F1386">
          <w:rPr>
            <w:rFonts w:ascii="Arial" w:hAnsi="Arial" w:cs="Arial"/>
            <w:sz w:val="20"/>
            <w:szCs w:val="20"/>
          </w:rPr>
          <w:t xml:space="preserve"> predicted </w:t>
        </w:r>
        <w:r>
          <w:rPr>
            <w:rFonts w:ascii="Arial" w:hAnsi="Arial" w:cs="Arial"/>
            <w:sz w:val="20"/>
            <w:szCs w:val="20"/>
          </w:rPr>
          <w:t>drastic</w:t>
        </w:r>
        <w:r w:rsidRPr="000F1386">
          <w:rPr>
            <w:rFonts w:ascii="Arial" w:hAnsi="Arial" w:cs="Arial"/>
            <w:sz w:val="20"/>
            <w:szCs w:val="20"/>
          </w:rPr>
          <w:t xml:space="preserve"> declines in the </w:t>
        </w:r>
        <w:r>
          <w:rPr>
            <w:rFonts w:ascii="Arial" w:hAnsi="Arial" w:cs="Arial"/>
            <w:sz w:val="20"/>
            <w:szCs w:val="20"/>
          </w:rPr>
          <w:t>regional species pools</w:t>
        </w:r>
        <w:r w:rsidRPr="000F1386">
          <w:rPr>
            <w:rFonts w:ascii="Arial" w:hAnsi="Arial" w:cs="Arial"/>
            <w:sz w:val="20"/>
            <w:szCs w:val="20"/>
          </w:rPr>
          <w:t xml:space="preserve"> of tropical marine communities and substantial increase</w:t>
        </w:r>
        <w:r>
          <w:rPr>
            <w:rFonts w:ascii="Arial" w:hAnsi="Arial" w:cs="Arial"/>
            <w:sz w:val="20"/>
            <w:szCs w:val="20"/>
          </w:rPr>
          <w:t>s</w:t>
        </w:r>
        <w:r w:rsidRPr="000F1386">
          <w:rPr>
            <w:rFonts w:ascii="Arial" w:hAnsi="Arial" w:cs="Arial"/>
            <w:sz w:val="20"/>
            <w:szCs w:val="20"/>
          </w:rPr>
          <w:t xml:space="preserve"> in temperate </w:t>
        </w:r>
        <w:r>
          <w:rPr>
            <w:rFonts w:ascii="Arial" w:hAnsi="Arial" w:cs="Arial"/>
            <w:sz w:val="20"/>
            <w:szCs w:val="20"/>
          </w:rPr>
          <w:t>communities,</w:t>
        </w:r>
        <w:r w:rsidRPr="000F1386">
          <w:rPr>
            <w:rFonts w:ascii="Arial" w:hAnsi="Arial" w:cs="Arial"/>
            <w:sz w:val="20"/>
            <w:szCs w:val="20"/>
          </w:rPr>
          <w:t xml:space="preserve"> accompan</w:t>
        </w:r>
        <w:r>
          <w:rPr>
            <w:rFonts w:ascii="Arial" w:hAnsi="Arial" w:cs="Arial"/>
            <w:sz w:val="20"/>
            <w:szCs w:val="20"/>
          </w:rPr>
          <w:t>ied</w:t>
        </w:r>
        <w:r w:rsidRPr="000F1386">
          <w:rPr>
            <w:rFonts w:ascii="Arial" w:hAnsi="Arial" w:cs="Arial"/>
            <w:sz w:val="20"/>
            <w:szCs w:val="20"/>
          </w:rPr>
          <w:t xml:space="preserve"> </w:t>
        </w:r>
        <w:r>
          <w:rPr>
            <w:rFonts w:ascii="Arial" w:hAnsi="Arial" w:cs="Arial"/>
            <w:sz w:val="20"/>
            <w:szCs w:val="20"/>
          </w:rPr>
          <w:t xml:space="preserve">by </w:t>
        </w:r>
        <w:r w:rsidRPr="000F1386">
          <w:rPr>
            <w:rFonts w:ascii="Arial" w:hAnsi="Arial" w:cs="Arial"/>
            <w:sz w:val="20"/>
            <w:szCs w:val="20"/>
          </w:rPr>
          <w:t xml:space="preserve">changes in </w:t>
        </w:r>
        <w:r>
          <w:rPr>
            <w:rFonts w:ascii="Arial" w:hAnsi="Arial" w:cs="Arial"/>
            <w:sz w:val="20"/>
            <w:szCs w:val="20"/>
          </w:rPr>
          <w:t xml:space="preserve">species </w:t>
        </w:r>
        <w:r w:rsidRPr="000F1386">
          <w:rPr>
            <w:rFonts w:ascii="Arial" w:hAnsi="Arial" w:cs="Arial"/>
            <w:sz w:val="20"/>
            <w:szCs w:val="20"/>
          </w:rPr>
          <w:t xml:space="preserve">composition. </w:t>
        </w:r>
        <w:r>
          <w:rPr>
            <w:rFonts w:ascii="Arial" w:hAnsi="Arial" w:cs="Arial"/>
            <w:sz w:val="20"/>
            <w:szCs w:val="20"/>
          </w:rPr>
          <w:t>These responses are driven by populations</w:t>
        </w:r>
        <w:r w:rsidRPr="000F1386">
          <w:rPr>
            <w:rFonts w:ascii="Arial" w:hAnsi="Arial" w:cs="Arial"/>
            <w:sz w:val="20"/>
            <w:szCs w:val="20"/>
          </w:rPr>
          <w:t xml:space="preserve"> track</w:t>
        </w:r>
        <w:r>
          <w:rPr>
            <w:rFonts w:ascii="Arial" w:hAnsi="Arial" w:cs="Arial"/>
            <w:sz w:val="20"/>
            <w:szCs w:val="20"/>
          </w:rPr>
          <w:t>ing</w:t>
        </w:r>
        <w:r w:rsidRPr="000F1386">
          <w:rPr>
            <w:rFonts w:ascii="Arial" w:hAnsi="Arial" w:cs="Arial"/>
            <w:sz w:val="20"/>
            <w:szCs w:val="20"/>
          </w:rPr>
          <w:t xml:space="preserve"> the geographic movement of their thermal niche</w:t>
        </w:r>
        <w:r>
          <w:rPr>
            <w:rFonts w:ascii="Arial" w:hAnsi="Arial" w:cs="Arial"/>
            <w:sz w:val="20"/>
            <w:szCs w:val="20"/>
          </w:rPr>
          <w:t>s</w:t>
        </w:r>
        <w:r w:rsidRPr="000F1386">
          <w:rPr>
            <w:rFonts w:ascii="Arial" w:hAnsi="Arial" w:cs="Arial"/>
            <w:sz w:val="20"/>
            <w:szCs w:val="20"/>
          </w:rPr>
          <w:t xml:space="preserve"> </w:t>
        </w:r>
        <w:r>
          <w:rPr>
            <w:rFonts w:ascii="Arial" w:hAnsi="Arial" w:cs="Arial"/>
            <w:sz w:val="20"/>
            <w:szCs w:val="20"/>
          </w:rPr>
          <w:t xml:space="preserve">and </w:t>
        </w:r>
        <w:r w:rsidRPr="000F1386">
          <w:rPr>
            <w:rFonts w:ascii="Arial" w:hAnsi="Arial" w:cs="Arial"/>
            <w:sz w:val="20"/>
            <w:szCs w:val="20"/>
          </w:rPr>
          <w:t>shifting their ranges</w:t>
        </w:r>
        <w:r>
          <w:rPr>
            <w:rFonts w:ascii="Arial" w:hAnsi="Arial" w:cs="Arial"/>
            <w:sz w:val="20"/>
            <w:szCs w:val="20"/>
          </w:rPr>
          <w:t>, generally to higher latitudes</w:t>
        </w:r>
        <w:r w:rsidRPr="000F1386">
          <w:rPr>
            <w:rFonts w:ascii="Arial" w:hAnsi="Arial" w:cs="Arial"/>
            <w:sz w:val="20"/>
            <w:szCs w:val="20"/>
          </w:rPr>
          <w:t xml:space="preserve">. </w:t>
        </w:r>
        <w:r>
          <w:rPr>
            <w:rFonts w:ascii="Arial" w:hAnsi="Arial" w:cs="Arial"/>
            <w:sz w:val="20"/>
            <w:szCs w:val="20"/>
          </w:rPr>
          <w:t xml:space="preserve">In mid- to high-latitude ecosystems, shifts in species composition will likely lead to changes in species interactions and food-web dynamics, </w:t>
        </w:r>
        <w:r w:rsidRPr="000F1386">
          <w:rPr>
            <w:rFonts w:ascii="Arial" w:hAnsi="Arial" w:cs="Arial"/>
            <w:sz w:val="20"/>
            <w:szCs w:val="20"/>
          </w:rPr>
          <w:t>loss</w:t>
        </w:r>
        <w:r>
          <w:rPr>
            <w:rFonts w:ascii="Arial" w:hAnsi="Arial" w:cs="Arial"/>
            <w:sz w:val="20"/>
            <w:szCs w:val="20"/>
          </w:rPr>
          <w:t>es</w:t>
        </w:r>
        <w:r w:rsidRPr="000F1386">
          <w:rPr>
            <w:rFonts w:ascii="Arial" w:hAnsi="Arial" w:cs="Arial"/>
            <w:sz w:val="20"/>
            <w:szCs w:val="20"/>
          </w:rPr>
          <w:t xml:space="preserve"> of foundation species </w:t>
        </w:r>
        <w:r>
          <w:rPr>
            <w:rFonts w:ascii="Arial" w:hAnsi="Arial" w:cs="Arial"/>
            <w:sz w:val="20"/>
            <w:szCs w:val="20"/>
          </w:rPr>
          <w:t>such as kelps</w:t>
        </w:r>
        <w:r w:rsidRPr="000F1386">
          <w:rPr>
            <w:rFonts w:ascii="Arial" w:hAnsi="Arial" w:cs="Arial"/>
            <w:sz w:val="20"/>
            <w:szCs w:val="20"/>
          </w:rPr>
          <w:t xml:space="preserve">, </w:t>
        </w:r>
        <w:r>
          <w:rPr>
            <w:rFonts w:ascii="Arial" w:hAnsi="Arial" w:cs="Arial"/>
            <w:sz w:val="20"/>
            <w:szCs w:val="20"/>
          </w:rPr>
          <w:t>and</w:t>
        </w:r>
        <w:r w:rsidRPr="000F1386">
          <w:rPr>
            <w:rFonts w:ascii="Arial" w:hAnsi="Arial" w:cs="Arial"/>
            <w:sz w:val="20"/>
            <w:szCs w:val="20"/>
          </w:rPr>
          <w:t xml:space="preserve"> </w:t>
        </w:r>
        <w:r w:rsidRPr="000F1386">
          <w:rPr>
            <w:rFonts w:ascii="Arial" w:hAnsi="Arial" w:cs="Arial"/>
            <w:sz w:val="20"/>
            <w:szCs w:val="20"/>
          </w:rPr>
          <w:lastRenderedPageBreak/>
          <w:t>invasion</w:t>
        </w:r>
        <w:r>
          <w:rPr>
            <w:rFonts w:ascii="Arial" w:hAnsi="Arial" w:cs="Arial"/>
            <w:sz w:val="20"/>
            <w:szCs w:val="20"/>
          </w:rPr>
          <w:t>s</w:t>
        </w:r>
        <w:r w:rsidRPr="000F1386">
          <w:rPr>
            <w:rFonts w:ascii="Arial" w:hAnsi="Arial" w:cs="Arial"/>
            <w:sz w:val="20"/>
            <w:szCs w:val="20"/>
          </w:rPr>
          <w:t xml:space="preserve"> of new predators, competitors, and parasites</w:t>
        </w:r>
        <w:r w:rsidRPr="000F1386">
          <w:rPr>
            <w:rFonts w:ascii="Arial" w:hAnsi="Arial" w:cs="Arial"/>
            <w:sz w:val="20"/>
            <w:szCs w:val="20"/>
          </w:rPr>
          <w:fldChar w:fldCharType="begin" w:fldLock="1"/>
        </w:r>
        <w:r>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Pr="000F1386">
          <w:rPr>
            <w:rFonts w:ascii="Arial" w:hAnsi="Arial" w:cs="Arial"/>
            <w:sz w:val="20"/>
            <w:szCs w:val="20"/>
          </w:rPr>
          <w:fldChar w:fldCharType="separate"/>
        </w:r>
        <w:r w:rsidRPr="00E93EFB">
          <w:rPr>
            <w:rFonts w:ascii="Arial" w:eastAsia="Times New Roman" w:hAnsi="Arial" w:cs="Arial"/>
            <w:noProof/>
            <w:sz w:val="20"/>
            <w:vertAlign w:val="superscript"/>
          </w:rPr>
          <w:t>14,15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 xml:space="preserve">In contrast, as tropical communities cross their thermal thresholds, the primary outcome is expected to be biodiversity loss, as there are no climate change induced-migrants to colonize from warmer regions. </w:t>
        </w:r>
        <w:r>
          <w:rPr>
            <w:rFonts w:ascii="Arial" w:hAnsi="Arial" w:cs="Arial"/>
            <w:color w:val="1A1A1A"/>
            <w:sz w:val="20"/>
            <w:szCs w:val="20"/>
          </w:rPr>
          <w:t xml:space="preserve">Thus, </w:t>
        </w:r>
        <w:r w:rsidRPr="00EE364E">
          <w:rPr>
            <w:rFonts w:ascii="Arial" w:hAnsi="Arial" w:cs="Arial"/>
            <w:color w:val="1A1A1A"/>
            <w:sz w:val="20"/>
            <w:szCs w:val="20"/>
          </w:rPr>
          <w:t xml:space="preserve">ocean warming will have fundamentally different impacts on the biota currently protected in tropical and temperate </w:t>
        </w:r>
        <w:r>
          <w:rPr>
            <w:rFonts w:ascii="Arial" w:hAnsi="Arial" w:cs="Arial"/>
            <w:color w:val="1A1A1A"/>
            <w:sz w:val="20"/>
            <w:szCs w:val="20"/>
          </w:rPr>
          <w:t>MPAs.</w:t>
        </w:r>
        <w:r>
          <w:rPr>
            <w:rFonts w:ascii="Arial" w:hAnsi="Arial" w:cs="Arial"/>
            <w:sz w:val="20"/>
            <w:szCs w:val="20"/>
          </w:rPr>
          <w:t xml:space="preserve"> </w:t>
        </w:r>
        <w:r w:rsidRPr="000F1386">
          <w:rPr>
            <w:rFonts w:ascii="Arial" w:hAnsi="Arial" w:cs="Arial"/>
            <w:sz w:val="20"/>
            <w:szCs w:val="20"/>
          </w:rPr>
          <w:t>Finally, due to temperature-dependent metabolism of fishes and invertebrates</w:t>
        </w:r>
        <w:r>
          <w:rPr>
            <w:rFonts w:ascii="Arial" w:hAnsi="Arial" w:cs="Arial"/>
            <w:sz w:val="20"/>
            <w:szCs w:val="20"/>
          </w:rPr>
          <w:t xml:space="preserve">, which are ectotherms, </w:t>
        </w:r>
        <w:r w:rsidRPr="000F1386">
          <w:rPr>
            <w:rFonts w:ascii="Arial" w:hAnsi="Arial" w:cs="Arial"/>
            <w:sz w:val="20"/>
            <w:szCs w:val="20"/>
          </w:rPr>
          <w:t>warming will have strong, non-lethal effects on a wide array of population</w:t>
        </w:r>
        <w:r>
          <w:rPr>
            <w:rFonts w:ascii="Arial" w:hAnsi="Arial" w:cs="Arial"/>
            <w:sz w:val="20"/>
            <w:szCs w:val="20"/>
          </w:rPr>
          <w:t>-</w:t>
        </w:r>
        <w:r w:rsidRPr="000F1386">
          <w:rPr>
            <w:rFonts w:ascii="Arial" w:hAnsi="Arial" w:cs="Arial"/>
            <w:sz w:val="20"/>
            <w:szCs w:val="20"/>
          </w:rPr>
          <w:t>, community</w:t>
        </w:r>
        <w:r>
          <w:rPr>
            <w:rFonts w:ascii="Arial" w:hAnsi="Arial" w:cs="Arial"/>
            <w:sz w:val="20"/>
            <w:szCs w:val="20"/>
          </w:rPr>
          <w:t>-</w:t>
        </w:r>
        <w:r w:rsidRPr="000F1386">
          <w:rPr>
            <w:rFonts w:ascii="Arial" w:hAnsi="Arial" w:cs="Arial"/>
            <w:sz w:val="20"/>
            <w:szCs w:val="20"/>
          </w:rPr>
          <w:t xml:space="preserve">, and ecosystem-level </w:t>
        </w:r>
        <w:r>
          <w:rPr>
            <w:rFonts w:ascii="Arial" w:hAnsi="Arial" w:cs="Arial"/>
            <w:sz w:val="20"/>
            <w:szCs w:val="20"/>
          </w:rPr>
          <w:t>processes including</w:t>
        </w:r>
        <w:r w:rsidRPr="000F1386">
          <w:rPr>
            <w:rFonts w:ascii="Arial" w:hAnsi="Arial" w:cs="Arial"/>
            <w:sz w:val="20"/>
            <w:szCs w:val="20"/>
          </w:rPr>
          <w:t xml:space="preserve"> developmental and dispersal rates, species interactions, and the standing biomass of plants and animals</w:t>
        </w:r>
        <w:r w:rsidRPr="000F1386">
          <w:rPr>
            <w:rFonts w:ascii="Arial" w:hAnsi="Arial" w:cs="Arial"/>
            <w:sz w:val="20"/>
            <w:szCs w:val="20"/>
          </w:rPr>
          <w:fldChar w:fldCharType="begin" w:fldLock="1"/>
        </w:r>
        <w:r>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Pr="000F1386">
          <w:rPr>
            <w:rFonts w:ascii="Arial" w:hAnsi="Arial" w:cs="Arial"/>
            <w:sz w:val="20"/>
            <w:szCs w:val="20"/>
          </w:rPr>
          <w:fldChar w:fldCharType="separate"/>
        </w:r>
        <w:r w:rsidRPr="00E93EFB">
          <w:rPr>
            <w:rFonts w:ascii="Arial" w:eastAsia="Times New Roman" w:hAnsi="Arial" w:cs="Arial"/>
            <w:noProof/>
            <w:sz w:val="20"/>
            <w:vertAlign w:val="superscript"/>
          </w:rPr>
          <w:t>16,17</w:t>
        </w:r>
        <w:r w:rsidRPr="000F1386">
          <w:rPr>
            <w:rFonts w:ascii="Arial" w:hAnsi="Arial" w:cs="Arial"/>
            <w:sz w:val="20"/>
            <w:szCs w:val="20"/>
          </w:rPr>
          <w:fldChar w:fldCharType="end"/>
        </w:r>
        <w:r w:rsidRPr="000F1386">
          <w:rPr>
            <w:rFonts w:ascii="Arial" w:hAnsi="Arial" w:cs="Arial"/>
            <w:sz w:val="20"/>
            <w:szCs w:val="20"/>
          </w:rPr>
          <w:t xml:space="preserve">. </w:t>
        </w:r>
        <w:del w:id="49" w:author="aeb1c13" w:date="2017-09-07T09:04:00Z">
          <w:r w:rsidRPr="00286D05" w:rsidDel="00CC2318">
            <w:rPr>
              <w:rFonts w:ascii="Arial" w:hAnsi="Arial" w:cs="Arial"/>
              <w:sz w:val="20"/>
              <w:szCs w:val="20"/>
            </w:rPr>
            <w:delText xml:space="preserve">Not all of these effects will be realized in every reserve. For example, individuals can acclimatize to a degree, and populations can adapt to warming. However, there are limits to the scope and rate of both acclimatization and adaptation </w:delText>
          </w:r>
          <w:r w:rsidDel="00CC2318">
            <w:rPr>
              <w:rFonts w:ascii="Arial" w:hAnsi="Arial" w:cs="Arial"/>
              <w:sz w:val="20"/>
              <w:szCs w:val="20"/>
            </w:rPr>
            <w:delText>that</w:delText>
          </w:r>
          <w:r w:rsidRPr="00286D05" w:rsidDel="00CC2318">
            <w:rPr>
              <w:rFonts w:ascii="Arial" w:hAnsi="Arial" w:cs="Arial"/>
              <w:sz w:val="20"/>
              <w:szCs w:val="20"/>
            </w:rPr>
            <w:delText xml:space="preserve"> vary with phylogenetic history, life history, and other biological attributes. </w:delText>
          </w:r>
          <w:commentRangeStart w:id="50"/>
          <w:r w:rsidRPr="00286D05" w:rsidDel="00CC2318">
            <w:rPr>
              <w:rFonts w:ascii="Arial" w:hAnsi="Arial" w:cs="Arial"/>
              <w:sz w:val="20"/>
              <w:szCs w:val="20"/>
            </w:rPr>
            <w:delText xml:space="preserve">Moreover, anthropogenic warming is occurring </w:delText>
          </w:r>
          <w:r w:rsidDel="00CC2318">
            <w:rPr>
              <w:rFonts w:ascii="Arial" w:hAnsi="Arial" w:cs="Arial"/>
              <w:sz w:val="20"/>
              <w:szCs w:val="20"/>
            </w:rPr>
            <w:delText>far</w:delText>
          </w:r>
          <w:r w:rsidRPr="00286D05" w:rsidDel="00CC2318">
            <w:rPr>
              <w:rFonts w:ascii="Arial" w:hAnsi="Arial" w:cs="Arial"/>
              <w:sz w:val="20"/>
              <w:szCs w:val="20"/>
            </w:rPr>
            <w:delText xml:space="preserve"> more rapidly than </w:delText>
          </w:r>
          <w:r w:rsidDel="00CC2318">
            <w:rPr>
              <w:rFonts w:ascii="Arial" w:hAnsi="Arial" w:cs="Arial"/>
              <w:sz w:val="20"/>
              <w:szCs w:val="20"/>
            </w:rPr>
            <w:delText xml:space="preserve">natural warming has </w:delText>
          </w:r>
          <w:r w:rsidRPr="00286D05" w:rsidDel="00CC2318">
            <w:rPr>
              <w:rFonts w:ascii="Arial" w:hAnsi="Arial" w:cs="Arial"/>
              <w:sz w:val="20"/>
              <w:szCs w:val="20"/>
            </w:rPr>
            <w:delText>over the last 65 million years</w:delText>
          </w:r>
          <w:r w:rsidRPr="00286D05" w:rsidDel="00CC2318">
            <w:rPr>
              <w:rFonts w:ascii="Arial" w:hAnsi="Arial" w:cs="Arial"/>
              <w:sz w:val="20"/>
              <w:szCs w:val="20"/>
            </w:rPr>
            <w:fldChar w:fldCharType="begin" w:fldLock="1"/>
          </w:r>
          <w:r w:rsidDel="00CC2318">
            <w:rPr>
              <w:rFonts w:ascii="Arial" w:hAnsi="Arial" w:cs="Arial"/>
              <w:sz w:val="20"/>
              <w:szCs w:val="20"/>
            </w:rPr>
            <w:del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delInstrText>
          </w:r>
          <w:r w:rsidRPr="00286D05" w:rsidDel="00CC2318">
            <w:rPr>
              <w:rFonts w:ascii="Arial" w:hAnsi="Arial" w:cs="Arial"/>
              <w:sz w:val="20"/>
              <w:szCs w:val="20"/>
            </w:rPr>
            <w:fldChar w:fldCharType="separate"/>
          </w:r>
          <w:r w:rsidRPr="00E93EFB" w:rsidDel="00CC2318">
            <w:rPr>
              <w:rFonts w:ascii="Arial" w:eastAsia="Times New Roman" w:hAnsi="Arial" w:cs="Arial"/>
              <w:noProof/>
              <w:sz w:val="20"/>
              <w:szCs w:val="20"/>
              <w:vertAlign w:val="superscript"/>
            </w:rPr>
            <w:delText>18</w:delText>
          </w:r>
          <w:r w:rsidRPr="00286D05" w:rsidDel="00CC2318">
            <w:rPr>
              <w:rFonts w:ascii="Arial" w:hAnsi="Arial" w:cs="Arial"/>
              <w:sz w:val="20"/>
              <w:szCs w:val="20"/>
            </w:rPr>
            <w:fldChar w:fldCharType="end"/>
          </w:r>
          <w:r w:rsidRPr="00286D05" w:rsidDel="00CC2318">
            <w:rPr>
              <w:rFonts w:ascii="Arial" w:hAnsi="Arial" w:cs="Arial"/>
              <w:sz w:val="20"/>
              <w:szCs w:val="20"/>
            </w:rPr>
            <w:delText xml:space="preserve">. </w:delText>
          </w:r>
          <w:commentRangeEnd w:id="50"/>
          <w:r w:rsidDel="00CC2318">
            <w:rPr>
              <w:rStyle w:val="CommentReference"/>
              <w:rFonts w:asciiTheme="minorHAnsi" w:hAnsiTheme="minorHAnsi" w:cstheme="minorBidi"/>
            </w:rPr>
            <w:commentReference w:id="50"/>
          </w:r>
        </w:del>
      </w:moveTo>
    </w:p>
    <w:moveToRangeEnd w:id="45"/>
    <w:p w14:paraId="2BA2FC4B" w14:textId="4859F8BD" w:rsidR="00C5751E" w:rsidRDefault="00CC2318" w:rsidP="003F3FF8">
      <w:pPr>
        <w:widowControl w:val="0"/>
        <w:spacing w:line="480" w:lineRule="auto"/>
        <w:ind w:firstLine="720"/>
        <w:rPr>
          <w:rFonts w:ascii="Arial" w:hAnsi="Arial" w:cs="Arial"/>
          <w:sz w:val="20"/>
          <w:szCs w:val="20"/>
        </w:rPr>
      </w:pPr>
      <w:ins w:id="51" w:author="aeb1c13" w:date="2017-09-07T09:04:00Z">
        <w:r>
          <w:rPr>
            <w:rFonts w:ascii="Arial" w:hAnsi="Arial" w:cs="Arial"/>
            <w:sz w:val="20"/>
            <w:szCs w:val="20"/>
          </w:rPr>
          <w:t xml:space="preserve">Even so, while a focus in the literature has been on biological responses to temperature, </w:t>
        </w:r>
      </w:ins>
      <w:r w:rsidR="00C5751E">
        <w:rPr>
          <w:rFonts w:ascii="Arial" w:hAnsi="Arial" w:cs="Arial"/>
          <w:sz w:val="20"/>
          <w:szCs w:val="20"/>
        </w:rPr>
        <w:t xml:space="preserve">Anthropogenic </w:t>
      </w:r>
      <w:r w:rsidR="009A7667">
        <w:rPr>
          <w:rFonts w:ascii="Arial" w:hAnsi="Arial" w:cs="Arial"/>
          <w:sz w:val="20"/>
          <w:szCs w:val="20"/>
        </w:rPr>
        <w:t>c</w:t>
      </w:r>
      <w:r w:rsidR="00C5751E" w:rsidRPr="00286D05">
        <w:rPr>
          <w:rFonts w:ascii="Arial" w:hAnsi="Arial" w:cs="Arial"/>
          <w:sz w:val="20"/>
          <w:szCs w:val="20"/>
        </w:rPr>
        <w:t xml:space="preserve">arbon emissions </w:t>
      </w:r>
      <w:r w:rsidR="00C5751E">
        <w:rPr>
          <w:rFonts w:ascii="Arial" w:hAnsi="Arial" w:cs="Arial"/>
          <w:sz w:val="20"/>
          <w:szCs w:val="20"/>
        </w:rPr>
        <w:t xml:space="preserve">lead to </w:t>
      </w:r>
      <w:r w:rsidR="00C5751E" w:rsidRPr="00286D05">
        <w:rPr>
          <w:rFonts w:ascii="Arial" w:hAnsi="Arial" w:cs="Arial"/>
          <w:sz w:val="20"/>
          <w:szCs w:val="20"/>
        </w:rPr>
        <w:t xml:space="preserve">acute and chronic perturbations including increasing storm intensity, rising sea levels, altered upwelling regimes, ocean acidification, and </w:t>
      </w:r>
      <w:r w:rsidR="00C5751E">
        <w:rPr>
          <w:rFonts w:ascii="Arial" w:hAnsi="Arial" w:cs="Arial"/>
          <w:sz w:val="20"/>
          <w:szCs w:val="20"/>
        </w:rPr>
        <w:t>de</w:t>
      </w:r>
      <w:r w:rsidR="00C5751E" w:rsidRPr="00286D05">
        <w:rPr>
          <w:rFonts w:ascii="Arial" w:hAnsi="Arial" w:cs="Arial"/>
          <w:sz w:val="20"/>
          <w:szCs w:val="20"/>
        </w:rPr>
        <w:t>oxygen</w:t>
      </w:r>
      <w:r w:rsidR="00C5751E">
        <w:rPr>
          <w:rFonts w:ascii="Arial" w:hAnsi="Arial" w:cs="Arial"/>
          <w:sz w:val="20"/>
          <w:szCs w:val="20"/>
        </w:rPr>
        <w:t>ation</w:t>
      </w:r>
      <w:r w:rsidR="00C5751E"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00C5751E"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00C5751E" w:rsidRPr="00286D05">
        <w:rPr>
          <w:rFonts w:ascii="Arial" w:hAnsi="Arial" w:cs="Arial"/>
          <w:sz w:val="20"/>
          <w:szCs w:val="20"/>
        </w:rPr>
        <w:fldChar w:fldCharType="end"/>
      </w:r>
      <w:r w:rsidR="00C5751E" w:rsidRPr="00286D05">
        <w:rPr>
          <w:rFonts w:ascii="Arial" w:hAnsi="Arial" w:cs="Arial"/>
          <w:sz w:val="20"/>
          <w:szCs w:val="20"/>
        </w:rPr>
        <w:t xml:space="preserve">. As a result, organisms must simultaneously adjust their physiologies to cope with multiple threats that in some cases could be selecting for opposing traits. </w:t>
      </w:r>
      <w:proofErr w:type="gramStart"/>
      <w:ins w:id="52" w:author="aeb1c13" w:date="2017-09-07T09:04:00Z">
        <w:r w:rsidR="003F3FF8">
          <w:rPr>
            <w:rFonts w:ascii="Arial" w:hAnsi="Arial" w:cs="Arial"/>
            <w:sz w:val="20"/>
            <w:szCs w:val="20"/>
          </w:rPr>
          <w:t>Thus</w:t>
        </w:r>
        <w:proofErr w:type="gramEnd"/>
        <w:r w:rsidR="003F3FF8">
          <w:rPr>
            <w:rFonts w:ascii="Arial" w:hAnsi="Arial" w:cs="Arial"/>
            <w:sz w:val="20"/>
            <w:szCs w:val="20"/>
          </w:rPr>
          <w:t xml:space="preserve"> </w:t>
        </w:r>
      </w:ins>
      <w:ins w:id="53" w:author="aeb1c13" w:date="2017-09-07T09:02:00Z">
        <w:r w:rsidR="003F3FF8">
          <w:rPr>
            <w:rFonts w:ascii="Arial" w:hAnsi="Arial" w:cs="Arial"/>
            <w:sz w:val="20"/>
            <w:szCs w:val="20"/>
          </w:rPr>
          <w:t>h</w:t>
        </w:r>
        <w:r>
          <w:rPr>
            <w:rFonts w:ascii="Arial" w:hAnsi="Arial" w:cs="Arial"/>
            <w:sz w:val="20"/>
            <w:szCs w:val="20"/>
          </w:rPr>
          <w:t>ere w</w:t>
        </w:r>
      </w:ins>
      <w:del w:id="54" w:author="aeb1c13" w:date="2017-09-07T09:02:00Z">
        <w:r w:rsidR="00C5751E" w:rsidDel="00CC2318">
          <w:rPr>
            <w:rFonts w:ascii="Arial" w:hAnsi="Arial" w:cs="Arial"/>
            <w:sz w:val="20"/>
            <w:szCs w:val="20"/>
          </w:rPr>
          <w:delText>W</w:delText>
        </w:r>
      </w:del>
      <w:r w:rsidR="00C5751E">
        <w:rPr>
          <w:rFonts w:ascii="Arial" w:hAnsi="Arial" w:cs="Arial"/>
          <w:sz w:val="20"/>
          <w:szCs w:val="20"/>
        </w:rPr>
        <w:t>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00C5751E" w:rsidRPr="000F1386">
        <w:rPr>
          <w:rFonts w:ascii="Arial" w:hAnsi="Arial" w:cs="Arial"/>
          <w:sz w:val="20"/>
          <w:szCs w:val="20"/>
        </w:rPr>
        <w:t xml:space="preserve">We asked how much </w:t>
      </w:r>
      <w:r w:rsidR="00EB256F">
        <w:rPr>
          <w:rFonts w:ascii="Arial" w:hAnsi="Arial" w:cs="Arial"/>
          <w:sz w:val="20"/>
          <w:szCs w:val="20"/>
        </w:rPr>
        <w:t xml:space="preserve">the world’s </w:t>
      </w:r>
      <w:r w:rsidR="00C5751E">
        <w:rPr>
          <w:rFonts w:ascii="Arial" w:hAnsi="Arial" w:cs="Arial"/>
          <w:sz w:val="20"/>
          <w:szCs w:val="20"/>
        </w:rPr>
        <w:t>MPAs</w:t>
      </w:r>
      <w:r w:rsidR="00C5751E" w:rsidRPr="000F1386">
        <w:rPr>
          <w:rFonts w:ascii="Arial" w:hAnsi="Arial" w:cs="Arial"/>
          <w:sz w:val="20"/>
          <w:szCs w:val="20"/>
        </w:rPr>
        <w:t xml:space="preserve"> </w:t>
      </w:r>
      <w:r w:rsidR="00C5751E">
        <w:rPr>
          <w:rFonts w:ascii="Arial" w:hAnsi="Arial" w:cs="Arial"/>
          <w:sz w:val="20"/>
          <w:szCs w:val="20"/>
        </w:rPr>
        <w:t>can be expected to</w:t>
      </w:r>
      <w:r w:rsidR="00C5751E" w:rsidRPr="000F1386">
        <w:rPr>
          <w:rFonts w:ascii="Arial" w:hAnsi="Arial" w:cs="Arial"/>
          <w:sz w:val="20"/>
          <w:szCs w:val="20"/>
        </w:rPr>
        <w:t xml:space="preserve"> warm </w:t>
      </w:r>
      <w:r w:rsidR="00A97DEB">
        <w:rPr>
          <w:rFonts w:ascii="Arial" w:hAnsi="Arial" w:cs="Arial"/>
          <w:sz w:val="20"/>
          <w:szCs w:val="20"/>
        </w:rPr>
        <w:t xml:space="preserve">and lose oxygen </w:t>
      </w:r>
      <w:r w:rsidR="00C5751E" w:rsidRPr="000F1386">
        <w:rPr>
          <w:rFonts w:ascii="Arial" w:hAnsi="Arial" w:cs="Arial"/>
          <w:sz w:val="20"/>
          <w:szCs w:val="20"/>
        </w:rPr>
        <w:t xml:space="preserve">under </w:t>
      </w:r>
      <w:r w:rsidR="00C5751E">
        <w:rPr>
          <w:rFonts w:ascii="Arial" w:hAnsi="Arial" w:cs="Arial"/>
          <w:sz w:val="20"/>
          <w:szCs w:val="20"/>
        </w:rPr>
        <w:t>the business-as-usual emissions trajectory RCP 8.5</w:t>
      </w:r>
      <w:r w:rsidR="00AD7F7D">
        <w:rPr>
          <w:rFonts w:ascii="Arial" w:hAnsi="Arial" w:cs="Arial"/>
          <w:sz w:val="20"/>
          <w:szCs w:val="20"/>
        </w:rPr>
        <w:t xml:space="preserve"> </w:t>
      </w:r>
      <w:r w:rsidR="00C5751E">
        <w:rPr>
          <w:rFonts w:ascii="Arial" w:hAnsi="Arial" w:cs="Arial"/>
          <w:sz w:val="20"/>
          <w:szCs w:val="20"/>
        </w:rPr>
        <w:t xml:space="preserve">and the RCP 4.5 mitigation scenario, </w:t>
      </w:r>
      <w:r w:rsidR="00C5751E" w:rsidRPr="009B5D94">
        <w:rPr>
          <w:rFonts w:ascii="Arial" w:hAnsi="Arial" w:cs="Arial"/>
          <w:color w:val="1A1A1A"/>
          <w:sz w:val="20"/>
          <w:szCs w:val="20"/>
        </w:rPr>
        <w:t xml:space="preserve">for which emissions </w:t>
      </w:r>
      <w:r w:rsidR="00C5751E" w:rsidRPr="000F1386">
        <w:rPr>
          <w:rFonts w:ascii="Arial" w:hAnsi="Arial" w:cs="Arial"/>
          <w:sz w:val="20"/>
          <w:szCs w:val="20"/>
        </w:rPr>
        <w:t>peak around 2040</w:t>
      </w:r>
      <w:r w:rsidR="00C5751E">
        <w:rPr>
          <w:rFonts w:ascii="Arial" w:hAnsi="Arial" w:cs="Arial"/>
          <w:sz w:val="20"/>
          <w:szCs w:val="20"/>
        </w:rPr>
        <w:t xml:space="preserve"> and CO</w:t>
      </w:r>
      <w:r w:rsidR="00C5751E" w:rsidRPr="003F04FF">
        <w:rPr>
          <w:rFonts w:ascii="Arial" w:hAnsi="Arial" w:cs="Arial"/>
          <w:sz w:val="20"/>
          <w:szCs w:val="20"/>
          <w:vertAlign w:val="subscript"/>
        </w:rPr>
        <w:t>2</w:t>
      </w:r>
      <w:r w:rsidR="00C5751E">
        <w:rPr>
          <w:rFonts w:ascii="Arial" w:hAnsi="Arial" w:cs="Arial"/>
          <w:sz w:val="20"/>
          <w:szCs w:val="20"/>
        </w:rPr>
        <w:t xml:space="preserve"> concentration stabilizes at ~525 ppm in 2100</w:t>
      </w:r>
      <w:r w:rsidR="00C5751E">
        <w:rPr>
          <w:rFonts w:ascii="Arial" w:hAnsi="Arial" w:cs="Arial"/>
          <w:sz w:val="20"/>
          <w:szCs w:val="20"/>
          <w:vertAlign w:val="superscript"/>
        </w:rPr>
        <w:t xml:space="preserve"> </w:t>
      </w:r>
      <w:r w:rsidR="00C5751E">
        <w:rPr>
          <w:rFonts w:ascii="Arial" w:hAnsi="Arial" w:cs="Arial"/>
          <w:sz w:val="20"/>
          <w:szCs w:val="20"/>
        </w:rPr>
        <w:t xml:space="preserve">(ref. </w:t>
      </w:r>
      <w:r w:rsidR="00C5751E" w:rsidRPr="001A5080">
        <w:rPr>
          <w:rFonts w:ascii="Arial" w:hAnsi="Arial" w:cs="Arial"/>
          <w:sz w:val="20"/>
          <w:szCs w:val="20"/>
        </w:rPr>
        <w:t>2</w:t>
      </w:r>
      <w:r w:rsidR="00C5751E">
        <w:rPr>
          <w:rFonts w:ascii="Arial" w:hAnsi="Arial" w:cs="Arial"/>
          <w:sz w:val="20"/>
          <w:szCs w:val="20"/>
        </w:rPr>
        <w:t>)</w:t>
      </w:r>
      <w:r w:rsidR="00C5751E" w:rsidRPr="00FA419F">
        <w:rPr>
          <w:rFonts w:ascii="Arial" w:hAnsi="Arial" w:cs="Arial"/>
          <w:sz w:val="20"/>
          <w:szCs w:val="20"/>
        </w:rPr>
        <w:t>. We used CMIP5 model</w:t>
      </w:r>
      <w:r w:rsidR="00C5751E">
        <w:rPr>
          <w:rFonts w:ascii="Arial" w:hAnsi="Arial" w:cs="Arial"/>
          <w:sz w:val="20"/>
          <w:szCs w:val="20"/>
        </w:rPr>
        <w:t>s</w:t>
      </w:r>
      <w:r w:rsidR="00C5751E" w:rsidRPr="00FA419F">
        <w:rPr>
          <w:rFonts w:ascii="Arial" w:hAnsi="Arial" w:cs="Arial"/>
          <w:sz w:val="20"/>
          <w:szCs w:val="20"/>
        </w:rPr>
        <w:t xml:space="preserve"> to predict the </w:t>
      </w:r>
      <w:r w:rsidR="00C5751E">
        <w:rPr>
          <w:rFonts w:ascii="Arial" w:hAnsi="Arial" w:cs="Arial"/>
          <w:sz w:val="20"/>
          <w:szCs w:val="20"/>
        </w:rPr>
        <w:t xml:space="preserve">mean </w:t>
      </w:r>
      <w:r w:rsidR="00C5751E" w:rsidRPr="00FA419F">
        <w:rPr>
          <w:rFonts w:ascii="Arial" w:hAnsi="Arial" w:cs="Arial"/>
          <w:sz w:val="20"/>
          <w:szCs w:val="20"/>
        </w:rPr>
        <w:t>21</w:t>
      </w:r>
      <w:r w:rsidR="00C5751E" w:rsidRPr="00FA419F">
        <w:rPr>
          <w:rFonts w:ascii="Arial" w:hAnsi="Arial" w:cs="Arial"/>
          <w:sz w:val="20"/>
          <w:szCs w:val="20"/>
          <w:vertAlign w:val="superscript"/>
        </w:rPr>
        <w:t>st</w:t>
      </w:r>
      <w:r w:rsidR="00C5751E" w:rsidRPr="00FA419F">
        <w:rPr>
          <w:rFonts w:ascii="Arial" w:hAnsi="Arial" w:cs="Arial"/>
          <w:sz w:val="20"/>
          <w:szCs w:val="20"/>
        </w:rPr>
        <w:t xml:space="preserve"> century rate of </w:t>
      </w:r>
      <w:r w:rsidR="00A97DEB">
        <w:rPr>
          <w:rFonts w:ascii="Arial" w:hAnsi="Arial" w:cs="Arial"/>
          <w:sz w:val="20"/>
          <w:szCs w:val="20"/>
        </w:rPr>
        <w:t xml:space="preserve">change in </w:t>
      </w:r>
      <w:r w:rsidR="00C5751E">
        <w:rPr>
          <w:rFonts w:ascii="Arial" w:hAnsi="Arial" w:cs="Arial"/>
          <w:sz w:val="20"/>
          <w:szCs w:val="20"/>
        </w:rPr>
        <w:t>SST and O</w:t>
      </w:r>
      <w:r w:rsidR="00C5751E" w:rsidRPr="00C5751E">
        <w:rPr>
          <w:rFonts w:ascii="Arial" w:hAnsi="Arial" w:cs="Arial"/>
          <w:sz w:val="20"/>
          <w:szCs w:val="20"/>
          <w:vertAlign w:val="subscript"/>
        </w:rPr>
        <w:t>2</w:t>
      </w:r>
      <w:r w:rsidR="00C5751E">
        <w:rPr>
          <w:rFonts w:ascii="Arial" w:hAnsi="Arial" w:cs="Arial"/>
          <w:sz w:val="20"/>
          <w:szCs w:val="20"/>
        </w:rPr>
        <w:t xml:space="preserve"> at</w:t>
      </w:r>
      <w:r w:rsidR="00C5751E" w:rsidRPr="00FA419F">
        <w:rPr>
          <w:rFonts w:ascii="Arial" w:hAnsi="Arial" w:cs="Arial"/>
          <w:sz w:val="20"/>
          <w:szCs w:val="20"/>
        </w:rPr>
        <w:t xml:space="preserve"> the geographic centers of 8</w:t>
      </w:r>
      <w:r w:rsidR="00C5751E">
        <w:rPr>
          <w:rFonts w:ascii="Arial" w:hAnsi="Arial" w:cs="Arial"/>
          <w:sz w:val="20"/>
          <w:szCs w:val="20"/>
        </w:rPr>
        <w:t>236</w:t>
      </w:r>
      <w:r w:rsidR="00C5751E" w:rsidRPr="00FA419F">
        <w:rPr>
          <w:rFonts w:ascii="Arial" w:hAnsi="Arial" w:cs="Arial"/>
          <w:sz w:val="20"/>
          <w:szCs w:val="20"/>
        </w:rPr>
        <w:t xml:space="preserve"> MPAs around the world (Fig</w:t>
      </w:r>
      <w:r w:rsidR="00C5751E">
        <w:rPr>
          <w:rFonts w:ascii="Arial" w:hAnsi="Arial" w:cs="Arial"/>
          <w:sz w:val="20"/>
          <w:szCs w:val="20"/>
        </w:rPr>
        <w:t>.</w:t>
      </w:r>
      <w:r w:rsidR="00C5751E" w:rsidRPr="00FA419F">
        <w:rPr>
          <w:rFonts w:ascii="Arial" w:hAnsi="Arial" w:cs="Arial"/>
          <w:sz w:val="20"/>
          <w:szCs w:val="20"/>
        </w:rPr>
        <w:t xml:space="preserve"> 1A). We also assessed warming rate</w:t>
      </w:r>
      <w:r w:rsidR="00C5751E">
        <w:rPr>
          <w:rFonts w:ascii="Arial" w:hAnsi="Arial" w:cs="Arial"/>
          <w:sz w:val="20"/>
          <w:szCs w:val="20"/>
        </w:rPr>
        <w:t>s</w:t>
      </w:r>
      <w:r w:rsidR="00C5751E" w:rsidRPr="00FA419F">
        <w:rPr>
          <w:rFonts w:ascii="Arial" w:hAnsi="Arial" w:cs="Arial"/>
          <w:sz w:val="20"/>
          <w:szCs w:val="20"/>
        </w:rPr>
        <w:t xml:space="preserve"> in 309 no-take reserves</w:t>
      </w:r>
      <w:r w:rsidR="00C5751E">
        <w:rPr>
          <w:rFonts w:ascii="Arial" w:hAnsi="Arial" w:cs="Arial"/>
          <w:sz w:val="20"/>
          <w:szCs w:val="20"/>
        </w:rPr>
        <w:t>,</w:t>
      </w:r>
      <w:r w:rsidR="00C5751E" w:rsidRPr="00FA419F">
        <w:rPr>
          <w:rFonts w:ascii="Arial" w:hAnsi="Arial" w:cs="Arial"/>
          <w:sz w:val="20"/>
          <w:szCs w:val="20"/>
        </w:rPr>
        <w:t xml:space="preserve"> in which fishing is </w:t>
      </w:r>
      <w:r w:rsidR="00C5751E">
        <w:rPr>
          <w:rFonts w:ascii="Arial" w:hAnsi="Arial" w:cs="Arial"/>
          <w:sz w:val="20"/>
          <w:szCs w:val="20"/>
        </w:rPr>
        <w:t>banned. With BAU emissions,</w:t>
      </w:r>
      <w:r w:rsidR="00C5751E">
        <w:rPr>
          <w:rFonts w:ascii="Arial" w:hAnsi="Arial" w:cs="Arial"/>
          <w:color w:val="1A1A1A"/>
          <w:sz w:val="20"/>
          <w:szCs w:val="20"/>
        </w:rPr>
        <w:t xml:space="preserve"> </w:t>
      </w:r>
      <w:r w:rsidR="00C5751E">
        <w:rPr>
          <w:rFonts w:ascii="Arial" w:hAnsi="Arial" w:cs="Arial"/>
          <w:sz w:val="20"/>
          <w:szCs w:val="20"/>
        </w:rPr>
        <w:t xml:space="preserve">mean </w:t>
      </w:r>
      <w:r w:rsidR="00C5751E" w:rsidRPr="000F1386">
        <w:rPr>
          <w:rFonts w:ascii="Arial" w:hAnsi="Arial" w:cs="Arial"/>
          <w:sz w:val="20"/>
          <w:szCs w:val="20"/>
        </w:rPr>
        <w:t>SST</w:t>
      </w:r>
      <w:r w:rsidR="00C5751E">
        <w:rPr>
          <w:rFonts w:ascii="Arial" w:hAnsi="Arial" w:cs="Arial"/>
          <w:sz w:val="20"/>
          <w:szCs w:val="20"/>
        </w:rPr>
        <w:t>s are predicted to increase</w:t>
      </w:r>
      <w:r w:rsidR="00C5751E" w:rsidRPr="000F1386">
        <w:rPr>
          <w:rFonts w:ascii="Arial" w:hAnsi="Arial" w:cs="Arial"/>
          <w:sz w:val="20"/>
          <w:szCs w:val="20"/>
        </w:rPr>
        <w:t xml:space="preserve"> </w:t>
      </w:r>
      <w:r w:rsidR="00C5751E">
        <w:rPr>
          <w:rFonts w:ascii="Arial" w:hAnsi="Arial" w:cs="Arial"/>
          <w:sz w:val="20"/>
          <w:szCs w:val="20"/>
        </w:rPr>
        <w:t>with</w:t>
      </w:r>
      <w:r w:rsidR="00C5751E" w:rsidRPr="000F1386">
        <w:rPr>
          <w:rFonts w:ascii="Arial" w:hAnsi="Arial" w:cs="Arial"/>
          <w:sz w:val="20"/>
          <w:szCs w:val="20"/>
        </w:rPr>
        <w:t xml:space="preserve">in </w:t>
      </w:r>
      <w:r w:rsidR="00C5751E" w:rsidRPr="00BF5B0C">
        <w:rPr>
          <w:rFonts w:ascii="Arial" w:hAnsi="Arial" w:cs="Arial"/>
          <w:sz w:val="20"/>
          <w:szCs w:val="20"/>
        </w:rPr>
        <w:t>nearly</w:t>
      </w:r>
      <w:r w:rsidR="00C5751E">
        <w:rPr>
          <w:rFonts w:ascii="Arial" w:hAnsi="Arial" w:cs="Arial"/>
          <w:sz w:val="20"/>
          <w:szCs w:val="20"/>
        </w:rPr>
        <w:t xml:space="preserve"> all</w:t>
      </w:r>
      <w:r w:rsidR="00C5751E" w:rsidRPr="000F1386">
        <w:rPr>
          <w:rFonts w:ascii="Arial" w:hAnsi="Arial" w:cs="Arial"/>
          <w:sz w:val="20"/>
          <w:szCs w:val="20"/>
        </w:rPr>
        <w:t xml:space="preserve"> </w:t>
      </w:r>
      <w:r w:rsidR="00C5751E">
        <w:rPr>
          <w:rFonts w:ascii="Arial" w:hAnsi="Arial" w:cs="Arial"/>
          <w:sz w:val="20"/>
          <w:szCs w:val="20"/>
        </w:rPr>
        <w:t xml:space="preserve">MPAs: the </w:t>
      </w:r>
      <w:r w:rsidR="00C5751E" w:rsidRPr="00E217AA">
        <w:rPr>
          <w:rFonts w:ascii="Arial" w:hAnsi="Arial" w:cs="Arial"/>
          <w:sz w:val="20"/>
          <w:szCs w:val="20"/>
        </w:rPr>
        <w:t xml:space="preserve">average </w:t>
      </w:r>
      <w:r w:rsidR="00C5751E">
        <w:rPr>
          <w:rFonts w:ascii="Arial" w:hAnsi="Arial" w:cs="Arial"/>
          <w:sz w:val="20"/>
          <w:szCs w:val="20"/>
        </w:rPr>
        <w:t xml:space="preserve">warming rate </w:t>
      </w:r>
      <w:r w:rsidR="00C5751E" w:rsidRPr="008160D8">
        <w:rPr>
          <w:rFonts w:ascii="Arial" w:hAnsi="Arial" w:cs="Arial"/>
          <w:sz w:val="20"/>
          <w:szCs w:val="20"/>
        </w:rPr>
        <w:t>is 0.034 °C/year</w:t>
      </w:r>
      <w:r w:rsidR="00C5751E">
        <w:rPr>
          <w:rFonts w:ascii="Arial" w:hAnsi="Arial" w:cs="Arial"/>
          <w:sz w:val="20"/>
          <w:szCs w:val="20"/>
        </w:rPr>
        <w:t xml:space="preserve"> (Table 1)</w:t>
      </w:r>
      <w:r w:rsidR="00C5751E" w:rsidRPr="008160D8">
        <w:rPr>
          <w:rFonts w:ascii="Arial" w:hAnsi="Arial" w:cs="Arial"/>
          <w:color w:val="1A1A1A"/>
          <w:sz w:val="20"/>
          <w:szCs w:val="20"/>
        </w:rPr>
        <w:t>,</w:t>
      </w:r>
      <w:r w:rsidR="00C5751E" w:rsidRPr="00E217AA">
        <w:rPr>
          <w:rFonts w:ascii="Arial" w:hAnsi="Arial" w:cs="Arial"/>
          <w:color w:val="1A1A1A"/>
          <w:sz w:val="20"/>
          <w:szCs w:val="20"/>
        </w:rPr>
        <w:t xml:space="preserve"> with a maximum increase of</w:t>
      </w:r>
      <w:r w:rsidR="00C5751E" w:rsidRPr="00E217AA">
        <w:rPr>
          <w:rFonts w:ascii="Arial" w:hAnsi="Arial" w:cs="Arial"/>
          <w:sz w:val="20"/>
          <w:szCs w:val="20"/>
        </w:rPr>
        <w:t xml:space="preserve"> </w:t>
      </w:r>
      <w:r w:rsidR="00C5751E">
        <w:rPr>
          <w:rFonts w:ascii="Arial" w:hAnsi="Arial" w:cs="Arial"/>
          <w:sz w:val="20"/>
          <w:szCs w:val="20"/>
        </w:rPr>
        <w:t>0.113</w:t>
      </w:r>
      <w:r w:rsidR="00C5751E" w:rsidRPr="00E217AA">
        <w:rPr>
          <w:rFonts w:ascii="Arial" w:hAnsi="Arial" w:cs="Arial"/>
          <w:color w:val="1A1A1A"/>
          <w:sz w:val="20"/>
          <w:szCs w:val="20"/>
        </w:rPr>
        <w:t>°C</w:t>
      </w:r>
      <w:r w:rsidR="00C5751E">
        <w:rPr>
          <w:rFonts w:ascii="Arial" w:hAnsi="Arial" w:cs="Arial"/>
          <w:color w:val="1A1A1A"/>
          <w:sz w:val="20"/>
          <w:szCs w:val="20"/>
        </w:rPr>
        <w:t xml:space="preserve">/year in northern Baffin Bay off northwest Greenland. </w:t>
      </w:r>
      <w:r w:rsidR="00C5751E" w:rsidRPr="000F1386">
        <w:rPr>
          <w:rFonts w:ascii="Arial" w:hAnsi="Arial" w:cs="Arial"/>
          <w:sz w:val="20"/>
          <w:szCs w:val="20"/>
        </w:rPr>
        <w:t xml:space="preserve">This predicted future warming </w:t>
      </w:r>
      <w:r w:rsidR="00C5751E">
        <w:rPr>
          <w:rFonts w:ascii="Arial" w:hAnsi="Arial" w:cs="Arial"/>
          <w:sz w:val="20"/>
          <w:szCs w:val="20"/>
        </w:rPr>
        <w:t>continues the trend of</w:t>
      </w:r>
      <w:r w:rsidR="00C5751E" w:rsidRPr="000F1386">
        <w:rPr>
          <w:rFonts w:ascii="Arial" w:hAnsi="Arial" w:cs="Arial"/>
          <w:sz w:val="20"/>
          <w:szCs w:val="20"/>
        </w:rPr>
        <w:t xml:space="preserve"> recent</w:t>
      </w:r>
      <w:r w:rsidR="00C5751E">
        <w:rPr>
          <w:rFonts w:ascii="Arial" w:hAnsi="Arial" w:cs="Arial"/>
          <w:sz w:val="20"/>
          <w:szCs w:val="20"/>
        </w:rPr>
        <w:t xml:space="preserve"> </w:t>
      </w:r>
      <w:r w:rsidR="00C5751E" w:rsidRPr="000F1386">
        <w:rPr>
          <w:rFonts w:ascii="Arial" w:hAnsi="Arial" w:cs="Arial"/>
          <w:sz w:val="20"/>
          <w:szCs w:val="20"/>
        </w:rPr>
        <w:t>anthropogenic</w:t>
      </w:r>
      <w:r w:rsidR="00C5751E">
        <w:rPr>
          <w:rFonts w:ascii="Arial" w:hAnsi="Arial" w:cs="Arial"/>
          <w:sz w:val="20"/>
          <w:szCs w:val="20"/>
        </w:rPr>
        <w:t xml:space="preserve"> </w:t>
      </w:r>
      <w:r w:rsidR="00C5751E" w:rsidRPr="000F1386">
        <w:rPr>
          <w:rFonts w:ascii="Arial" w:hAnsi="Arial" w:cs="Arial"/>
          <w:sz w:val="20"/>
          <w:szCs w:val="20"/>
        </w:rPr>
        <w:t xml:space="preserve">warming of </w:t>
      </w:r>
      <w:r w:rsidR="00C5751E" w:rsidRPr="00E93EFB">
        <w:rPr>
          <w:rFonts w:ascii="Arial" w:hAnsi="Arial" w:cs="Arial"/>
          <w:sz w:val="20"/>
          <w:szCs w:val="20"/>
        </w:rPr>
        <w:t>0.1</w:t>
      </w:r>
      <w:r w:rsidR="00C5751E">
        <w:rPr>
          <w:rFonts w:ascii="Arial" w:hAnsi="Arial" w:cs="Arial"/>
          <w:sz w:val="20"/>
          <w:szCs w:val="20"/>
        </w:rPr>
        <w:t xml:space="preserve"> </w:t>
      </w:r>
      <w:r w:rsidR="00C5751E" w:rsidRPr="000F1386">
        <w:rPr>
          <w:rFonts w:ascii="Arial" w:hAnsi="Arial" w:cs="Arial"/>
          <w:color w:val="1A1A1A"/>
          <w:sz w:val="20"/>
          <w:szCs w:val="20"/>
        </w:rPr>
        <w:t>°</w:t>
      </w:r>
      <w:r w:rsidR="00C5751E" w:rsidRPr="000F1386">
        <w:rPr>
          <w:rFonts w:ascii="Arial" w:hAnsi="Arial" w:cs="Arial"/>
          <w:sz w:val="20"/>
          <w:szCs w:val="20"/>
        </w:rPr>
        <w:t>C per decade</w:t>
      </w:r>
      <w:r w:rsidR="00C5751E">
        <w:rPr>
          <w:rFonts w:ascii="Arial" w:hAnsi="Arial" w:cs="Arial"/>
          <w:sz w:val="20"/>
          <w:szCs w:val="20"/>
        </w:rPr>
        <w:t xml:space="preserve"> on average </w:t>
      </w:r>
      <w:r w:rsidR="00C5751E"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sidR="00C5751E">
        <w:rPr>
          <w:rFonts w:ascii="Arial" w:hAnsi="Arial" w:cs="Arial"/>
          <w:sz w:val="20"/>
          <w:szCs w:val="20"/>
        </w:rPr>
        <w:t>. Projected warming rates increase slightly with latitudinal zone, from the tropics to polar oceans (Tables 1</w:t>
      </w:r>
      <w:r w:rsidR="00A97DEB">
        <w:rPr>
          <w:rFonts w:ascii="Arial" w:hAnsi="Arial" w:cs="Arial"/>
          <w:sz w:val="20"/>
          <w:szCs w:val="20"/>
        </w:rPr>
        <w:t>,</w:t>
      </w:r>
      <w:r w:rsidR="00C5751E">
        <w:rPr>
          <w:rFonts w:ascii="Arial" w:hAnsi="Arial" w:cs="Arial"/>
          <w:sz w:val="20"/>
          <w:szCs w:val="20"/>
        </w:rPr>
        <w:t xml:space="preserve"> S1). </w:t>
      </w:r>
      <w:r w:rsidR="00C5751E" w:rsidRPr="00E217AA">
        <w:rPr>
          <w:rFonts w:ascii="Arial" w:hAnsi="Arial" w:cs="Arial"/>
          <w:color w:val="1A1A1A"/>
          <w:sz w:val="20"/>
          <w:szCs w:val="20"/>
        </w:rPr>
        <w:t xml:space="preserve">Remarkably, </w:t>
      </w:r>
      <w:r w:rsidR="00C5751E">
        <w:rPr>
          <w:rFonts w:ascii="Arial" w:hAnsi="Arial" w:cs="Arial"/>
          <w:color w:val="1A1A1A"/>
          <w:sz w:val="20"/>
          <w:szCs w:val="20"/>
        </w:rPr>
        <w:t>under RCP 8.5, 99</w:t>
      </w:r>
      <w:r w:rsidR="00C5751E" w:rsidRPr="00E217AA">
        <w:rPr>
          <w:rFonts w:ascii="Arial" w:hAnsi="Arial" w:cs="Arial"/>
          <w:color w:val="1A1A1A"/>
          <w:sz w:val="20"/>
          <w:szCs w:val="20"/>
        </w:rPr>
        <w:t xml:space="preserve">% of the world’s MPAs are </w:t>
      </w:r>
      <w:r w:rsidR="00C5751E">
        <w:rPr>
          <w:rFonts w:ascii="Arial" w:hAnsi="Arial" w:cs="Arial"/>
          <w:color w:val="1A1A1A"/>
          <w:sz w:val="20"/>
          <w:szCs w:val="20"/>
        </w:rPr>
        <w:t>forecasted</w:t>
      </w:r>
      <w:r w:rsidR="00C5751E" w:rsidRPr="00E217AA">
        <w:rPr>
          <w:rFonts w:ascii="Arial" w:hAnsi="Arial" w:cs="Arial"/>
          <w:color w:val="1A1A1A"/>
          <w:sz w:val="20"/>
          <w:szCs w:val="20"/>
        </w:rPr>
        <w:t xml:space="preserve"> to warm ≥2°C </w:t>
      </w:r>
      <w:r w:rsidR="00C5751E">
        <w:rPr>
          <w:rFonts w:ascii="Arial" w:hAnsi="Arial" w:cs="Arial"/>
          <w:color w:val="1A1A1A"/>
          <w:sz w:val="20"/>
          <w:szCs w:val="20"/>
        </w:rPr>
        <w:t xml:space="preserve">by 2100. </w:t>
      </w:r>
      <w:r w:rsidR="00C5751E">
        <w:rPr>
          <w:rFonts w:ascii="Arial" w:hAnsi="Arial" w:cs="Arial"/>
          <w:sz w:val="20"/>
          <w:szCs w:val="20"/>
        </w:rPr>
        <w:t>The RCP 4.5</w:t>
      </w:r>
      <w:r w:rsidR="00C5751E" w:rsidRPr="000F1386">
        <w:rPr>
          <w:rFonts w:ascii="Arial" w:hAnsi="Arial" w:cs="Arial"/>
          <w:sz w:val="20"/>
          <w:szCs w:val="20"/>
        </w:rPr>
        <w:t xml:space="preserve"> </w:t>
      </w:r>
      <w:r w:rsidR="00C5751E">
        <w:rPr>
          <w:rFonts w:ascii="Arial" w:hAnsi="Arial" w:cs="Arial"/>
          <w:sz w:val="20"/>
          <w:szCs w:val="20"/>
        </w:rPr>
        <w:t xml:space="preserve">mitigation scenario predicts substantially lower warming rates </w:t>
      </w:r>
      <w:r w:rsidR="00C5751E" w:rsidRPr="000F1386">
        <w:rPr>
          <w:rFonts w:ascii="Arial" w:hAnsi="Arial" w:cs="Arial"/>
          <w:sz w:val="20"/>
          <w:szCs w:val="20"/>
        </w:rPr>
        <w:t>(</w:t>
      </w:r>
      <w:r w:rsidR="00C5751E">
        <w:rPr>
          <w:rFonts w:ascii="Arial" w:hAnsi="Arial" w:cs="Arial"/>
          <w:sz w:val="20"/>
          <w:szCs w:val="20"/>
        </w:rPr>
        <w:t>Table 1), and thus presumably reduced impacts on marine organisms</w:t>
      </w:r>
      <w:r w:rsidR="00C5751E">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sidR="00C5751E">
        <w:rPr>
          <w:rFonts w:ascii="Arial" w:hAnsi="Arial" w:cs="Arial"/>
          <w:sz w:val="20"/>
          <w:szCs w:val="20"/>
        </w:rPr>
        <w:fldChar w:fldCharType="separate"/>
      </w:r>
      <w:r w:rsidR="00011E93" w:rsidRPr="00011E93">
        <w:rPr>
          <w:rFonts w:ascii="Arial" w:hAnsi="Arial" w:cs="Arial"/>
          <w:noProof/>
          <w:sz w:val="20"/>
          <w:szCs w:val="20"/>
          <w:vertAlign w:val="superscript"/>
        </w:rPr>
        <w:t>10,11</w:t>
      </w:r>
      <w:r w:rsidR="00C5751E">
        <w:rPr>
          <w:rFonts w:ascii="Arial" w:hAnsi="Arial" w:cs="Arial"/>
          <w:sz w:val="20"/>
          <w:szCs w:val="20"/>
        </w:rPr>
        <w:fldChar w:fldCharType="end"/>
      </w:r>
      <w:r w:rsidR="00C5751E">
        <w:rPr>
          <w:rFonts w:ascii="Arial" w:hAnsi="Arial" w:cs="Arial"/>
          <w:sz w:val="20"/>
          <w:szCs w:val="20"/>
        </w:rPr>
        <w:t>.</w:t>
      </w:r>
    </w:p>
    <w:p w14:paraId="1DA5AA1F" w14:textId="214809FC" w:rsidR="007F7F23" w:rsidRPr="00286D05" w:rsidDel="00CC2318" w:rsidRDefault="001C47F3" w:rsidP="00C10F9D">
      <w:pPr>
        <w:widowControl w:val="0"/>
        <w:autoSpaceDE w:val="0"/>
        <w:autoSpaceDN w:val="0"/>
        <w:adjustRightInd w:val="0"/>
        <w:spacing w:line="480" w:lineRule="auto"/>
        <w:ind w:firstLine="720"/>
        <w:rPr>
          <w:rFonts w:ascii="Arial" w:hAnsi="Arial" w:cs="Arial"/>
          <w:sz w:val="20"/>
          <w:szCs w:val="20"/>
        </w:rPr>
      </w:pPr>
      <w:moveFromRangeStart w:id="55" w:author="aeb1c13" w:date="2017-09-07T09:03:00Z" w:name="move366394325"/>
      <w:commentRangeStart w:id="56"/>
      <w:moveFrom w:id="57" w:author="aeb1c13" w:date="2017-09-07T09:03:00Z">
        <w:r w:rsidDel="00CC2318">
          <w:rPr>
            <w:rFonts w:ascii="Arial" w:hAnsi="Arial" w:cs="Arial"/>
            <w:sz w:val="20"/>
            <w:szCs w:val="20"/>
          </w:rPr>
          <w:lastRenderedPageBreak/>
          <w:t>The</w:t>
        </w:r>
        <w:commentRangeEnd w:id="56"/>
        <w:r w:rsidR="00CC2318" w:rsidDel="00CC2318">
          <w:rPr>
            <w:rStyle w:val="CommentReference"/>
            <w:rFonts w:asciiTheme="minorHAnsi" w:hAnsiTheme="minorHAnsi" w:cstheme="minorBidi"/>
          </w:rPr>
          <w:commentReference w:id="56"/>
        </w:r>
        <w:r w:rsidDel="00CC2318">
          <w:rPr>
            <w:rFonts w:ascii="Arial" w:hAnsi="Arial" w:cs="Arial"/>
            <w:sz w:val="20"/>
            <w:szCs w:val="20"/>
          </w:rPr>
          <w:t xml:space="preserve"> effects of ocean warming on marine species and ecosystems</w:t>
        </w:r>
        <w:r w:rsidR="00587343" w:rsidDel="00CC2318">
          <w:rPr>
            <w:rFonts w:ascii="Arial" w:hAnsi="Arial" w:cs="Arial"/>
            <w:sz w:val="20"/>
            <w:szCs w:val="20"/>
          </w:rPr>
          <w:t xml:space="preserve">, which are </w:t>
        </w:r>
        <w:r w:rsidDel="00CC2318">
          <w:rPr>
            <w:rFonts w:ascii="Arial" w:hAnsi="Arial" w:cs="Arial"/>
            <w:sz w:val="20"/>
            <w:szCs w:val="20"/>
          </w:rPr>
          <w:t>already well-documented</w:t>
        </w:r>
        <w:r w:rsidR="00C13F31" w:rsidDel="00CC2318">
          <w:rPr>
            <w:rFonts w:ascii="Arial" w:hAnsi="Arial" w:cs="Arial"/>
            <w:sz w:val="20"/>
            <w:szCs w:val="20"/>
          </w:rPr>
          <w:fldChar w:fldCharType="begin" w:fldLock="1"/>
        </w:r>
        <w:r w:rsidR="00E93EFB" w:rsidDel="00CC2318">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sidDel="00CC2318">
          <w:rPr>
            <w:rFonts w:ascii="Arial" w:hAnsi="Arial" w:cs="Arial"/>
            <w:sz w:val="20"/>
            <w:szCs w:val="20"/>
          </w:rPr>
          <w:fldChar w:fldCharType="separate"/>
        </w:r>
        <w:r w:rsidR="00E93EFB" w:rsidRPr="00E93EFB" w:rsidDel="00CC2318">
          <w:rPr>
            <w:rFonts w:ascii="Arial" w:hAnsi="Arial" w:cs="Arial"/>
            <w:noProof/>
            <w:sz w:val="20"/>
            <w:szCs w:val="20"/>
            <w:vertAlign w:val="superscript"/>
          </w:rPr>
          <w:t>14</w:t>
        </w:r>
        <w:r w:rsidR="00C13F31" w:rsidDel="00CC2318">
          <w:rPr>
            <w:rFonts w:ascii="Arial" w:hAnsi="Arial" w:cs="Arial"/>
            <w:sz w:val="20"/>
            <w:szCs w:val="20"/>
          </w:rPr>
          <w:fldChar w:fldCharType="end"/>
        </w:r>
        <w:r w:rsidR="00587343" w:rsidDel="00CC2318">
          <w:rPr>
            <w:rFonts w:ascii="Arial" w:hAnsi="Arial" w:cs="Arial"/>
            <w:sz w:val="20"/>
            <w:szCs w:val="20"/>
          </w:rPr>
          <w:t xml:space="preserve">, </w:t>
        </w:r>
        <w:r w:rsidDel="00CC2318">
          <w:rPr>
            <w:rFonts w:ascii="Arial" w:hAnsi="Arial" w:cs="Arial"/>
            <w:sz w:val="20"/>
            <w:szCs w:val="20"/>
          </w:rPr>
          <w:t xml:space="preserve">would </w:t>
        </w:r>
        <w:r w:rsidR="00022073" w:rsidDel="00CC2318">
          <w:rPr>
            <w:rFonts w:ascii="Arial" w:hAnsi="Arial" w:cs="Arial"/>
            <w:sz w:val="20"/>
            <w:szCs w:val="20"/>
          </w:rPr>
          <w:t>likely</w:t>
        </w:r>
        <w:r w:rsidDel="00CC2318">
          <w:rPr>
            <w:rFonts w:ascii="Arial" w:hAnsi="Arial" w:cs="Arial"/>
            <w:sz w:val="20"/>
            <w:szCs w:val="20"/>
          </w:rPr>
          <w:t xml:space="preserve"> increase if the rates of warming under RCP 8.5 are realized. </w:t>
        </w:r>
        <w:r w:rsidR="00CD10C9" w:rsidRPr="000F1386" w:rsidDel="00CC2318">
          <w:rPr>
            <w:rFonts w:ascii="Arial" w:hAnsi="Arial" w:cs="Arial"/>
            <w:sz w:val="20"/>
            <w:szCs w:val="20"/>
          </w:rPr>
          <w:t xml:space="preserve">Several recent studies have combined projected warming, species-specific thermal tolerances, and </w:t>
        </w:r>
        <w:r w:rsidR="008830A4" w:rsidDel="00CC2318">
          <w:rPr>
            <w:rFonts w:ascii="Arial" w:hAnsi="Arial" w:cs="Arial"/>
            <w:sz w:val="20"/>
            <w:szCs w:val="20"/>
          </w:rPr>
          <w:t xml:space="preserve">patterns of </w:t>
        </w:r>
        <w:r w:rsidR="00B136F4" w:rsidRPr="000F1386" w:rsidDel="00CC2318">
          <w:rPr>
            <w:rFonts w:ascii="Arial" w:hAnsi="Arial" w:cs="Arial"/>
            <w:sz w:val="20"/>
            <w:szCs w:val="20"/>
          </w:rPr>
          <w:t>species</w:t>
        </w:r>
        <w:r w:rsidR="008830A4" w:rsidDel="00CC2318">
          <w:rPr>
            <w:rFonts w:ascii="Arial" w:hAnsi="Arial" w:cs="Arial"/>
            <w:sz w:val="20"/>
            <w:szCs w:val="20"/>
          </w:rPr>
          <w:t xml:space="preserve"> </w:t>
        </w:r>
        <w:r w:rsidR="00CD10C9" w:rsidRPr="000F1386" w:rsidDel="00CC2318">
          <w:rPr>
            <w:rFonts w:ascii="Arial" w:hAnsi="Arial" w:cs="Arial"/>
            <w:sz w:val="20"/>
            <w:szCs w:val="20"/>
          </w:rPr>
          <w:t xml:space="preserve">distribution to predict changes in </w:t>
        </w:r>
        <w:r w:rsidR="00F27E3F" w:rsidDel="00CC2318">
          <w:rPr>
            <w:rFonts w:ascii="Arial" w:hAnsi="Arial" w:cs="Arial"/>
            <w:sz w:val="20"/>
            <w:szCs w:val="20"/>
          </w:rPr>
          <w:t xml:space="preserve">species </w:t>
        </w:r>
        <w:r w:rsidR="00B6202C" w:rsidDel="00CC2318">
          <w:rPr>
            <w:rFonts w:ascii="Arial" w:hAnsi="Arial" w:cs="Arial"/>
            <w:sz w:val="20"/>
            <w:szCs w:val="20"/>
          </w:rPr>
          <w:t>richness</w:t>
        </w:r>
        <w:r w:rsidR="00F27E3F" w:rsidDel="00CC2318">
          <w:rPr>
            <w:rFonts w:ascii="Arial" w:hAnsi="Arial" w:cs="Arial"/>
            <w:sz w:val="20"/>
            <w:szCs w:val="20"/>
          </w:rPr>
          <w:t xml:space="preserve"> and </w:t>
        </w:r>
        <w:r w:rsidR="00CD10C9" w:rsidRPr="000F1386" w:rsidDel="00CC2318">
          <w:rPr>
            <w:rFonts w:ascii="Arial" w:hAnsi="Arial" w:cs="Arial"/>
            <w:sz w:val="20"/>
            <w:szCs w:val="20"/>
          </w:rPr>
          <w:t xml:space="preserve">composition </w:t>
        </w:r>
        <w:r w:rsidR="007755CD" w:rsidDel="00CC2318">
          <w:rPr>
            <w:rFonts w:ascii="Arial" w:hAnsi="Arial" w:cs="Arial"/>
            <w:sz w:val="20"/>
            <w:szCs w:val="20"/>
          </w:rPr>
          <w:t>in response to ocean warming</w:t>
        </w:r>
        <w:r w:rsidR="00CD10C9" w:rsidRPr="000F1386" w:rsidDel="00CC2318">
          <w:rPr>
            <w:rFonts w:ascii="Arial" w:hAnsi="Arial" w:cs="Arial"/>
            <w:sz w:val="20"/>
            <w:szCs w:val="20"/>
          </w:rPr>
          <w:t>. For example, Stuart-Smith et al.</w:t>
        </w:r>
        <w:r w:rsidR="00CD10C9" w:rsidRPr="000F1386" w:rsidDel="00CC2318">
          <w:rPr>
            <w:rFonts w:ascii="Arial" w:hAnsi="Arial" w:cs="Arial"/>
            <w:sz w:val="20"/>
            <w:szCs w:val="20"/>
          </w:rPr>
          <w:fldChar w:fldCharType="begin" w:fldLock="1"/>
        </w:r>
        <w:r w:rsidR="007D6E57" w:rsidDel="00CC2318">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sidDel="00CC2318">
          <w:rPr>
            <w:rFonts w:ascii="Arial" w:hAnsi="Arial" w:cs="Arial"/>
            <w:sz w:val="20"/>
            <w:szCs w:val="20"/>
          </w:rPr>
          <w:fldChar w:fldCharType="separate"/>
        </w:r>
        <w:r w:rsidR="00011E93" w:rsidRPr="00011E93" w:rsidDel="00CC2318">
          <w:rPr>
            <w:rFonts w:ascii="Arial" w:hAnsi="Arial" w:cs="Arial"/>
            <w:noProof/>
            <w:sz w:val="20"/>
            <w:vertAlign w:val="superscript"/>
          </w:rPr>
          <w:t>3</w:t>
        </w:r>
        <w:r w:rsidR="00CD10C9" w:rsidRPr="000F1386" w:rsidDel="00CC2318">
          <w:rPr>
            <w:rFonts w:ascii="Arial" w:hAnsi="Arial" w:cs="Arial"/>
            <w:sz w:val="20"/>
            <w:szCs w:val="20"/>
          </w:rPr>
          <w:fldChar w:fldCharType="end"/>
        </w:r>
        <w:r w:rsidR="00CD10C9" w:rsidRPr="000F1386" w:rsidDel="00CC2318">
          <w:rPr>
            <w:rFonts w:ascii="Arial" w:hAnsi="Arial" w:cs="Arial"/>
            <w:sz w:val="20"/>
            <w:szCs w:val="20"/>
          </w:rPr>
          <w:t xml:space="preserve"> </w:t>
        </w:r>
        <w:r w:rsidR="00FD6A58" w:rsidDel="00CC2318">
          <w:rPr>
            <w:rFonts w:ascii="Arial" w:hAnsi="Arial" w:cs="Arial"/>
            <w:sz w:val="20"/>
            <w:szCs w:val="20"/>
          </w:rPr>
          <w:t>predicted</w:t>
        </w:r>
        <w:r w:rsidR="00FD6A58" w:rsidRPr="000F1386" w:rsidDel="00CC2318">
          <w:rPr>
            <w:rFonts w:ascii="Arial" w:hAnsi="Arial" w:cs="Arial"/>
            <w:sz w:val="20"/>
            <w:szCs w:val="20"/>
          </w:rPr>
          <w:t xml:space="preserve"> </w:t>
        </w:r>
        <w:r w:rsidR="00CD10C9" w:rsidRPr="000F1386" w:rsidDel="00CC2318">
          <w:rPr>
            <w:rFonts w:ascii="Arial" w:hAnsi="Arial" w:cs="Arial"/>
            <w:sz w:val="20"/>
            <w:szCs w:val="20"/>
          </w:rPr>
          <w:t xml:space="preserve">that </w:t>
        </w:r>
        <w:r w:rsidR="00147153" w:rsidDel="00CC2318">
          <w:rPr>
            <w:rFonts w:ascii="Arial" w:hAnsi="Arial" w:cs="Arial"/>
            <w:sz w:val="20"/>
            <w:szCs w:val="20"/>
          </w:rPr>
          <w:t>nearly 100% of extant</w:t>
        </w:r>
        <w:r w:rsidR="00CD10C9" w:rsidRPr="000F1386" w:rsidDel="00CC2318">
          <w:rPr>
            <w:rFonts w:ascii="Arial" w:hAnsi="Arial" w:cs="Arial"/>
            <w:sz w:val="20"/>
            <w:szCs w:val="20"/>
          </w:rPr>
          <w:t xml:space="preserve"> species </w:t>
        </w:r>
        <w:r w:rsidR="00FD6A58" w:rsidDel="00CC2318">
          <w:rPr>
            <w:rFonts w:ascii="Arial" w:hAnsi="Arial" w:cs="Arial"/>
            <w:sz w:val="20"/>
            <w:szCs w:val="20"/>
          </w:rPr>
          <w:t>will</w:t>
        </w:r>
        <w:r w:rsidR="00CD10C9" w:rsidRPr="000F1386" w:rsidDel="00CC2318">
          <w:rPr>
            <w:rFonts w:ascii="Arial" w:hAnsi="Arial" w:cs="Arial"/>
            <w:sz w:val="20"/>
            <w:szCs w:val="20"/>
          </w:rPr>
          <w:t xml:space="preserve"> be excluded from </w:t>
        </w:r>
        <w:r w:rsidR="0036691A" w:rsidDel="00CC2318">
          <w:rPr>
            <w:rFonts w:ascii="Arial" w:hAnsi="Arial" w:cs="Arial"/>
            <w:sz w:val="20"/>
            <w:szCs w:val="20"/>
          </w:rPr>
          <w:t xml:space="preserve">many </w:t>
        </w:r>
        <w:r w:rsidR="00CD10C9" w:rsidRPr="000F1386" w:rsidDel="00CC2318">
          <w:rPr>
            <w:rFonts w:ascii="Arial" w:hAnsi="Arial" w:cs="Arial"/>
            <w:sz w:val="20"/>
            <w:szCs w:val="20"/>
          </w:rPr>
          <w:t xml:space="preserve">tropical </w:t>
        </w:r>
        <w:r w:rsidR="00FD6A58" w:rsidDel="00CC2318">
          <w:rPr>
            <w:rFonts w:ascii="Arial" w:hAnsi="Arial" w:cs="Arial"/>
            <w:sz w:val="20"/>
            <w:szCs w:val="20"/>
          </w:rPr>
          <w:t>reef</w:t>
        </w:r>
        <w:r w:rsidR="00C7703B" w:rsidDel="00CC2318">
          <w:rPr>
            <w:rFonts w:ascii="Arial" w:hAnsi="Arial" w:cs="Arial"/>
            <w:sz w:val="20"/>
            <w:szCs w:val="20"/>
          </w:rPr>
          <w:t xml:space="preserve"> communities</w:t>
        </w:r>
        <w:r w:rsidR="00CD10C9" w:rsidRPr="000F1386" w:rsidDel="00CC2318">
          <w:rPr>
            <w:rFonts w:ascii="Arial" w:hAnsi="Arial" w:cs="Arial"/>
            <w:sz w:val="20"/>
            <w:szCs w:val="20"/>
          </w:rPr>
          <w:t xml:space="preserve"> by 2</w:t>
        </w:r>
        <w:r w:rsidR="00BD7328" w:rsidDel="00CC2318">
          <w:rPr>
            <w:rFonts w:ascii="Arial" w:hAnsi="Arial" w:cs="Arial"/>
            <w:sz w:val="20"/>
            <w:szCs w:val="20"/>
          </w:rPr>
          <w:t>1</w:t>
        </w:r>
        <w:r w:rsidR="002A21A4" w:rsidDel="00CC2318">
          <w:rPr>
            <w:rFonts w:ascii="Arial" w:hAnsi="Arial" w:cs="Arial"/>
            <w:sz w:val="20"/>
            <w:szCs w:val="20"/>
          </w:rPr>
          <w:t xml:space="preserve">15 under </w:t>
        </w:r>
        <w:r w:rsidR="00CD10C9" w:rsidRPr="000F1386" w:rsidDel="00CC2318">
          <w:rPr>
            <w:rFonts w:ascii="Arial" w:hAnsi="Arial" w:cs="Arial"/>
            <w:sz w:val="20"/>
            <w:szCs w:val="20"/>
          </w:rPr>
          <w:t>RCP 8.5</w:t>
        </w:r>
        <w:r w:rsidR="00CD10C9" w:rsidDel="00CC2318">
          <w:rPr>
            <w:rFonts w:ascii="Arial" w:hAnsi="Arial" w:cs="Arial"/>
            <w:sz w:val="20"/>
            <w:szCs w:val="20"/>
          </w:rPr>
          <w:t xml:space="preserve">. </w:t>
        </w:r>
        <w:r w:rsidR="00964186" w:rsidDel="00CC2318">
          <w:rPr>
            <w:rFonts w:ascii="Arial" w:hAnsi="Arial" w:cs="Arial"/>
            <w:sz w:val="20"/>
            <w:szCs w:val="20"/>
          </w:rPr>
          <w:t>Likew</w:t>
        </w:r>
        <w:r w:rsidR="00CD10C9" w:rsidRPr="000F1386" w:rsidDel="00CC2318">
          <w:rPr>
            <w:rFonts w:ascii="Arial" w:hAnsi="Arial" w:cs="Arial"/>
            <w:sz w:val="20"/>
            <w:szCs w:val="20"/>
          </w:rPr>
          <w:t>ise, Molinos et al.</w:t>
        </w:r>
        <w:r w:rsidR="00CD10C9" w:rsidRPr="000F1386" w:rsidDel="00CC2318">
          <w:rPr>
            <w:rFonts w:ascii="Arial" w:hAnsi="Arial" w:cs="Arial"/>
            <w:sz w:val="20"/>
            <w:szCs w:val="20"/>
          </w:rPr>
          <w:fldChar w:fldCharType="begin" w:fldLock="1"/>
        </w:r>
        <w:r w:rsidR="007D6E57" w:rsidDel="00CC2318">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sidDel="00CC2318">
          <w:rPr>
            <w:rFonts w:ascii="Arial" w:hAnsi="Arial" w:cs="Arial"/>
            <w:sz w:val="20"/>
            <w:szCs w:val="20"/>
          </w:rPr>
          <w:fldChar w:fldCharType="separate"/>
        </w:r>
        <w:r w:rsidR="00011E93" w:rsidRPr="00011E93" w:rsidDel="00CC2318">
          <w:rPr>
            <w:rFonts w:ascii="Arial" w:hAnsi="Arial" w:cs="Arial"/>
            <w:noProof/>
            <w:sz w:val="20"/>
            <w:vertAlign w:val="superscript"/>
          </w:rPr>
          <w:t>4</w:t>
        </w:r>
        <w:r w:rsidR="00CD10C9" w:rsidRPr="000F1386" w:rsidDel="00CC2318">
          <w:rPr>
            <w:rFonts w:ascii="Arial" w:hAnsi="Arial" w:cs="Arial"/>
            <w:sz w:val="20"/>
            <w:szCs w:val="20"/>
          </w:rPr>
          <w:fldChar w:fldCharType="end"/>
        </w:r>
        <w:r w:rsidR="00CD10C9" w:rsidRPr="000F1386" w:rsidDel="00CC2318">
          <w:rPr>
            <w:rFonts w:ascii="Arial" w:hAnsi="Arial" w:cs="Arial"/>
            <w:sz w:val="20"/>
            <w:szCs w:val="20"/>
          </w:rPr>
          <w:t xml:space="preserve"> predicted </w:t>
        </w:r>
        <w:r w:rsidR="00CD10C9" w:rsidDel="00CC2318">
          <w:rPr>
            <w:rFonts w:ascii="Arial" w:hAnsi="Arial" w:cs="Arial"/>
            <w:sz w:val="20"/>
            <w:szCs w:val="20"/>
          </w:rPr>
          <w:t>drastic</w:t>
        </w:r>
        <w:r w:rsidR="00CD10C9" w:rsidRPr="000F1386" w:rsidDel="00CC2318">
          <w:rPr>
            <w:rFonts w:ascii="Arial" w:hAnsi="Arial" w:cs="Arial"/>
            <w:sz w:val="20"/>
            <w:szCs w:val="20"/>
          </w:rPr>
          <w:t xml:space="preserve"> declines in the </w:t>
        </w:r>
        <w:r w:rsidR="00C7703B" w:rsidDel="00CC2318">
          <w:rPr>
            <w:rFonts w:ascii="Arial" w:hAnsi="Arial" w:cs="Arial"/>
            <w:sz w:val="20"/>
            <w:szCs w:val="20"/>
          </w:rPr>
          <w:t>regional species pools</w:t>
        </w:r>
        <w:r w:rsidR="00C7703B" w:rsidRPr="000F1386" w:rsidDel="00CC2318">
          <w:rPr>
            <w:rFonts w:ascii="Arial" w:hAnsi="Arial" w:cs="Arial"/>
            <w:sz w:val="20"/>
            <w:szCs w:val="20"/>
          </w:rPr>
          <w:t xml:space="preserve"> </w:t>
        </w:r>
        <w:r w:rsidR="00CD10C9" w:rsidRPr="000F1386" w:rsidDel="00CC2318">
          <w:rPr>
            <w:rFonts w:ascii="Arial" w:hAnsi="Arial" w:cs="Arial"/>
            <w:sz w:val="20"/>
            <w:szCs w:val="20"/>
          </w:rPr>
          <w:t>of tropical marine communities and substantial increase</w:t>
        </w:r>
        <w:r w:rsidR="00CD10C9" w:rsidDel="00CC2318">
          <w:rPr>
            <w:rFonts w:ascii="Arial" w:hAnsi="Arial" w:cs="Arial"/>
            <w:sz w:val="20"/>
            <w:szCs w:val="20"/>
          </w:rPr>
          <w:t>s</w:t>
        </w:r>
        <w:r w:rsidR="00CD10C9" w:rsidRPr="000F1386" w:rsidDel="00CC2318">
          <w:rPr>
            <w:rFonts w:ascii="Arial" w:hAnsi="Arial" w:cs="Arial"/>
            <w:sz w:val="20"/>
            <w:szCs w:val="20"/>
          </w:rPr>
          <w:t xml:space="preserve"> in temperate </w:t>
        </w:r>
        <w:r w:rsidR="00B136F4" w:rsidDel="00CC2318">
          <w:rPr>
            <w:rFonts w:ascii="Arial" w:hAnsi="Arial" w:cs="Arial"/>
            <w:sz w:val="20"/>
            <w:szCs w:val="20"/>
          </w:rPr>
          <w:t>communities</w:t>
        </w:r>
        <w:r w:rsidR="00CD10C9" w:rsidDel="00CC2318">
          <w:rPr>
            <w:rFonts w:ascii="Arial" w:hAnsi="Arial" w:cs="Arial"/>
            <w:sz w:val="20"/>
            <w:szCs w:val="20"/>
          </w:rPr>
          <w:t>,</w:t>
        </w:r>
        <w:r w:rsidR="00CD10C9" w:rsidRPr="000F1386" w:rsidDel="00CC2318">
          <w:rPr>
            <w:rFonts w:ascii="Arial" w:hAnsi="Arial" w:cs="Arial"/>
            <w:sz w:val="20"/>
            <w:szCs w:val="20"/>
          </w:rPr>
          <w:t xml:space="preserve"> accompan</w:t>
        </w:r>
        <w:r w:rsidR="00FD6A58" w:rsidDel="00CC2318">
          <w:rPr>
            <w:rFonts w:ascii="Arial" w:hAnsi="Arial" w:cs="Arial"/>
            <w:sz w:val="20"/>
            <w:szCs w:val="20"/>
          </w:rPr>
          <w:t>ied</w:t>
        </w:r>
        <w:r w:rsidR="00CD10C9" w:rsidRPr="000F1386" w:rsidDel="00CC2318">
          <w:rPr>
            <w:rFonts w:ascii="Arial" w:hAnsi="Arial" w:cs="Arial"/>
            <w:sz w:val="20"/>
            <w:szCs w:val="20"/>
          </w:rPr>
          <w:t xml:space="preserve"> </w:t>
        </w:r>
        <w:r w:rsidR="00B136F4" w:rsidDel="00CC2318">
          <w:rPr>
            <w:rFonts w:ascii="Arial" w:hAnsi="Arial" w:cs="Arial"/>
            <w:sz w:val="20"/>
            <w:szCs w:val="20"/>
          </w:rPr>
          <w:t xml:space="preserve">by </w:t>
        </w:r>
        <w:r w:rsidR="00CD10C9" w:rsidRPr="000F1386" w:rsidDel="00CC2318">
          <w:rPr>
            <w:rFonts w:ascii="Arial" w:hAnsi="Arial" w:cs="Arial"/>
            <w:sz w:val="20"/>
            <w:szCs w:val="20"/>
          </w:rPr>
          <w:t xml:space="preserve">changes in </w:t>
        </w:r>
        <w:r w:rsidR="00B136F4" w:rsidDel="00CC2318">
          <w:rPr>
            <w:rFonts w:ascii="Arial" w:hAnsi="Arial" w:cs="Arial"/>
            <w:sz w:val="20"/>
            <w:szCs w:val="20"/>
          </w:rPr>
          <w:t xml:space="preserve">species </w:t>
        </w:r>
        <w:r w:rsidR="00CD10C9" w:rsidRPr="000F1386" w:rsidDel="00CC2318">
          <w:rPr>
            <w:rFonts w:ascii="Arial" w:hAnsi="Arial" w:cs="Arial"/>
            <w:sz w:val="20"/>
            <w:szCs w:val="20"/>
          </w:rPr>
          <w:t xml:space="preserve">composition. </w:t>
        </w:r>
        <w:r w:rsidR="00BA7B77" w:rsidDel="00CC2318">
          <w:rPr>
            <w:rFonts w:ascii="Arial" w:hAnsi="Arial" w:cs="Arial"/>
            <w:sz w:val="20"/>
            <w:szCs w:val="20"/>
          </w:rPr>
          <w:t xml:space="preserve">These responses are driven by </w:t>
        </w:r>
        <w:r w:rsidR="00997F8D" w:rsidDel="00CC2318">
          <w:rPr>
            <w:rFonts w:ascii="Arial" w:hAnsi="Arial" w:cs="Arial"/>
            <w:sz w:val="20"/>
            <w:szCs w:val="20"/>
          </w:rPr>
          <w:t>populations</w:t>
        </w:r>
        <w:r w:rsidR="00CB65CF" w:rsidRPr="000F1386" w:rsidDel="00CC2318">
          <w:rPr>
            <w:rFonts w:ascii="Arial" w:hAnsi="Arial" w:cs="Arial"/>
            <w:sz w:val="20"/>
            <w:szCs w:val="20"/>
          </w:rPr>
          <w:t xml:space="preserve"> track</w:t>
        </w:r>
        <w:r w:rsidR="00997F8D" w:rsidDel="00CC2318">
          <w:rPr>
            <w:rFonts w:ascii="Arial" w:hAnsi="Arial" w:cs="Arial"/>
            <w:sz w:val="20"/>
            <w:szCs w:val="20"/>
          </w:rPr>
          <w:t>ing</w:t>
        </w:r>
        <w:r w:rsidR="00CB65CF" w:rsidRPr="000F1386" w:rsidDel="00CC2318">
          <w:rPr>
            <w:rFonts w:ascii="Arial" w:hAnsi="Arial" w:cs="Arial"/>
            <w:sz w:val="20"/>
            <w:szCs w:val="20"/>
          </w:rPr>
          <w:t xml:space="preserve"> the geographic movement of their thermal niche</w:t>
        </w:r>
        <w:r w:rsidR="00CB65CF" w:rsidDel="00CC2318">
          <w:rPr>
            <w:rFonts w:ascii="Arial" w:hAnsi="Arial" w:cs="Arial"/>
            <w:sz w:val="20"/>
            <w:szCs w:val="20"/>
          </w:rPr>
          <w:t>s</w:t>
        </w:r>
        <w:r w:rsidR="00CB65CF" w:rsidRPr="000F1386" w:rsidDel="00CC2318">
          <w:rPr>
            <w:rFonts w:ascii="Arial" w:hAnsi="Arial" w:cs="Arial"/>
            <w:sz w:val="20"/>
            <w:szCs w:val="20"/>
          </w:rPr>
          <w:t xml:space="preserve"> </w:t>
        </w:r>
        <w:r w:rsidR="008830A4" w:rsidDel="00CC2318">
          <w:rPr>
            <w:rFonts w:ascii="Arial" w:hAnsi="Arial" w:cs="Arial"/>
            <w:sz w:val="20"/>
            <w:szCs w:val="20"/>
          </w:rPr>
          <w:t xml:space="preserve">and </w:t>
        </w:r>
        <w:r w:rsidR="00CB65CF" w:rsidRPr="000F1386" w:rsidDel="00CC2318">
          <w:rPr>
            <w:rFonts w:ascii="Arial" w:hAnsi="Arial" w:cs="Arial"/>
            <w:sz w:val="20"/>
            <w:szCs w:val="20"/>
          </w:rPr>
          <w:t>shifting their ranges</w:t>
        </w:r>
        <w:r w:rsidR="00CB65CF" w:rsidDel="00CC2318">
          <w:rPr>
            <w:rFonts w:ascii="Arial" w:hAnsi="Arial" w:cs="Arial"/>
            <w:sz w:val="20"/>
            <w:szCs w:val="20"/>
          </w:rPr>
          <w:t xml:space="preserve">, generally to higher </w:t>
        </w:r>
        <w:r w:rsidR="00587343" w:rsidDel="00CC2318">
          <w:rPr>
            <w:rFonts w:ascii="Arial" w:hAnsi="Arial" w:cs="Arial"/>
            <w:sz w:val="20"/>
            <w:szCs w:val="20"/>
          </w:rPr>
          <w:t>latitudes</w:t>
        </w:r>
        <w:r w:rsidR="00CB65CF" w:rsidRPr="000F1386" w:rsidDel="00CC2318">
          <w:rPr>
            <w:rFonts w:ascii="Arial" w:hAnsi="Arial" w:cs="Arial"/>
            <w:sz w:val="20"/>
            <w:szCs w:val="20"/>
          </w:rPr>
          <w:t xml:space="preserve">. </w:t>
        </w:r>
        <w:r w:rsidR="00BA7B77" w:rsidDel="00CC2318">
          <w:rPr>
            <w:rFonts w:ascii="Arial" w:hAnsi="Arial" w:cs="Arial"/>
            <w:sz w:val="20"/>
            <w:szCs w:val="20"/>
          </w:rPr>
          <w:t>In</w:t>
        </w:r>
        <w:r w:rsidR="00C2058F" w:rsidDel="00CC2318">
          <w:rPr>
            <w:rFonts w:ascii="Arial" w:hAnsi="Arial" w:cs="Arial"/>
            <w:sz w:val="20"/>
            <w:szCs w:val="20"/>
          </w:rPr>
          <w:t xml:space="preserve"> mid</w:t>
        </w:r>
        <w:r w:rsidR="00587343" w:rsidDel="00CC2318">
          <w:rPr>
            <w:rFonts w:ascii="Arial" w:hAnsi="Arial" w:cs="Arial"/>
            <w:sz w:val="20"/>
            <w:szCs w:val="20"/>
          </w:rPr>
          <w:t>-</w:t>
        </w:r>
        <w:r w:rsidR="00C2058F" w:rsidDel="00CC2318">
          <w:rPr>
            <w:rFonts w:ascii="Arial" w:hAnsi="Arial" w:cs="Arial"/>
            <w:sz w:val="20"/>
            <w:szCs w:val="20"/>
          </w:rPr>
          <w:t xml:space="preserve"> to high</w:t>
        </w:r>
        <w:r w:rsidR="00587343" w:rsidDel="00CC2318">
          <w:rPr>
            <w:rFonts w:ascii="Arial" w:hAnsi="Arial" w:cs="Arial"/>
            <w:sz w:val="20"/>
            <w:szCs w:val="20"/>
          </w:rPr>
          <w:t>-</w:t>
        </w:r>
        <w:r w:rsidR="00C2058F" w:rsidDel="00CC2318">
          <w:rPr>
            <w:rFonts w:ascii="Arial" w:hAnsi="Arial" w:cs="Arial"/>
            <w:sz w:val="20"/>
            <w:szCs w:val="20"/>
          </w:rPr>
          <w:t xml:space="preserve">latitude ecosystems, shifts in species composition will </w:t>
        </w:r>
        <w:r w:rsidR="00022073" w:rsidDel="00CC2318">
          <w:rPr>
            <w:rFonts w:ascii="Arial" w:hAnsi="Arial" w:cs="Arial"/>
            <w:sz w:val="20"/>
            <w:szCs w:val="20"/>
          </w:rPr>
          <w:t>likely</w:t>
        </w:r>
        <w:r w:rsidR="00C2058F" w:rsidDel="00CC2318">
          <w:rPr>
            <w:rFonts w:ascii="Arial" w:hAnsi="Arial" w:cs="Arial"/>
            <w:sz w:val="20"/>
            <w:szCs w:val="20"/>
          </w:rPr>
          <w:t xml:space="preserve"> lead to changes in </w:t>
        </w:r>
        <w:r w:rsidR="00EF048E" w:rsidDel="00CC2318">
          <w:rPr>
            <w:rFonts w:ascii="Arial" w:hAnsi="Arial" w:cs="Arial"/>
            <w:sz w:val="20"/>
            <w:szCs w:val="20"/>
          </w:rPr>
          <w:t>species</w:t>
        </w:r>
        <w:r w:rsidR="00C2058F" w:rsidDel="00CC2318">
          <w:rPr>
            <w:rFonts w:ascii="Arial" w:hAnsi="Arial" w:cs="Arial"/>
            <w:sz w:val="20"/>
            <w:szCs w:val="20"/>
          </w:rPr>
          <w:t xml:space="preserve"> interactions</w:t>
        </w:r>
        <w:r w:rsidR="00EF048E" w:rsidDel="00CC2318">
          <w:rPr>
            <w:rFonts w:ascii="Arial" w:hAnsi="Arial" w:cs="Arial"/>
            <w:sz w:val="20"/>
            <w:szCs w:val="20"/>
          </w:rPr>
          <w:t xml:space="preserve"> and food-web dynamics, </w:t>
        </w:r>
        <w:r w:rsidR="00C2058F" w:rsidRPr="000F1386" w:rsidDel="00CC2318">
          <w:rPr>
            <w:rFonts w:ascii="Arial" w:hAnsi="Arial" w:cs="Arial"/>
            <w:sz w:val="20"/>
            <w:szCs w:val="20"/>
          </w:rPr>
          <w:t>loss</w:t>
        </w:r>
        <w:r w:rsidR="00C2058F" w:rsidDel="00CC2318">
          <w:rPr>
            <w:rFonts w:ascii="Arial" w:hAnsi="Arial" w:cs="Arial"/>
            <w:sz w:val="20"/>
            <w:szCs w:val="20"/>
          </w:rPr>
          <w:t>es</w:t>
        </w:r>
        <w:r w:rsidR="00C2058F" w:rsidRPr="000F1386" w:rsidDel="00CC2318">
          <w:rPr>
            <w:rFonts w:ascii="Arial" w:hAnsi="Arial" w:cs="Arial"/>
            <w:sz w:val="20"/>
            <w:szCs w:val="20"/>
          </w:rPr>
          <w:t xml:space="preserve"> of foundation species </w:t>
        </w:r>
        <w:r w:rsidR="00BF5B0C" w:rsidDel="00CC2318">
          <w:rPr>
            <w:rFonts w:ascii="Arial" w:hAnsi="Arial" w:cs="Arial"/>
            <w:sz w:val="20"/>
            <w:szCs w:val="20"/>
          </w:rPr>
          <w:t>such as</w:t>
        </w:r>
        <w:r w:rsidR="009B71DA" w:rsidDel="00CC2318">
          <w:rPr>
            <w:rFonts w:ascii="Arial" w:hAnsi="Arial" w:cs="Arial"/>
            <w:sz w:val="20"/>
            <w:szCs w:val="20"/>
          </w:rPr>
          <w:t xml:space="preserve"> kelps</w:t>
        </w:r>
        <w:r w:rsidR="00C2058F" w:rsidRPr="000F1386" w:rsidDel="00CC2318">
          <w:rPr>
            <w:rFonts w:ascii="Arial" w:hAnsi="Arial" w:cs="Arial"/>
            <w:sz w:val="20"/>
            <w:szCs w:val="20"/>
          </w:rPr>
          <w:t xml:space="preserve">, </w:t>
        </w:r>
        <w:r w:rsidR="00EF048E" w:rsidDel="00CC2318">
          <w:rPr>
            <w:rFonts w:ascii="Arial" w:hAnsi="Arial" w:cs="Arial"/>
            <w:sz w:val="20"/>
            <w:szCs w:val="20"/>
          </w:rPr>
          <w:t>and</w:t>
        </w:r>
        <w:r w:rsidR="00C2058F" w:rsidRPr="000F1386" w:rsidDel="00CC2318">
          <w:rPr>
            <w:rFonts w:ascii="Arial" w:hAnsi="Arial" w:cs="Arial"/>
            <w:sz w:val="20"/>
            <w:szCs w:val="20"/>
          </w:rPr>
          <w:t xml:space="preserve"> invasion</w:t>
        </w:r>
        <w:r w:rsidR="00C2058F" w:rsidDel="00CC2318">
          <w:rPr>
            <w:rFonts w:ascii="Arial" w:hAnsi="Arial" w:cs="Arial"/>
            <w:sz w:val="20"/>
            <w:szCs w:val="20"/>
          </w:rPr>
          <w:t>s</w:t>
        </w:r>
        <w:r w:rsidR="00C2058F" w:rsidRPr="000F1386" w:rsidDel="00CC2318">
          <w:rPr>
            <w:rFonts w:ascii="Arial" w:hAnsi="Arial" w:cs="Arial"/>
            <w:sz w:val="20"/>
            <w:szCs w:val="20"/>
          </w:rPr>
          <w:t xml:space="preserve"> of new predators, competitors, and parasites</w:t>
        </w:r>
        <w:r w:rsidR="00C2058F" w:rsidRPr="000F1386" w:rsidDel="00CC2318">
          <w:rPr>
            <w:rFonts w:ascii="Arial" w:hAnsi="Arial" w:cs="Arial"/>
            <w:sz w:val="20"/>
            <w:szCs w:val="20"/>
          </w:rPr>
          <w:fldChar w:fldCharType="begin" w:fldLock="1"/>
        </w:r>
        <w:r w:rsidR="00E93EFB" w:rsidDel="00CC2318">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sidDel="00CC2318">
          <w:rPr>
            <w:rFonts w:ascii="Arial" w:hAnsi="Arial" w:cs="Arial"/>
            <w:sz w:val="20"/>
            <w:szCs w:val="20"/>
          </w:rPr>
          <w:fldChar w:fldCharType="separate"/>
        </w:r>
        <w:r w:rsidR="00E93EFB" w:rsidRPr="00E93EFB" w:rsidDel="00CC2318">
          <w:rPr>
            <w:rFonts w:ascii="Arial" w:eastAsia="Times New Roman" w:hAnsi="Arial" w:cs="Arial"/>
            <w:noProof/>
            <w:sz w:val="20"/>
            <w:vertAlign w:val="superscript"/>
          </w:rPr>
          <w:t>14,15</w:t>
        </w:r>
        <w:r w:rsidR="00C2058F" w:rsidRPr="000F1386" w:rsidDel="00CC2318">
          <w:rPr>
            <w:rFonts w:ascii="Arial" w:hAnsi="Arial" w:cs="Arial"/>
            <w:sz w:val="20"/>
            <w:szCs w:val="20"/>
          </w:rPr>
          <w:fldChar w:fldCharType="end"/>
        </w:r>
        <w:r w:rsidR="00C2058F" w:rsidRPr="000F1386" w:rsidDel="00CC2318">
          <w:rPr>
            <w:rFonts w:ascii="Arial" w:hAnsi="Arial" w:cs="Arial"/>
            <w:sz w:val="20"/>
            <w:szCs w:val="20"/>
          </w:rPr>
          <w:t xml:space="preserve">. </w:t>
        </w:r>
        <w:r w:rsidR="00CB65CF" w:rsidDel="00CC2318">
          <w:rPr>
            <w:rFonts w:ascii="Arial" w:hAnsi="Arial" w:cs="Arial"/>
            <w:sz w:val="20"/>
            <w:szCs w:val="20"/>
          </w:rPr>
          <w:t xml:space="preserve">In contrast, as tropical communities cross their thermal thresholds, the primary outcome </w:t>
        </w:r>
        <w:r w:rsidR="00EF048E" w:rsidDel="00CC2318">
          <w:rPr>
            <w:rFonts w:ascii="Arial" w:hAnsi="Arial" w:cs="Arial"/>
            <w:sz w:val="20"/>
            <w:szCs w:val="20"/>
          </w:rPr>
          <w:t>is expected to</w:t>
        </w:r>
        <w:r w:rsidR="00CB65CF" w:rsidDel="00CC2318">
          <w:rPr>
            <w:rFonts w:ascii="Arial" w:hAnsi="Arial" w:cs="Arial"/>
            <w:sz w:val="20"/>
            <w:szCs w:val="20"/>
          </w:rPr>
          <w:t xml:space="preserve"> be biodiversity loss, as there are no climate</w:t>
        </w:r>
        <w:r w:rsidR="00BA7B77" w:rsidDel="00CC2318">
          <w:rPr>
            <w:rFonts w:ascii="Arial" w:hAnsi="Arial" w:cs="Arial"/>
            <w:sz w:val="20"/>
            <w:szCs w:val="20"/>
          </w:rPr>
          <w:t xml:space="preserve"> change induced</w:t>
        </w:r>
        <w:r w:rsidR="00CB65CF" w:rsidDel="00CC2318">
          <w:rPr>
            <w:rFonts w:ascii="Arial" w:hAnsi="Arial" w:cs="Arial"/>
            <w:sz w:val="20"/>
            <w:szCs w:val="20"/>
          </w:rPr>
          <w:t xml:space="preserve">-migrants to colonize from warmer regions. </w:t>
        </w:r>
        <w:r w:rsidR="00C2058F" w:rsidDel="00CC2318">
          <w:rPr>
            <w:rFonts w:ascii="Arial" w:hAnsi="Arial" w:cs="Arial"/>
            <w:color w:val="1A1A1A"/>
            <w:sz w:val="20"/>
            <w:szCs w:val="20"/>
          </w:rPr>
          <w:t xml:space="preserve">Thus, </w:t>
        </w:r>
        <w:r w:rsidR="00CB65CF" w:rsidRPr="00EE364E" w:rsidDel="00CC2318">
          <w:rPr>
            <w:rFonts w:ascii="Arial" w:hAnsi="Arial" w:cs="Arial"/>
            <w:color w:val="1A1A1A"/>
            <w:sz w:val="20"/>
            <w:szCs w:val="20"/>
          </w:rPr>
          <w:t xml:space="preserve">ocean warming will have fundamentally different impacts on the biota currently protected in tropical and temperate </w:t>
        </w:r>
        <w:r w:rsidR="00CB65CF" w:rsidDel="00CC2318">
          <w:rPr>
            <w:rFonts w:ascii="Arial" w:hAnsi="Arial" w:cs="Arial"/>
            <w:color w:val="1A1A1A"/>
            <w:sz w:val="20"/>
            <w:szCs w:val="20"/>
          </w:rPr>
          <w:t>MPAs.</w:t>
        </w:r>
        <w:r w:rsidR="00997F8D" w:rsidDel="00CC2318">
          <w:rPr>
            <w:rFonts w:ascii="Arial" w:hAnsi="Arial" w:cs="Arial"/>
            <w:sz w:val="20"/>
            <w:szCs w:val="20"/>
          </w:rPr>
          <w:t xml:space="preserve"> </w:t>
        </w:r>
        <w:r w:rsidR="00CD10C9" w:rsidRPr="000F1386" w:rsidDel="00CC2318">
          <w:rPr>
            <w:rFonts w:ascii="Arial" w:hAnsi="Arial" w:cs="Arial"/>
            <w:sz w:val="20"/>
            <w:szCs w:val="20"/>
          </w:rPr>
          <w:t>Finally, due to temperature-dependent metabolism of fishes and invertebrates</w:t>
        </w:r>
        <w:r w:rsidR="00B136F4" w:rsidDel="00CC2318">
          <w:rPr>
            <w:rFonts w:ascii="Arial" w:hAnsi="Arial" w:cs="Arial"/>
            <w:sz w:val="20"/>
            <w:szCs w:val="20"/>
          </w:rPr>
          <w:t xml:space="preserve">, which are </w:t>
        </w:r>
        <w:r w:rsidR="00120B90" w:rsidDel="00CC2318">
          <w:rPr>
            <w:rFonts w:ascii="Arial" w:hAnsi="Arial" w:cs="Arial"/>
            <w:sz w:val="20"/>
            <w:szCs w:val="20"/>
          </w:rPr>
          <w:t>ectotherms</w:t>
        </w:r>
        <w:r w:rsidR="00CD10C9" w:rsidDel="00CC2318">
          <w:rPr>
            <w:rFonts w:ascii="Arial" w:hAnsi="Arial" w:cs="Arial"/>
            <w:sz w:val="20"/>
            <w:szCs w:val="20"/>
          </w:rPr>
          <w:t xml:space="preserve">, </w:t>
        </w:r>
        <w:r w:rsidR="00CD10C9" w:rsidRPr="000F1386" w:rsidDel="00CC2318">
          <w:rPr>
            <w:rFonts w:ascii="Arial" w:hAnsi="Arial" w:cs="Arial"/>
            <w:sz w:val="20"/>
            <w:szCs w:val="20"/>
          </w:rPr>
          <w:t>warming will have strong, non-lethal effects on a wide array of population</w:t>
        </w:r>
        <w:r w:rsidR="006743F3" w:rsidDel="00CC2318">
          <w:rPr>
            <w:rFonts w:ascii="Arial" w:hAnsi="Arial" w:cs="Arial"/>
            <w:sz w:val="20"/>
            <w:szCs w:val="20"/>
          </w:rPr>
          <w:t>-</w:t>
        </w:r>
        <w:r w:rsidR="00CD10C9" w:rsidRPr="000F1386" w:rsidDel="00CC2318">
          <w:rPr>
            <w:rFonts w:ascii="Arial" w:hAnsi="Arial" w:cs="Arial"/>
            <w:sz w:val="20"/>
            <w:szCs w:val="20"/>
          </w:rPr>
          <w:t>, community</w:t>
        </w:r>
        <w:r w:rsidR="006743F3" w:rsidDel="00CC2318">
          <w:rPr>
            <w:rFonts w:ascii="Arial" w:hAnsi="Arial" w:cs="Arial"/>
            <w:sz w:val="20"/>
            <w:szCs w:val="20"/>
          </w:rPr>
          <w:t>-</w:t>
        </w:r>
        <w:r w:rsidR="00CD10C9" w:rsidRPr="000F1386" w:rsidDel="00CC2318">
          <w:rPr>
            <w:rFonts w:ascii="Arial" w:hAnsi="Arial" w:cs="Arial"/>
            <w:sz w:val="20"/>
            <w:szCs w:val="20"/>
          </w:rPr>
          <w:t xml:space="preserve">, and ecosystem-level </w:t>
        </w:r>
        <w:r w:rsidR="002A21A4" w:rsidDel="00CC2318">
          <w:rPr>
            <w:rFonts w:ascii="Arial" w:hAnsi="Arial" w:cs="Arial"/>
            <w:sz w:val="20"/>
            <w:szCs w:val="20"/>
          </w:rPr>
          <w:t>processes</w:t>
        </w:r>
        <w:r w:rsidR="00BF5B0C" w:rsidDel="00CC2318">
          <w:rPr>
            <w:rFonts w:ascii="Arial" w:hAnsi="Arial" w:cs="Arial"/>
            <w:sz w:val="20"/>
            <w:szCs w:val="20"/>
          </w:rPr>
          <w:t xml:space="preserve"> including</w:t>
        </w:r>
        <w:r w:rsidR="00CD10C9" w:rsidRPr="000F1386" w:rsidDel="00CC2318">
          <w:rPr>
            <w:rFonts w:ascii="Arial" w:hAnsi="Arial" w:cs="Arial"/>
            <w:sz w:val="20"/>
            <w:szCs w:val="20"/>
          </w:rPr>
          <w:t xml:space="preserve"> developmental and dispersal rates, species interactions, and the standing biomass of plants and animals</w:t>
        </w:r>
        <w:r w:rsidR="00CD10C9" w:rsidRPr="000F1386" w:rsidDel="00CC2318">
          <w:rPr>
            <w:rFonts w:ascii="Arial" w:hAnsi="Arial" w:cs="Arial"/>
            <w:sz w:val="20"/>
            <w:szCs w:val="20"/>
          </w:rPr>
          <w:fldChar w:fldCharType="begin" w:fldLock="1"/>
        </w:r>
        <w:r w:rsidR="00E93EFB" w:rsidDel="00CC2318">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sidDel="00CC2318">
          <w:rPr>
            <w:rFonts w:ascii="Arial" w:hAnsi="Arial" w:cs="Arial"/>
            <w:sz w:val="20"/>
            <w:szCs w:val="20"/>
          </w:rPr>
          <w:fldChar w:fldCharType="separate"/>
        </w:r>
        <w:r w:rsidR="00E93EFB" w:rsidRPr="00E93EFB" w:rsidDel="00CC2318">
          <w:rPr>
            <w:rFonts w:ascii="Arial" w:eastAsia="Times New Roman" w:hAnsi="Arial" w:cs="Arial"/>
            <w:noProof/>
            <w:sz w:val="20"/>
            <w:vertAlign w:val="superscript"/>
          </w:rPr>
          <w:t>16,17</w:t>
        </w:r>
        <w:r w:rsidR="00CD10C9" w:rsidRPr="000F1386" w:rsidDel="00CC2318">
          <w:rPr>
            <w:rFonts w:ascii="Arial" w:hAnsi="Arial" w:cs="Arial"/>
            <w:sz w:val="20"/>
            <w:szCs w:val="20"/>
          </w:rPr>
          <w:fldChar w:fldCharType="end"/>
        </w:r>
        <w:r w:rsidR="00CD10C9" w:rsidRPr="000F1386" w:rsidDel="00CC2318">
          <w:rPr>
            <w:rFonts w:ascii="Arial" w:hAnsi="Arial" w:cs="Arial"/>
            <w:sz w:val="20"/>
            <w:szCs w:val="20"/>
          </w:rPr>
          <w:t xml:space="preserve">. </w:t>
        </w:r>
        <w:r w:rsidR="008B29C6" w:rsidRPr="00286D05" w:rsidDel="00CC2318">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sidDel="00CC2318">
          <w:rPr>
            <w:rFonts w:ascii="Arial" w:hAnsi="Arial" w:cs="Arial"/>
            <w:sz w:val="20"/>
            <w:szCs w:val="20"/>
          </w:rPr>
          <w:t>However, t</w:t>
        </w:r>
        <w:r w:rsidR="008B29C6" w:rsidRPr="00286D05" w:rsidDel="00CC2318">
          <w:rPr>
            <w:rFonts w:ascii="Arial" w:hAnsi="Arial" w:cs="Arial"/>
            <w:sz w:val="20"/>
            <w:szCs w:val="20"/>
          </w:rPr>
          <w:t xml:space="preserve">here are limits to the scope and rate of both acclimatization and adaptation </w:t>
        </w:r>
        <w:r w:rsidR="00747A74" w:rsidDel="00CC2318">
          <w:rPr>
            <w:rFonts w:ascii="Arial" w:hAnsi="Arial" w:cs="Arial"/>
            <w:sz w:val="20"/>
            <w:szCs w:val="20"/>
          </w:rPr>
          <w:t>that</w:t>
        </w:r>
        <w:r w:rsidR="008B29C6" w:rsidRPr="00286D05" w:rsidDel="00CC2318">
          <w:rPr>
            <w:rFonts w:ascii="Arial" w:hAnsi="Arial" w:cs="Arial"/>
            <w:sz w:val="20"/>
            <w:szCs w:val="20"/>
          </w:rPr>
          <w:t xml:space="preserve"> vary with phylogenetic history, life history, and other biological attributes. </w:t>
        </w:r>
        <w:commentRangeStart w:id="58"/>
        <w:r w:rsidR="008B29C6" w:rsidRPr="00286D05" w:rsidDel="00CC2318">
          <w:rPr>
            <w:rFonts w:ascii="Arial" w:hAnsi="Arial" w:cs="Arial"/>
            <w:sz w:val="20"/>
            <w:szCs w:val="20"/>
          </w:rPr>
          <w:t xml:space="preserve">Moreover, anthropogenic warming is occurring </w:t>
        </w:r>
        <w:r w:rsidR="00BA62FC" w:rsidDel="00CC2318">
          <w:rPr>
            <w:rFonts w:ascii="Arial" w:hAnsi="Arial" w:cs="Arial"/>
            <w:sz w:val="20"/>
            <w:szCs w:val="20"/>
          </w:rPr>
          <w:t>far</w:t>
        </w:r>
        <w:r w:rsidR="008B29C6" w:rsidRPr="00286D05" w:rsidDel="00CC2318">
          <w:rPr>
            <w:rFonts w:ascii="Arial" w:hAnsi="Arial" w:cs="Arial"/>
            <w:sz w:val="20"/>
            <w:szCs w:val="20"/>
          </w:rPr>
          <w:t xml:space="preserve"> more rapidly than</w:t>
        </w:r>
        <w:r w:rsidR="00C57418" w:rsidRPr="00286D05" w:rsidDel="00CC2318">
          <w:rPr>
            <w:rFonts w:ascii="Arial" w:hAnsi="Arial" w:cs="Arial"/>
            <w:sz w:val="20"/>
            <w:szCs w:val="20"/>
          </w:rPr>
          <w:t xml:space="preserve"> </w:t>
        </w:r>
        <w:r w:rsidR="00BA62FC" w:rsidDel="00CC2318">
          <w:rPr>
            <w:rFonts w:ascii="Arial" w:hAnsi="Arial" w:cs="Arial"/>
            <w:sz w:val="20"/>
            <w:szCs w:val="20"/>
          </w:rPr>
          <w:t xml:space="preserve">natural warming </w:t>
        </w:r>
        <w:r w:rsidR="00DF643E" w:rsidDel="00CC2318">
          <w:rPr>
            <w:rFonts w:ascii="Arial" w:hAnsi="Arial" w:cs="Arial"/>
            <w:sz w:val="20"/>
            <w:szCs w:val="20"/>
          </w:rPr>
          <w:t xml:space="preserve">has </w:t>
        </w:r>
        <w:r w:rsidR="00C57418" w:rsidRPr="00286D05" w:rsidDel="00CC2318">
          <w:rPr>
            <w:rFonts w:ascii="Arial" w:hAnsi="Arial" w:cs="Arial"/>
            <w:sz w:val="20"/>
            <w:szCs w:val="20"/>
          </w:rPr>
          <w:t>over the last 65 million years</w:t>
        </w:r>
        <w:r w:rsidR="00824A3F" w:rsidRPr="00286D05" w:rsidDel="00CC2318">
          <w:rPr>
            <w:rFonts w:ascii="Arial" w:hAnsi="Arial" w:cs="Arial"/>
            <w:sz w:val="20"/>
            <w:szCs w:val="20"/>
          </w:rPr>
          <w:fldChar w:fldCharType="begin" w:fldLock="1"/>
        </w:r>
        <w:r w:rsidR="00E93EFB" w:rsidDel="00CC2318">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sidDel="00CC2318">
          <w:rPr>
            <w:rFonts w:ascii="Arial" w:hAnsi="Arial" w:cs="Arial"/>
            <w:sz w:val="20"/>
            <w:szCs w:val="20"/>
          </w:rPr>
          <w:fldChar w:fldCharType="separate"/>
        </w:r>
        <w:r w:rsidR="00E93EFB" w:rsidRPr="00E93EFB" w:rsidDel="00CC2318">
          <w:rPr>
            <w:rFonts w:ascii="Arial" w:eastAsia="Times New Roman" w:hAnsi="Arial" w:cs="Arial"/>
            <w:noProof/>
            <w:sz w:val="20"/>
            <w:szCs w:val="20"/>
            <w:vertAlign w:val="superscript"/>
          </w:rPr>
          <w:t>18</w:t>
        </w:r>
        <w:r w:rsidR="00824A3F" w:rsidRPr="00286D05" w:rsidDel="00CC2318">
          <w:rPr>
            <w:rFonts w:ascii="Arial" w:hAnsi="Arial" w:cs="Arial"/>
            <w:sz w:val="20"/>
            <w:szCs w:val="20"/>
          </w:rPr>
          <w:fldChar w:fldCharType="end"/>
        </w:r>
        <w:r w:rsidR="00C57418" w:rsidRPr="00286D05" w:rsidDel="00CC2318">
          <w:rPr>
            <w:rFonts w:ascii="Arial" w:hAnsi="Arial" w:cs="Arial"/>
            <w:sz w:val="20"/>
            <w:szCs w:val="20"/>
          </w:rPr>
          <w:t xml:space="preserve">. </w:t>
        </w:r>
        <w:commentRangeEnd w:id="58"/>
        <w:r w:rsidR="00FC37A0" w:rsidDel="00CC2318">
          <w:rPr>
            <w:rStyle w:val="CommentReference"/>
            <w:rFonts w:asciiTheme="minorHAnsi" w:hAnsiTheme="minorHAnsi" w:cstheme="minorBidi"/>
          </w:rPr>
          <w:commentReference w:id="58"/>
        </w:r>
      </w:moveFrom>
    </w:p>
    <w:moveFromRangeEnd w:id="55"/>
    <w:p w14:paraId="0DA416D6" w14:textId="46DE95DE" w:rsidR="007F1C61" w:rsidRPr="006E55A4" w:rsidRDefault="00BF6120" w:rsidP="006E55A4">
      <w:pPr>
        <w:widowControl w:val="0"/>
        <w:autoSpaceDE w:val="0"/>
        <w:autoSpaceDN w:val="0"/>
        <w:adjustRightInd w:val="0"/>
        <w:spacing w:line="480" w:lineRule="auto"/>
        <w:ind w:firstLine="720"/>
        <w:rPr>
          <w:rFonts w:ascii="Arial" w:hAnsi="Arial" w:cs="Arial"/>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52093A">
        <w:rPr>
          <w:rFonts w:ascii="Arial" w:hAnsi="Arial" w:cs="Arial"/>
          <w:sz w:val="20"/>
          <w:szCs w:val="20"/>
        </w:rPr>
        <w:t xml:space="preserve"> (pH emerged in all </w:t>
      </w:r>
      <w:r w:rsidR="002118D2">
        <w:rPr>
          <w:rFonts w:ascii="Arial" w:hAnsi="Arial" w:cs="Arial"/>
          <w:sz w:val="20"/>
          <w:szCs w:val="20"/>
        </w:rPr>
        <w:t>marine reserves</w:t>
      </w:r>
      <w:r w:rsidR="0052093A">
        <w:rPr>
          <w:rFonts w:ascii="Arial" w:hAnsi="Arial" w:cs="Arial"/>
          <w:sz w:val="20"/>
          <w:szCs w:val="20"/>
        </w:rPr>
        <w:t xml:space="preserve"> decades ago, Fig. S</w:t>
      </w:r>
      <w:r w:rsidR="00EA48A8">
        <w:rPr>
          <w:rFonts w:ascii="Arial" w:hAnsi="Arial" w:cs="Arial"/>
          <w:sz w:val="20"/>
          <w:szCs w:val="20"/>
        </w:rPr>
        <w:t>1</w:t>
      </w:r>
      <w:r w:rsidR="0052093A">
        <w:rPr>
          <w:rFonts w:ascii="Arial" w:hAnsi="Arial" w:cs="Arial"/>
          <w:sz w:val="20"/>
          <w:szCs w:val="20"/>
        </w:rPr>
        <w:t>)</w:t>
      </w:r>
      <w:r w:rsidR="00C9428A" w:rsidRPr="009F0A66">
        <w:rPr>
          <w:rFonts w:ascii="Arial" w:hAnsi="Arial" w:cs="Arial"/>
          <w:sz w:val="20"/>
          <w:szCs w:val="20"/>
        </w:rPr>
        <w:t>.</w:t>
      </w:r>
      <w:r w:rsidR="009F0A66">
        <w:rPr>
          <w:rFonts w:ascii="Arial" w:hAnsi="Arial" w:cs="Arial"/>
          <w:b/>
          <w:sz w:val="20"/>
          <w:szCs w:val="20"/>
        </w:rPr>
        <w:t xml:space="preserve"> </w:t>
      </w:r>
      <w:r w:rsidR="0010220F" w:rsidRPr="00372412">
        <w:rPr>
          <w:rFonts w:ascii="Arial" w:hAnsi="Arial" w:cs="Arial"/>
          <w:sz w:val="20"/>
          <w:szCs w:val="20"/>
        </w:rPr>
        <w:t>Deoxygenation,</w:t>
      </w:r>
      <w:r w:rsidR="00235102" w:rsidRPr="00372412">
        <w:rPr>
          <w:rFonts w:ascii="Arial" w:hAnsi="Arial" w:cs="Arial"/>
          <w:sz w:val="20"/>
          <w:szCs w:val="20"/>
        </w:rPr>
        <w:t xml:space="preserve"> caused by </w:t>
      </w:r>
      <w:r w:rsidR="0010220F" w:rsidRPr="00372412">
        <w:rPr>
          <w:rFonts w:ascii="Arial" w:hAnsi="Arial" w:cs="Arial"/>
          <w:sz w:val="20"/>
          <w:szCs w:val="20"/>
        </w:rPr>
        <w:t>warming and increasing shallow</w:t>
      </w:r>
      <w:r w:rsidR="0063204A" w:rsidRPr="00372412">
        <w:rPr>
          <w:rFonts w:ascii="Arial" w:hAnsi="Arial" w:cs="Arial"/>
          <w:sz w:val="20"/>
          <w:szCs w:val="20"/>
        </w:rPr>
        <w:t>-</w:t>
      </w:r>
      <w:r w:rsidR="0010220F" w:rsidRPr="00372412">
        <w:rPr>
          <w:rFonts w:ascii="Arial" w:hAnsi="Arial" w:cs="Arial"/>
          <w:sz w:val="20"/>
          <w:szCs w:val="20"/>
        </w:rPr>
        <w:t>water stratification, is predicted to affect</w:t>
      </w:r>
      <w:r w:rsidR="00D83238" w:rsidRPr="00372412">
        <w:rPr>
          <w:rFonts w:ascii="Arial" w:hAnsi="Arial" w:cs="Arial"/>
          <w:sz w:val="20"/>
          <w:szCs w:val="20"/>
        </w:rPr>
        <w:t xml:space="preserve"> </w:t>
      </w:r>
      <w:r w:rsidR="0010220F" w:rsidRPr="00372412">
        <w:rPr>
          <w:rFonts w:ascii="Arial" w:hAnsi="Arial" w:cs="Arial"/>
          <w:sz w:val="20"/>
          <w:szCs w:val="20"/>
        </w:rPr>
        <w:t>primary production and a variety of</w:t>
      </w:r>
      <w:r w:rsidR="0063204A" w:rsidRPr="00372412">
        <w:rPr>
          <w:rFonts w:ascii="Arial" w:hAnsi="Arial" w:cs="Arial"/>
          <w:sz w:val="20"/>
          <w:szCs w:val="20"/>
        </w:rPr>
        <w:t xml:space="preserve"> physiological and</w:t>
      </w:r>
      <w:r w:rsidR="0010220F" w:rsidRPr="00372412">
        <w:rPr>
          <w:rFonts w:ascii="Arial" w:hAnsi="Arial" w:cs="Arial"/>
          <w:sz w:val="20"/>
          <w:szCs w:val="20"/>
        </w:rPr>
        <w:t xml:space="preserve"> geochemical processes</w:t>
      </w:r>
      <w:r w:rsidR="00E93EFB" w:rsidRPr="00372412">
        <w:rPr>
          <w:rFonts w:ascii="Arial" w:hAnsi="Arial" w:cs="Arial"/>
          <w:sz w:val="20"/>
          <w:szCs w:val="20"/>
        </w:rPr>
        <w:fldChar w:fldCharType="begin" w:fldLock="1"/>
      </w:r>
      <w:r w:rsidR="00245A76"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372412">
        <w:rPr>
          <w:rFonts w:ascii="Arial" w:hAnsi="Arial" w:cs="Arial"/>
          <w:sz w:val="20"/>
          <w:szCs w:val="20"/>
        </w:rPr>
        <w:fldChar w:fldCharType="separate"/>
      </w:r>
      <w:r w:rsidR="00E93EFB" w:rsidRPr="00F318C3">
        <w:rPr>
          <w:rFonts w:ascii="Arial" w:hAnsi="Arial" w:cs="Arial"/>
          <w:noProof/>
          <w:sz w:val="20"/>
          <w:szCs w:val="20"/>
          <w:vertAlign w:val="superscript"/>
        </w:rPr>
        <w:t>19</w:t>
      </w:r>
      <w:r w:rsidR="00E93EFB" w:rsidRPr="00372412">
        <w:rPr>
          <w:rFonts w:ascii="Arial" w:hAnsi="Arial" w:cs="Arial"/>
          <w:sz w:val="20"/>
          <w:szCs w:val="20"/>
        </w:rPr>
        <w:fldChar w:fldCharType="end"/>
      </w:r>
      <w:r w:rsidR="0010220F" w:rsidRPr="00372412">
        <w:rPr>
          <w:rFonts w:ascii="Arial" w:hAnsi="Arial" w:cs="Arial"/>
          <w:sz w:val="20"/>
          <w:szCs w:val="20"/>
        </w:rPr>
        <w:t xml:space="preserve">. </w:t>
      </w:r>
      <w:r w:rsidR="00D83238" w:rsidRPr="00372412">
        <w:rPr>
          <w:rFonts w:ascii="Arial" w:hAnsi="Arial" w:cs="Arial"/>
          <w:sz w:val="20"/>
          <w:szCs w:val="20"/>
        </w:rPr>
        <w:t xml:space="preserve">Moreover, warming and deoxygenation can impact organisms synergistically because warming decreases </w:t>
      </w:r>
      <w:r w:rsidR="002118D2" w:rsidRPr="00372412">
        <w:rPr>
          <w:rFonts w:ascii="Arial" w:hAnsi="Arial" w:cs="Arial"/>
          <w:sz w:val="20"/>
          <w:szCs w:val="20"/>
        </w:rPr>
        <w:t xml:space="preserve">oxygen </w:t>
      </w:r>
      <w:r w:rsidR="00D83238" w:rsidRPr="00372412">
        <w:rPr>
          <w:rFonts w:ascii="Arial" w:hAnsi="Arial" w:cs="Arial"/>
          <w:sz w:val="20"/>
          <w:szCs w:val="20"/>
        </w:rPr>
        <w:t xml:space="preserve">concentration </w:t>
      </w:r>
      <w:r w:rsidR="002118D2">
        <w:rPr>
          <w:rFonts w:ascii="Arial" w:hAnsi="Arial" w:cs="Arial"/>
          <w:sz w:val="20"/>
          <w:szCs w:val="20"/>
        </w:rPr>
        <w:t>while increasing</w:t>
      </w:r>
      <w:r w:rsidR="00D83238" w:rsidRPr="00372412">
        <w:rPr>
          <w:rFonts w:ascii="Arial" w:hAnsi="Arial" w:cs="Arial"/>
          <w:sz w:val="20"/>
          <w:szCs w:val="20"/>
        </w:rPr>
        <w:t xml:space="preserve"> the metabolism and oxygen demand o</w:t>
      </w:r>
      <w:r w:rsidR="0063204A" w:rsidRPr="00372412">
        <w:rPr>
          <w:rFonts w:ascii="Arial" w:hAnsi="Arial" w:cs="Arial"/>
          <w:sz w:val="20"/>
          <w:szCs w:val="20"/>
        </w:rPr>
        <w:t>f</w:t>
      </w:r>
      <w:r w:rsidR="00D83238" w:rsidRPr="00372412">
        <w:rPr>
          <w:rFonts w:ascii="Arial" w:hAnsi="Arial" w:cs="Arial"/>
          <w:sz w:val="20"/>
          <w:szCs w:val="20"/>
        </w:rPr>
        <w:t xml:space="preserve"> ec</w:t>
      </w:r>
      <w:r w:rsidR="00F318C3" w:rsidRPr="00372412">
        <w:rPr>
          <w:rFonts w:ascii="Arial" w:hAnsi="Arial" w:cs="Arial"/>
          <w:sz w:val="20"/>
          <w:szCs w:val="20"/>
        </w:rPr>
        <w:t>t</w:t>
      </w:r>
      <w:r w:rsidR="00D83238" w:rsidRPr="00372412">
        <w:rPr>
          <w:rFonts w:ascii="Arial" w:hAnsi="Arial" w:cs="Arial"/>
          <w:sz w:val="20"/>
          <w:szCs w:val="20"/>
        </w:rPr>
        <w:t>otherms</w:t>
      </w:r>
      <w:r w:rsidR="002118D2">
        <w:rPr>
          <w:rFonts w:ascii="Arial" w:hAnsi="Arial" w:cs="Arial"/>
          <w:sz w:val="20"/>
          <w:szCs w:val="20"/>
        </w:rPr>
        <w:t xml:space="preserve"> (e.g., fishes and invertebrates)</w:t>
      </w:r>
      <w:r w:rsidR="00D83238" w:rsidRPr="00372412">
        <w:rPr>
          <w:rFonts w:ascii="Arial" w:hAnsi="Arial" w:cs="Arial"/>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4C35DC85"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bookmarkStart w:id="59" w:name="_GoBack"/>
      <w:r w:rsidR="00F318C3">
        <w:rPr>
          <w:rFonts w:ascii="Arial" w:hAnsi="Arial" w:cs="Arial"/>
          <w:color w:val="1A1A1A"/>
          <w:sz w:val="20"/>
          <w:szCs w:val="20"/>
        </w:rPr>
        <w:t xml:space="preserve">Exceeding the CTSM </w:t>
      </w:r>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exceed the </w:t>
      </w:r>
      <w:del w:id="60" w:author="aeb1c13" w:date="2017-09-07T09:08:00Z">
        <w:r w:rsidR="00425F5B" w:rsidDel="003F3FF8">
          <w:rPr>
            <w:rFonts w:ascii="Arial" w:hAnsi="Arial" w:cs="Arial"/>
            <w:color w:val="1A1A1A"/>
            <w:sz w:val="20"/>
            <w:szCs w:val="20"/>
          </w:rPr>
          <w:delText xml:space="preserve">estimated </w:delText>
        </w:r>
        <w:commentRangeStart w:id="61"/>
        <w:r w:rsidR="00425F5B" w:rsidDel="003F3FF8">
          <w:rPr>
            <w:rFonts w:ascii="Arial" w:hAnsi="Arial" w:cs="Arial"/>
            <w:color w:val="1A1A1A"/>
            <w:sz w:val="20"/>
            <w:szCs w:val="20"/>
          </w:rPr>
          <w:delText>tolerance</w:delText>
        </w:r>
      </w:del>
      <w:ins w:id="62" w:author="aeb1c13" w:date="2017-09-07T09:08:00Z">
        <w:r w:rsidR="003F3FF8">
          <w:rPr>
            <w:rFonts w:ascii="Arial" w:hAnsi="Arial" w:cs="Arial"/>
            <w:color w:val="1A1A1A"/>
            <w:sz w:val="20"/>
            <w:szCs w:val="20"/>
          </w:rPr>
          <w:t xml:space="preserve">realized maximum </w:t>
        </w:r>
      </w:ins>
      <w:del w:id="63" w:author="aeb1c13" w:date="2017-09-07T09:08:00Z">
        <w:r w:rsidR="00425F5B" w:rsidDel="003F3FF8">
          <w:rPr>
            <w:rFonts w:ascii="Arial" w:hAnsi="Arial" w:cs="Arial"/>
            <w:color w:val="1A1A1A"/>
            <w:sz w:val="20"/>
            <w:szCs w:val="20"/>
          </w:rPr>
          <w:delText xml:space="preserve"> </w:delText>
        </w:r>
        <w:commentRangeEnd w:id="61"/>
        <w:r w:rsidR="003F3FF8" w:rsidDel="003F3FF8">
          <w:rPr>
            <w:rStyle w:val="CommentReference"/>
            <w:rFonts w:asciiTheme="minorHAnsi" w:hAnsiTheme="minorHAnsi" w:cstheme="minorBidi"/>
          </w:rPr>
          <w:commentReference w:id="61"/>
        </w:r>
      </w:del>
      <w:r w:rsidR="00425F5B">
        <w:rPr>
          <w:rFonts w:ascii="Arial" w:hAnsi="Arial" w:cs="Arial"/>
          <w:color w:val="1A1A1A"/>
          <w:sz w:val="20"/>
          <w:szCs w:val="20"/>
        </w:rPr>
        <w:t xml:space="preserve">for the average species within the community. </w:t>
      </w:r>
      <w:bookmarkEnd w:id="59"/>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3D4720D9"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lastRenderedPageBreak/>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w:t>
      </w:r>
      <w:ins w:id="64" w:author="aeb1c13" w:date="2017-09-06T22:20:00Z">
        <w:r w:rsidR="006E55A4">
          <w:rPr>
            <w:rFonts w:ascii="Arial" w:hAnsi="Arial" w:cs="Arial"/>
            <w:color w:val="1A1A1A"/>
            <w:sz w:val="20"/>
            <w:szCs w:val="20"/>
          </w:rPr>
          <w:t>However, e</w:t>
        </w:r>
      </w:ins>
      <w:del w:id="65" w:author="aeb1c13" w:date="2017-09-06T22:20:00Z">
        <w:r w:rsidR="00744D21" w:rsidDel="006E55A4">
          <w:rPr>
            <w:rFonts w:ascii="Arial" w:hAnsi="Arial" w:cs="Arial"/>
            <w:color w:val="1A1A1A"/>
            <w:sz w:val="20"/>
            <w:szCs w:val="20"/>
          </w:rPr>
          <w:delText>E</w:delText>
        </w:r>
      </w:del>
      <w:r w:rsidR="00744D21">
        <w:rPr>
          <w:rFonts w:ascii="Arial" w:hAnsi="Arial" w:cs="Arial"/>
          <w:color w:val="1A1A1A"/>
          <w:sz w:val="20"/>
          <w:szCs w:val="20"/>
        </w:rPr>
        <w:t xml:space="preserv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r w:rsidR="00F318C3">
        <w:rPr>
          <w:rFonts w:ascii="Arial" w:hAnsi="Arial" w:cs="Arial"/>
          <w:color w:val="1A1A1A"/>
          <w:sz w:val="20"/>
          <w:szCs w:val="20"/>
        </w:rPr>
        <w:t>-</w:t>
      </w:r>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w:t>
      </w:r>
      <w:ins w:id="66" w:author="aeb1c13" w:date="2017-09-07T09:08:00Z">
        <w:r w:rsidR="003F3FF8">
          <w:rPr>
            <w:rFonts w:ascii="Arial" w:hAnsi="Arial" w:cs="Arial"/>
            <w:color w:val="1A1A1A"/>
            <w:sz w:val="20"/>
            <w:szCs w:val="20"/>
          </w:rPr>
          <w:t>, and may also be decoupled from the inherent sensitivity of communities to these stressors</w:t>
        </w:r>
      </w:ins>
      <w:r w:rsidR="00C07DAD">
        <w:rPr>
          <w:rFonts w:ascii="Arial" w:hAnsi="Arial" w:cs="Arial"/>
          <w:color w:val="1A1A1A"/>
          <w:sz w:val="20"/>
          <w:szCs w:val="20"/>
        </w:rPr>
        <w:t xml:space="preserve">.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w:t>
      </w:r>
      <w:commentRangeStart w:id="67"/>
      <w:r w:rsidR="00C07DAD">
        <w:rPr>
          <w:rFonts w:ascii="Arial" w:hAnsi="Arial" w:cs="Arial"/>
          <w:color w:val="1A1A1A"/>
          <w:sz w:val="20"/>
          <w:szCs w:val="20"/>
        </w:rPr>
        <w:t>deoxygenation are mainly tropical</w:t>
      </w:r>
      <w:commentRangeEnd w:id="67"/>
      <w:r w:rsidR="003F3FF8">
        <w:rPr>
          <w:rStyle w:val="CommentReference"/>
          <w:rFonts w:asciiTheme="minorHAnsi" w:hAnsiTheme="minorHAnsi" w:cstheme="minorBidi"/>
        </w:rPr>
        <w:commentReference w:id="67"/>
      </w:r>
      <w:r w:rsidR="00C07DAD">
        <w:rPr>
          <w:rFonts w:ascii="Arial" w:hAnsi="Arial" w:cs="Arial"/>
          <w:color w:val="1A1A1A"/>
          <w:sz w:val="20"/>
          <w:szCs w:val="20"/>
        </w:rPr>
        <w:t xml:space="preserve">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proofErr w:type="spellStart"/>
      <w:r w:rsidR="00EA69A7" w:rsidRPr="004975EE">
        <w:rPr>
          <w:rFonts w:ascii="Arial" w:hAnsi="Arial" w:cs="Arial"/>
          <w:color w:val="1A1A1A"/>
          <w:sz w:val="20"/>
          <w:szCs w:val="20"/>
        </w:rPr>
        <w:t>refugia</w:t>
      </w:r>
      <w:proofErr w:type="spellEnd"/>
      <w:r w:rsidR="00EA69A7" w:rsidRPr="004975EE">
        <w:rPr>
          <w:rFonts w:ascii="Arial" w:hAnsi="Arial" w:cs="Arial"/>
          <w:color w:val="1A1A1A"/>
          <w:sz w:val="20"/>
          <w:szCs w:val="20"/>
        </w:rPr>
        <w:t xml:space="preserve">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3BAA9CBA" w14:textId="77777777" w:rsidR="003F3FF8" w:rsidRDefault="00B57738" w:rsidP="005C67E6">
      <w:pPr>
        <w:widowControl w:val="0"/>
        <w:spacing w:line="480" w:lineRule="auto"/>
        <w:ind w:firstLine="720"/>
        <w:rPr>
          <w:ins w:id="68" w:author="aeb1c13" w:date="2017-09-07T09:12:00Z"/>
          <w:rFonts w:ascii="Arial" w:hAnsi="Arial" w:cs="Arial"/>
          <w:color w:val="1A1A1A"/>
          <w:sz w:val="20"/>
          <w:szCs w:val="20"/>
        </w:rPr>
      </w:pPr>
      <w:commentRangeStart w:id="69"/>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w:t>
      </w:r>
      <w:commentRangeEnd w:id="69"/>
      <w:r w:rsidR="003F3FF8">
        <w:rPr>
          <w:rStyle w:val="CommentReference"/>
          <w:rFonts w:asciiTheme="minorHAnsi" w:hAnsiTheme="minorHAnsi" w:cstheme="minorBidi"/>
        </w:rPr>
        <w:commentReference w:id="69"/>
      </w:r>
      <w:r w:rsidR="009E2F11">
        <w:rPr>
          <w:rFonts w:ascii="Arial" w:hAnsi="Arial" w:cs="Arial"/>
          <w:color w:val="1A1A1A"/>
          <w:sz w:val="20"/>
          <w:szCs w:val="20"/>
        </w:rPr>
        <w:t xml:space="preserve"> </w:t>
      </w:r>
    </w:p>
    <w:p w14:paraId="085984D1" w14:textId="33C5770B" w:rsidR="00083B51" w:rsidRPr="001B1185" w:rsidRDefault="00807B99" w:rsidP="005C67E6">
      <w:pPr>
        <w:widowControl w:val="0"/>
        <w:spacing w:line="480" w:lineRule="auto"/>
        <w:ind w:firstLine="720"/>
        <w:rPr>
          <w:rFonts w:ascii="Arial" w:hAnsi="Arial" w:cs="Arial"/>
          <w:sz w:val="20"/>
          <w:szCs w:val="20"/>
        </w:rPr>
      </w:pPr>
      <w:del w:id="70" w:author="aeb1c13" w:date="2017-09-07T09:12:00Z">
        <w:r w:rsidRPr="000F1386" w:rsidDel="003F3FF8">
          <w:rPr>
            <w:rFonts w:ascii="Arial" w:hAnsi="Arial" w:cs="Arial"/>
            <w:sz w:val="20"/>
            <w:szCs w:val="20"/>
          </w:rPr>
          <w:delText>A</w:delText>
        </w:r>
        <w:r w:rsidR="00B66ED7" w:rsidRPr="000F1386" w:rsidDel="003F3FF8">
          <w:rPr>
            <w:rFonts w:ascii="Arial" w:hAnsi="Arial" w:cs="Arial"/>
            <w:sz w:val="20"/>
            <w:szCs w:val="20"/>
          </w:rPr>
          <w:delText xml:space="preserve"> recent meta-analysis found that </w:delText>
        </w:r>
        <w:r w:rsidRPr="000F1386" w:rsidDel="003F3FF8">
          <w:rPr>
            <w:rFonts w:ascii="Arial" w:hAnsi="Arial" w:cs="Arial"/>
            <w:sz w:val="20"/>
            <w:szCs w:val="20"/>
          </w:rPr>
          <w:delText>t</w:delText>
        </w:r>
      </w:del>
      <w:ins w:id="71" w:author="aeb1c13" w:date="2017-09-07T09:12:00Z">
        <w:r w:rsidR="003F3FF8">
          <w:rPr>
            <w:rFonts w:ascii="Arial" w:hAnsi="Arial" w:cs="Arial"/>
            <w:sz w:val="20"/>
            <w:szCs w:val="20"/>
          </w:rPr>
          <w:t>T</w:t>
        </w:r>
      </w:ins>
      <w:r w:rsidRPr="000F1386">
        <w:rPr>
          <w:rFonts w:ascii="Arial" w:hAnsi="Arial" w:cs="Arial"/>
          <w:sz w:val="20"/>
          <w:szCs w:val="20"/>
        </w:rPr>
        <w:t xml:space="preserve">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t>
      </w:r>
      <w:ins w:id="72" w:author="aeb1c13" w:date="2017-09-07T09:12:00Z">
        <w:r w:rsidR="003F3FF8">
          <w:rPr>
            <w:rFonts w:ascii="Arial" w:hAnsi="Arial" w:cs="Arial"/>
            <w:sz w:val="20"/>
            <w:szCs w:val="20"/>
          </w:rPr>
          <w:t xml:space="preserve">While </w:t>
        </w:r>
      </w:ins>
      <w:ins w:id="73" w:author="aeb1c13" w:date="2017-09-07T09:13:00Z">
        <w:r w:rsidR="003F3FF8">
          <w:rPr>
            <w:rFonts w:ascii="Arial" w:hAnsi="Arial" w:cs="Arial"/>
            <w:sz w:val="20"/>
            <w:szCs w:val="20"/>
          </w:rPr>
          <w:t>we</w:t>
        </w:r>
      </w:ins>
      <w:ins w:id="74" w:author="aeb1c13" w:date="2017-09-07T09:12:00Z">
        <w:r w:rsidR="003F3FF8">
          <w:rPr>
            <w:rFonts w:ascii="Arial" w:hAnsi="Arial" w:cs="Arial"/>
            <w:sz w:val="20"/>
            <w:szCs w:val="20"/>
          </w:rPr>
          <w:t xml:space="preserve"> </w:t>
        </w:r>
      </w:ins>
      <w:del w:id="75" w:author="aeb1c13" w:date="2017-09-07T09:12:00Z">
        <w:r w:rsidR="00683C29" w:rsidRPr="000F1386" w:rsidDel="003F3FF8">
          <w:rPr>
            <w:rFonts w:ascii="Arial" w:hAnsi="Arial" w:cs="Arial"/>
            <w:sz w:val="20"/>
            <w:szCs w:val="20"/>
          </w:rPr>
          <w:delText xml:space="preserve">We </w:delText>
        </w:r>
      </w:del>
      <w:r w:rsidR="00683C29" w:rsidRPr="000F1386">
        <w:rPr>
          <w:rFonts w:ascii="Arial" w:hAnsi="Arial" w:cs="Arial"/>
          <w:sz w:val="20"/>
          <w:szCs w:val="20"/>
        </w:rPr>
        <w:t xml:space="preserve">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ins w:id="76" w:author="aeb1c13" w:date="2017-09-07T09:13:00Z">
        <w:r w:rsidR="003F3FF8">
          <w:rPr>
            <w:rFonts w:ascii="Arial" w:hAnsi="Arial" w:cs="Arial"/>
            <w:sz w:val="20"/>
            <w:szCs w:val="20"/>
          </w:rPr>
          <w:t xml:space="preserve">our findings highlight </w:t>
        </w:r>
      </w:ins>
      <w:del w:id="77" w:author="aeb1c13" w:date="2017-09-07T09:13:00Z">
        <w:r w:rsidR="004146B8" w:rsidRPr="000F1386" w:rsidDel="003F3FF8">
          <w:rPr>
            <w:rFonts w:ascii="Arial" w:hAnsi="Arial" w:cs="Arial"/>
            <w:sz w:val="20"/>
            <w:szCs w:val="20"/>
          </w:rPr>
          <w:delText>with</w:delText>
        </w:r>
      </w:del>
      <w:r w:rsidR="004146B8" w:rsidRPr="000F1386">
        <w:rPr>
          <w:rFonts w:ascii="Arial" w:hAnsi="Arial" w:cs="Arial"/>
          <w:sz w:val="20"/>
          <w:szCs w:val="20"/>
        </w:rPr>
        <w:t xml:space="preserve">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 xml:space="preserve">nserve and </w:t>
      </w:r>
      <w:del w:id="78" w:author="aeb1c13" w:date="2017-09-07T09:13:00Z">
        <w:r w:rsidR="009819FB" w:rsidRPr="000F1386" w:rsidDel="003F3FF8">
          <w:rPr>
            <w:rFonts w:ascii="Arial" w:hAnsi="Arial" w:cs="Arial"/>
            <w:sz w:val="20"/>
            <w:szCs w:val="20"/>
          </w:rPr>
          <w:delText xml:space="preserve">restore </w:delText>
        </w:r>
      </w:del>
      <w:ins w:id="79" w:author="aeb1c13" w:date="2017-09-07T09:13:00Z">
        <w:r w:rsidR="003F3FF8">
          <w:rPr>
            <w:rFonts w:ascii="Arial" w:hAnsi="Arial" w:cs="Arial"/>
            <w:sz w:val="20"/>
            <w:szCs w:val="20"/>
          </w:rPr>
          <w:t xml:space="preserve">protect </w:t>
        </w:r>
      </w:ins>
      <w:r w:rsidR="009819FB" w:rsidRPr="000F1386">
        <w:rPr>
          <w:rFonts w:ascii="Arial" w:hAnsi="Arial" w:cs="Arial"/>
          <w:sz w:val="20"/>
          <w:szCs w:val="20"/>
        </w:rPr>
        <w:t>marine biota</w:t>
      </w:r>
      <w:ins w:id="80" w:author="aeb1c13" w:date="2017-09-07T09:13:00Z">
        <w:r w:rsidR="003F3FF8">
          <w:rPr>
            <w:rFonts w:ascii="Arial" w:hAnsi="Arial" w:cs="Arial"/>
            <w:sz w:val="20"/>
            <w:szCs w:val="20"/>
          </w:rPr>
          <w:t xml:space="preserve"> from climate change related stressors</w:t>
        </w:r>
      </w:ins>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 xml:space="preserve">in </w:t>
      </w:r>
      <w:del w:id="81" w:author="aeb1c13" w:date="2017-09-07T09:14:00Z">
        <w:r w:rsidR="00540F2A" w:rsidDel="003F3FF8">
          <w:rPr>
            <w:rFonts w:ascii="Arial" w:hAnsi="Arial" w:cs="Arial"/>
            <w:sz w:val="20"/>
            <w:szCs w:val="20"/>
          </w:rPr>
          <w:delText>great peril</w:delText>
        </w:r>
      </w:del>
      <w:ins w:id="82" w:author="aeb1c13" w:date="2017-09-07T09:14:00Z">
        <w:r w:rsidR="003F3FF8">
          <w:rPr>
            <w:rFonts w:ascii="Arial" w:hAnsi="Arial" w:cs="Arial"/>
            <w:sz w:val="20"/>
            <w:szCs w:val="20"/>
          </w:rPr>
          <w:t>jeopardy</w:t>
        </w:r>
      </w:ins>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39BD40FC" w:rsidR="00CE7496" w:rsidRPr="001B1185" w:rsidDel="003F3FF8" w:rsidRDefault="00CE7496" w:rsidP="001B1185">
      <w:pPr>
        <w:widowControl w:val="0"/>
        <w:spacing w:line="480" w:lineRule="auto"/>
        <w:rPr>
          <w:del w:id="83" w:author="aeb1c13" w:date="2017-09-07T09:14:00Z"/>
          <w:rFonts w:ascii="Arial" w:hAnsi="Arial" w:cs="Arial"/>
          <w:sz w:val="20"/>
          <w:szCs w:val="20"/>
        </w:rPr>
      </w:pPr>
    </w:p>
    <w:p w14:paraId="432A1ADA" w14:textId="2C72CF13" w:rsidR="005C67E6" w:rsidDel="003F3FF8" w:rsidRDefault="005C67E6" w:rsidP="001B1185">
      <w:pPr>
        <w:spacing w:line="480" w:lineRule="auto"/>
        <w:rPr>
          <w:del w:id="84" w:author="aeb1c13" w:date="2017-09-07T09:14:00Z"/>
          <w:rFonts w:ascii="Arial" w:hAnsi="Arial" w:cs="Arial"/>
          <w:b/>
          <w:sz w:val="20"/>
          <w:szCs w:val="20"/>
        </w:rPr>
      </w:pPr>
    </w:p>
    <w:p w14:paraId="780A58B9" w14:textId="4B7EE956" w:rsidR="005C67E6" w:rsidDel="003F3FF8" w:rsidRDefault="005C67E6" w:rsidP="001B1185">
      <w:pPr>
        <w:spacing w:line="480" w:lineRule="auto"/>
        <w:rPr>
          <w:del w:id="85" w:author="aeb1c13" w:date="2017-09-07T09:14:00Z"/>
          <w:rFonts w:ascii="Arial" w:hAnsi="Arial" w:cs="Arial"/>
          <w:b/>
          <w:sz w:val="20"/>
          <w:szCs w:val="20"/>
        </w:rPr>
      </w:pPr>
    </w:p>
    <w:p w14:paraId="5318A919" w14:textId="5ECA757C" w:rsidR="005C67E6" w:rsidDel="003F3FF8" w:rsidRDefault="005C67E6" w:rsidP="001B1185">
      <w:pPr>
        <w:spacing w:line="480" w:lineRule="auto"/>
        <w:rPr>
          <w:del w:id="86" w:author="aeb1c13" w:date="2017-09-07T09:14:00Z"/>
          <w:rFonts w:ascii="Arial" w:hAnsi="Arial" w:cs="Arial"/>
          <w:b/>
          <w:sz w:val="20"/>
          <w:szCs w:val="20"/>
        </w:rPr>
      </w:pPr>
    </w:p>
    <w:p w14:paraId="7BA92E4E" w14:textId="180A0FCF" w:rsidR="005C67E6" w:rsidDel="003F3FF8" w:rsidRDefault="005C67E6" w:rsidP="001B1185">
      <w:pPr>
        <w:spacing w:line="480" w:lineRule="auto"/>
        <w:rPr>
          <w:del w:id="87" w:author="aeb1c13" w:date="2017-09-07T09:14:00Z"/>
          <w:rFonts w:ascii="Arial" w:hAnsi="Arial" w:cs="Arial"/>
          <w:b/>
          <w:sz w:val="20"/>
          <w:szCs w:val="20"/>
        </w:rPr>
      </w:pPr>
    </w:p>
    <w:p w14:paraId="45207FFA" w14:textId="550D320B" w:rsidR="005C67E6" w:rsidDel="003F3FF8" w:rsidRDefault="005C67E6" w:rsidP="001B1185">
      <w:pPr>
        <w:spacing w:line="480" w:lineRule="auto"/>
        <w:rPr>
          <w:del w:id="88" w:author="aeb1c13" w:date="2017-09-07T09:14:00Z"/>
          <w:rFonts w:ascii="Arial" w:hAnsi="Arial" w:cs="Arial"/>
          <w:b/>
          <w:sz w:val="20"/>
          <w:szCs w:val="20"/>
        </w:rPr>
      </w:pPr>
    </w:p>
    <w:p w14:paraId="47C5B25C" w14:textId="7645B286" w:rsidR="005C67E6" w:rsidDel="003F3FF8" w:rsidRDefault="005C67E6" w:rsidP="001B1185">
      <w:pPr>
        <w:spacing w:line="480" w:lineRule="auto"/>
        <w:rPr>
          <w:del w:id="89" w:author="aeb1c13" w:date="2017-09-07T09:14:00Z"/>
          <w:rFonts w:ascii="Arial" w:hAnsi="Arial" w:cs="Arial"/>
          <w:b/>
          <w:sz w:val="20"/>
          <w:szCs w:val="20"/>
        </w:rPr>
      </w:pPr>
    </w:p>
    <w:p w14:paraId="23A37BD2" w14:textId="6ADEB969" w:rsidR="005C67E6" w:rsidDel="003F3FF8" w:rsidRDefault="005C67E6" w:rsidP="001B1185">
      <w:pPr>
        <w:spacing w:line="480" w:lineRule="auto"/>
        <w:rPr>
          <w:del w:id="90" w:author="aeb1c13" w:date="2017-09-07T09:14:00Z"/>
          <w:rFonts w:ascii="Arial" w:hAnsi="Arial" w:cs="Arial"/>
          <w:b/>
          <w:sz w:val="20"/>
          <w:szCs w:val="20"/>
        </w:rPr>
      </w:pPr>
    </w:p>
    <w:p w14:paraId="7BDB1C21" w14:textId="7D7BDF5C" w:rsidR="005C67E6" w:rsidDel="003F3FF8" w:rsidRDefault="005C67E6" w:rsidP="001B1185">
      <w:pPr>
        <w:spacing w:line="480" w:lineRule="auto"/>
        <w:rPr>
          <w:del w:id="91" w:author="aeb1c13" w:date="2017-09-07T09:14:00Z"/>
          <w:rFonts w:ascii="Arial" w:hAnsi="Arial" w:cs="Arial"/>
          <w:b/>
          <w:sz w:val="20"/>
          <w:szCs w:val="20"/>
        </w:rPr>
      </w:pPr>
    </w:p>
    <w:p w14:paraId="02840FCB" w14:textId="1434D41F" w:rsidR="005C67E6" w:rsidDel="003F3FF8" w:rsidRDefault="005C67E6" w:rsidP="001B1185">
      <w:pPr>
        <w:spacing w:line="480" w:lineRule="auto"/>
        <w:rPr>
          <w:del w:id="92" w:author="aeb1c13" w:date="2017-09-07T09:14:00Z"/>
          <w:rFonts w:ascii="Arial" w:hAnsi="Arial" w:cs="Arial"/>
          <w:b/>
          <w:sz w:val="20"/>
          <w:szCs w:val="20"/>
        </w:rPr>
      </w:pPr>
    </w:p>
    <w:p w14:paraId="00541372" w14:textId="49BA5AF0" w:rsidR="00C10F9D" w:rsidDel="003F3FF8" w:rsidRDefault="00C10F9D">
      <w:pPr>
        <w:rPr>
          <w:del w:id="93" w:author="aeb1c13" w:date="2017-09-07T09:14:00Z"/>
          <w:rFonts w:ascii="Arial" w:hAnsi="Arial" w:cs="Arial"/>
          <w:b/>
          <w:sz w:val="20"/>
          <w:szCs w:val="20"/>
        </w:rPr>
      </w:pPr>
      <w:del w:id="94" w:author="aeb1c13" w:date="2017-09-07T09:14:00Z">
        <w:r w:rsidDel="003F3FF8">
          <w:rPr>
            <w:rFonts w:ascii="Arial" w:hAnsi="Arial" w:cs="Arial"/>
            <w:b/>
            <w:sz w:val="20"/>
            <w:szCs w:val="20"/>
          </w:rPr>
          <w:br w:type="page"/>
        </w:r>
      </w:del>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1"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5802D5">
        <w:rPr>
          <w:rFonts w:ascii="Arial" w:hAnsi="Arial" w:cs="Arial"/>
          <w:sz w:val="20"/>
          <w:szCs w:val="20"/>
        </w:rPr>
        <w:t>C</w:t>
      </w:r>
      <w:r w:rsidR="00E77772" w:rsidRPr="005802D5">
        <w:rPr>
          <w:rFonts w:ascii="Arial" w:hAnsi="Arial" w:cs="Arial"/>
          <w:sz w:val="20"/>
          <w:szCs w:val="20"/>
        </w:rPr>
        <w:t>MI</w:t>
      </w:r>
      <w:r w:rsidR="00C26ADC" w:rsidRPr="005802D5">
        <w:rPr>
          <w:rFonts w:ascii="Arial" w:hAnsi="Arial" w:cs="Arial"/>
          <w:sz w:val="20"/>
          <w:szCs w:val="20"/>
        </w:rPr>
        <w:t>P</w:t>
      </w:r>
      <w:r w:rsidR="008B148B" w:rsidRPr="005802D5">
        <w:rPr>
          <w:rFonts w:ascii="Arial" w:hAnsi="Arial" w:cs="Arial"/>
          <w:sz w:val="20"/>
          <w:szCs w:val="20"/>
        </w:rPr>
        <w:t xml:space="preserve">5 ensemble model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2">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0A86905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ins w:id="95" w:author="aeb1c13" w:date="2017-09-07T09:32:00Z">
        <w:r w:rsidR="00112753">
          <w:rPr>
            <w:rFonts w:ascii="Arial" w:hAnsi="Arial" w:cs="Arial"/>
            <w:sz w:val="20"/>
            <w:szCs w:val="20"/>
          </w:rPr>
          <w:t>N</w:t>
        </w:r>
      </w:ins>
      <w:ins w:id="96" w:author="aeb1c13" w:date="2017-09-07T09:31:00Z">
        <w:r w:rsidR="00112753">
          <w:rPr>
            <w:rFonts w:ascii="Arial" w:hAnsi="Arial" w:cs="Arial"/>
            <w:sz w:val="20"/>
            <w:szCs w:val="20"/>
          </w:rPr>
          <w:t xml:space="preserve">ote that the latitudinal extents differ in the top and bottom panels due to a lack of data at high latitudes in the RLS data.  </w:t>
        </w:r>
      </w:ins>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lastRenderedPageBreak/>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xml:space="preserve">. Spatial distribution of temporary </w:t>
      </w:r>
      <w:proofErr w:type="spellStart"/>
      <w:r w:rsidR="00E17025" w:rsidRPr="0074521D">
        <w:rPr>
          <w:rFonts w:ascii="Arial" w:hAnsi="Arial" w:cs="Arial"/>
          <w:b/>
          <w:sz w:val="20"/>
          <w:szCs w:val="20"/>
        </w:rPr>
        <w:t>refugia</w:t>
      </w:r>
      <w:proofErr w:type="spellEnd"/>
      <w:r w:rsidR="00E17025" w:rsidRPr="0074521D">
        <w:rPr>
          <w:rFonts w:ascii="Arial" w:hAnsi="Arial" w:cs="Arial"/>
          <w:b/>
          <w:sz w:val="20"/>
          <w:szCs w:val="20"/>
        </w:rPr>
        <w:t xml:space="preserve">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1C86A31B" w14:textId="59E4A193" w:rsidR="00D42F59" w:rsidRPr="00D42F59" w:rsidRDefault="00C3570E" w:rsidP="006C60F8">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w:t>
      </w:r>
      <w:r w:rsidR="00D42F59">
        <w:rPr>
          <w:rFonts w:ascii="Arial" w:hAnsi="Arial" w:cs="Arial"/>
          <w:sz w:val="20"/>
          <w:szCs w:val="20"/>
        </w:rPr>
        <w:t xml:space="preserve">. 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proofErr w:type="spellStart"/>
      <w:r w:rsidR="00A67D59" w:rsidRPr="00D44110">
        <w:rPr>
          <w:rFonts w:ascii="Arial" w:hAnsi="Arial" w:cs="Arial"/>
          <w:color w:val="000000" w:themeColor="text1"/>
          <w:sz w:val="20"/>
          <w:szCs w:val="20"/>
        </w:rPr>
        <w:t>Hijmans</w:t>
      </w:r>
      <w:proofErr w:type="spellEnd"/>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 xml:space="preserve">methods and models see van </w:t>
      </w:r>
      <w:proofErr w:type="spellStart"/>
      <w:r w:rsidR="00D971A6" w:rsidRPr="009B3409">
        <w:rPr>
          <w:rFonts w:ascii="Arial" w:hAnsi="Arial" w:cs="Arial"/>
          <w:sz w:val="20"/>
          <w:szCs w:val="20"/>
        </w:rPr>
        <w:t>Hooidonk</w:t>
      </w:r>
      <w:proofErr w:type="spellEnd"/>
      <w:r w:rsidR="00D971A6" w:rsidRPr="009B3409">
        <w:rPr>
          <w:rFonts w:ascii="Arial" w:hAnsi="Arial" w:cs="Arial"/>
          <w:sz w:val="20"/>
          <w:szCs w:val="20"/>
        </w:rPr>
        <w:t xml:space="preserve"> et al. (2016).</w:t>
      </w:r>
      <w:r w:rsidR="001F433F">
        <w:rPr>
          <w:rFonts w:ascii="Arial" w:hAnsi="Arial" w:cs="Arial"/>
          <w:sz w:val="20"/>
          <w:szCs w:val="20"/>
        </w:rPr>
        <w:t xml:space="preserve"> </w:t>
      </w:r>
      <w:r w:rsidR="002848ED" w:rsidRPr="009B3409">
        <w:rPr>
          <w:rFonts w:ascii="Arial" w:hAnsi="Arial" w:cs="Arial"/>
          <w:sz w:val="20"/>
          <w:szCs w:val="20"/>
        </w:rPr>
        <w:t>The 1x1 degree 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 xml:space="preserve">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(Table S2, Fig. S</w:t>
      </w:r>
      <w:r w:rsidR="00EA48A8" w:rsidRPr="00D42F59">
        <w:rPr>
          <w:rFonts w:ascii="Arial" w:hAnsi="Arial" w:cs="Arial"/>
          <w:sz w:val="20"/>
          <w:szCs w:val="20"/>
        </w:rPr>
        <w:t>3</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seems to </w:t>
      </w:r>
      <w:r w:rsidR="00A67D59">
        <w:rPr>
          <w:rFonts w:ascii="Arial" w:hAnsi="Arial" w:cs="Arial"/>
          <w:sz w:val="20"/>
          <w:szCs w:val="20"/>
        </w:rPr>
        <w:t xml:space="preserve">produce projections that </w:t>
      </w:r>
      <w:r w:rsidR="00D42F59" w:rsidRPr="00D42F59">
        <w:rPr>
          <w:rFonts w:ascii="Arial" w:hAnsi="Arial" w:cs="Arial"/>
          <w:sz w:val="20"/>
          <w:szCs w:val="20"/>
        </w:rPr>
        <w:t>favor faster warming in the southern hemisphere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45N and 45S).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78360A">
      <w:pPr>
        <w:spacing w:line="480" w:lineRule="auto"/>
        <w:rPr>
          <w:rFonts w:ascii="Arial" w:hAnsi="Arial" w:cs="Arial"/>
          <w:sz w:val="20"/>
          <w:szCs w:val="20"/>
        </w:rPr>
      </w:pPr>
    </w:p>
    <w:p w14:paraId="70931CFD" w14:textId="6D13851C" w:rsidR="006C60F8" w:rsidRDefault="006C60F8" w:rsidP="006C60F8">
      <w:pPr>
        <w:spacing w:line="480" w:lineRule="auto"/>
        <w:rPr>
          <w:rFonts w:ascii="Arial" w:hAnsi="Arial" w:cs="Arial"/>
          <w:sz w:val="20"/>
          <w:szCs w:val="20"/>
        </w:rPr>
      </w:pPr>
      <w:r w:rsidRPr="006C60F8">
        <w:rPr>
          <w:rFonts w:ascii="Arial" w:hAnsi="Arial" w:cs="Arial"/>
          <w:b/>
          <w:sz w:val="20"/>
          <w:szCs w:val="20"/>
        </w:rPr>
        <w:t>Table M1.</w:t>
      </w:r>
      <w:r w:rsidRPr="006C60F8">
        <w:rPr>
          <w:rFonts w:ascii="Arial" w:hAnsi="Arial" w:cs="Arial"/>
          <w:sz w:val="20"/>
          <w:szCs w:val="20"/>
        </w:rPr>
        <w:t xml:space="preserve"> Comparison of projected SST warming 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based on the </w:t>
      </w:r>
      <w:r w:rsidR="00C83494">
        <w:rPr>
          <w:rFonts w:ascii="Arial" w:hAnsi="Arial" w:cs="Arial"/>
          <w:sz w:val="20"/>
          <w:szCs w:val="20"/>
        </w:rPr>
        <w:t xml:space="preserve">native </w:t>
      </w:r>
      <w:r w:rsidRPr="006C60F8">
        <w:rPr>
          <w:rFonts w:ascii="Arial" w:hAnsi="Arial" w:cs="Arial"/>
          <w:sz w:val="20"/>
          <w:szCs w:val="20"/>
        </w:rPr>
        <w:t xml:space="preserve">large-grain native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FC37A0">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FC37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FC37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FC37A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FC37A0">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FC37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FC37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FC37A0">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rsidP="00FC37A0">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rsidP="00FC37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rsidP="00FC37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2110582F" w14:textId="77777777" w:rsidR="006C60F8" w:rsidRDefault="006C60F8" w:rsidP="006C60F8">
      <w:pPr>
        <w:rPr>
          <w:rFonts w:ascii="Arial" w:hAnsi="Arial" w:cs="Arial"/>
          <w:b/>
          <w:sz w:val="20"/>
          <w:szCs w:val="20"/>
        </w:rPr>
      </w:pPr>
    </w:p>
    <w:p w14:paraId="6ABC563B" w14:textId="77777777" w:rsidR="006C60F8" w:rsidRPr="001A39AE" w:rsidRDefault="006C60F8" w:rsidP="006C60F8">
      <w:pPr>
        <w:rPr>
          <w:rFonts w:ascii="Arial" w:hAnsi="Arial" w:cs="Arial"/>
          <w:b/>
          <w:sz w:val="20"/>
          <w:szCs w:val="20"/>
        </w:rPr>
      </w:pPr>
    </w:p>
    <w:p w14:paraId="56451064" w14:textId="77777777" w:rsidR="006C60F8" w:rsidRDefault="006C60F8" w:rsidP="006C60F8">
      <w:pPr>
        <w:spacing w:line="480" w:lineRule="auto"/>
        <w:rPr>
          <w:rFonts w:ascii="Arial" w:hAnsi="Arial" w:cs="Arial"/>
          <w:b/>
          <w:sz w:val="20"/>
          <w:szCs w:val="20"/>
        </w:rPr>
      </w:pPr>
    </w:p>
    <w:p w14:paraId="3292A8F1" w14:textId="77777777" w:rsidR="006C60F8" w:rsidRDefault="006C60F8" w:rsidP="006C60F8">
      <w:pPr>
        <w:rPr>
          <w:rFonts w:ascii="Arial" w:hAnsi="Arial" w:cs="Arial"/>
          <w:b/>
          <w:sz w:val="20"/>
          <w:szCs w:val="20"/>
        </w:rPr>
      </w:pPr>
    </w:p>
    <w:p w14:paraId="3F67EC82" w14:textId="77777777" w:rsidR="006C60F8" w:rsidRDefault="006C60F8" w:rsidP="006C60F8">
      <w:pPr>
        <w:rPr>
          <w:rFonts w:ascii="Arial" w:hAnsi="Arial" w:cs="Arial"/>
          <w:b/>
          <w:sz w:val="20"/>
          <w:szCs w:val="20"/>
        </w:rPr>
      </w:pPr>
    </w:p>
    <w:p w14:paraId="10E91198" w14:textId="6D095E01" w:rsidR="006C60F8" w:rsidRDefault="00615C64" w:rsidP="006C60F8">
      <w:pPr>
        <w:rPr>
          <w:rFonts w:ascii="Arial" w:hAnsi="Arial" w:cs="Arial"/>
          <w:b/>
          <w:sz w:val="20"/>
          <w:szCs w:val="20"/>
        </w:rPr>
      </w:pPr>
      <w:r w:rsidRPr="00615C64">
        <w:rPr>
          <w:noProof/>
        </w:rPr>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noProof/>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562381A2"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for RCP 8.5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r w:rsidR="00061BAD" w:rsidRPr="00061BAD">
        <w:rPr>
          <w:rFonts w:ascii="Arial" w:hAnsi="Arial" w:cs="Arial"/>
          <w:sz w:val="20"/>
          <w:szCs w:val="20"/>
        </w:rPr>
        <w:t xml:space="preserve">Made with the </w:t>
      </w:r>
      <w:proofErr w:type="spellStart"/>
      <w:r w:rsidR="00061BAD" w:rsidRPr="00061BAD">
        <w:rPr>
          <w:rFonts w:ascii="Arial" w:hAnsi="Arial" w:cs="Arial"/>
          <w:sz w:val="20"/>
          <w:szCs w:val="20"/>
        </w:rPr>
        <w:t>levelplot</w:t>
      </w:r>
      <w:proofErr w:type="spellEnd"/>
      <w:r w:rsidR="00061BAD" w:rsidRPr="00061BAD">
        <w:rPr>
          <w:rFonts w:ascii="Arial" w:hAnsi="Arial" w:cs="Arial"/>
          <w:sz w:val="20"/>
          <w:szCs w:val="20"/>
        </w:rPr>
        <w:t xml:space="preserve"> function from the </w:t>
      </w:r>
      <w:proofErr w:type="spellStart"/>
      <w:r w:rsidR="00061BAD" w:rsidRPr="00061BAD">
        <w:rPr>
          <w:rFonts w:ascii="Arial" w:hAnsi="Arial" w:cs="Arial"/>
          <w:sz w:val="20"/>
          <w:szCs w:val="20"/>
        </w:rPr>
        <w:t>rasterVis</w:t>
      </w:r>
      <w:proofErr w:type="spellEnd"/>
      <w:r w:rsidR="00061BAD" w:rsidRPr="00061BAD">
        <w:rPr>
          <w:rFonts w:ascii="Arial" w:hAnsi="Arial" w:cs="Arial"/>
          <w:sz w:val="20"/>
          <w:szCs w:val="20"/>
        </w:rPr>
        <w:t xml:space="preserve"> package in R. </w:t>
      </w:r>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 xml:space="preserve">Marine Conservation Institute. (2016). </w:t>
      </w:r>
      <w:proofErr w:type="spellStart"/>
      <w:r w:rsidRPr="007F76C9">
        <w:rPr>
          <w:rFonts w:ascii="Arial" w:hAnsi="Arial" w:cs="Arial"/>
          <w:color w:val="000000"/>
          <w:sz w:val="20"/>
          <w:szCs w:val="20"/>
        </w:rPr>
        <w:t>MPAtlas</w:t>
      </w:r>
      <w:proofErr w:type="spellEnd"/>
      <w:r w:rsidRPr="007F76C9">
        <w:rPr>
          <w:rFonts w:ascii="Arial" w:hAnsi="Arial" w:cs="Arial"/>
          <w:color w:val="000000"/>
          <w:sz w:val="20"/>
          <w:szCs w:val="20"/>
        </w:rPr>
        <w:t>. Seattle, WA.</w:t>
      </w:r>
      <w:r w:rsidRPr="007F76C9">
        <w:rPr>
          <w:rStyle w:val="apple-converted-space"/>
          <w:rFonts w:ascii="Arial" w:hAnsi="Arial" w:cs="Arial"/>
          <w:color w:val="000000"/>
          <w:sz w:val="20"/>
          <w:szCs w:val="20"/>
        </w:rPr>
        <w:t> </w:t>
      </w:r>
      <w:hyperlink r:id="rId19"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20"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lastRenderedPageBreak/>
        <w:t>Climatic data were extracted from the raster cell closest to the centroid of the spatial polygon for each MPA, and the distance between the raster value and centroid was measured. A downscaled SST raster from Bio-ORACLE (</w:t>
      </w:r>
      <w:proofErr w:type="spellStart"/>
      <w:r w:rsidR="00FC65D5">
        <w:rPr>
          <w:rFonts w:ascii="Arial" w:hAnsi="Arial" w:cs="Arial"/>
          <w:sz w:val="20"/>
          <w:szCs w:val="20"/>
        </w:rPr>
        <w:t>T</w:t>
      </w:r>
      <w:r w:rsidRPr="00C3570E">
        <w:rPr>
          <w:rFonts w:ascii="Arial" w:hAnsi="Arial" w:cs="Arial"/>
          <w:sz w:val="20"/>
          <w:szCs w:val="20"/>
        </w:rPr>
        <w:t>yberghein</w:t>
      </w:r>
      <w:proofErr w:type="spellEnd"/>
      <w:r w:rsidRPr="00C3570E">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S</w:t>
      </w:r>
      <w:proofErr w:type="spellEnd"/>
      <w:r w:rsidRPr="00C3570E">
        <w:rPr>
          <w:rFonts w:ascii="Arial" w:hAnsi="Arial" w:cs="Arial"/>
          <w:sz w:val="20"/>
          <w:szCs w:val="20"/>
        </w:rPr>
        <w:t xml:space="preserve"> to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N</w:t>
      </w:r>
      <w:proofErr w:type="spellEnd"/>
      <w:r w:rsidRPr="00C3570E">
        <w:rPr>
          <w:rFonts w:ascii="Arial" w:hAnsi="Arial" w:cs="Arial"/>
          <w:sz w:val="20"/>
          <w:szCs w:val="20"/>
        </w:rPr>
        <w:t xml:space="preserve">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w:t>
      </w:r>
      <w:proofErr w:type="spellStart"/>
      <w:r w:rsidRPr="00C3570E">
        <w:rPr>
          <w:rFonts w:ascii="Arial" w:hAnsi="Arial" w:cs="Arial"/>
          <w:b/>
          <w:i/>
          <w:sz w:val="20"/>
          <w:szCs w:val="20"/>
        </w:rPr>
        <w:t>ToE</w:t>
      </w:r>
      <w:proofErr w:type="spellEnd"/>
      <w:r w:rsidRPr="00C3570E">
        <w:rPr>
          <w:rFonts w:ascii="Arial" w:hAnsi="Arial" w:cs="Arial"/>
          <w:b/>
          <w:i/>
          <w:sz w:val="20"/>
          <w:szCs w:val="20"/>
        </w:rPr>
        <w:t>)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w:t>
      </w:r>
      <w:proofErr w:type="spellStart"/>
      <w:r w:rsidRPr="00C3570E">
        <w:rPr>
          <w:rFonts w:ascii="Arial" w:hAnsi="Arial" w:cs="Arial"/>
          <w:sz w:val="20"/>
          <w:szCs w:val="20"/>
        </w:rPr>
        <w:t>ToE</w:t>
      </w:r>
      <w:proofErr w:type="spellEnd"/>
      <w:r w:rsidRPr="00C3570E">
        <w:rPr>
          <w:rFonts w:ascii="Arial" w:hAnsi="Arial" w:cs="Arial"/>
          <w:sz w:val="20"/>
          <w:szCs w:val="20"/>
        </w:rPr>
        <w:t xml:space="preserv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proofErr w:type="spellStart"/>
      <w:r w:rsidRPr="00C3570E">
        <w:rPr>
          <w:rFonts w:ascii="Arial" w:hAnsi="Arial" w:cs="Arial"/>
          <w:sz w:val="20"/>
          <w:szCs w:val="20"/>
        </w:rPr>
        <w:t>ToE</w:t>
      </w:r>
      <w:proofErr w:type="spellEnd"/>
      <w:r w:rsidRPr="00C3570E">
        <w:rPr>
          <w:rFonts w:ascii="Arial" w:hAnsi="Arial" w:cs="Arial"/>
          <w:sz w:val="20"/>
          <w:szCs w:val="20"/>
        </w:rPr>
        <w:t xml:space="preserv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The time series of annual 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w:t>
      </w:r>
      <w:proofErr w:type="spellStart"/>
      <w:r w:rsidRPr="00C3570E">
        <w:rPr>
          <w:rFonts w:ascii="Arial" w:hAnsi="Arial" w:cs="Arial"/>
          <w:sz w:val="20"/>
          <w:szCs w:val="20"/>
        </w:rPr>
        <w:t>ToE</w:t>
      </w:r>
      <w:proofErr w:type="spellEnd"/>
      <w:r w:rsidRPr="00C3570E">
        <w:rPr>
          <w:rFonts w:ascii="Arial" w:hAnsi="Arial" w:cs="Arial"/>
          <w:sz w:val="20"/>
          <w:szCs w:val="20"/>
        </w:rPr>
        <w:t xml:space="preserv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66D2D0F8" w14:textId="77777777" w:rsidR="00010B20" w:rsidRDefault="00010B20"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5F15CB">
        <w:rPr>
          <w:rFonts w:ascii="Arial" w:hAnsi="Arial" w:cs="Arial"/>
          <w:b/>
          <w:i/>
          <w:color w:val="1A1A1A"/>
          <w:sz w:val="20"/>
          <w:szCs w:val="20"/>
          <w:highlight w:val="yellow"/>
          <w:rPrChange w:id="97" w:author="aeb1c13" w:date="2017-09-06T23:15:00Z">
            <w:rPr>
              <w:rFonts w:ascii="Arial" w:hAnsi="Arial" w:cs="Arial"/>
              <w:b/>
              <w:i/>
              <w:color w:val="1A1A1A"/>
              <w:sz w:val="20"/>
              <w:szCs w:val="20"/>
            </w:rPr>
          </w:rPrChange>
        </w:rPr>
        <w:lastRenderedPageBreak/>
        <w:t>Community Thermal Safety Margins (CTSM) analysis:</w:t>
      </w:r>
      <w:r w:rsidRPr="003E65E1">
        <w:rPr>
          <w:rFonts w:ascii="Arial" w:hAnsi="Arial" w:cs="Arial"/>
          <w:b/>
          <w:i/>
          <w:color w:val="1A1A1A"/>
          <w:sz w:val="20"/>
          <w:szCs w:val="20"/>
        </w:rPr>
        <w:t xml:space="preserve"> </w:t>
      </w:r>
    </w:p>
    <w:p w14:paraId="3F49D3BA" w14:textId="77777777" w:rsidR="003E65E1" w:rsidDel="007D3A77" w:rsidRDefault="003E65E1" w:rsidP="00FC65D5">
      <w:pPr>
        <w:spacing w:line="480" w:lineRule="auto"/>
        <w:rPr>
          <w:del w:id="98" w:author="aeb1c13" w:date="2017-09-07T09:17:00Z"/>
          <w:rFonts w:ascii="Arial" w:hAnsi="Arial" w:cs="Arial"/>
          <w:color w:val="1A1A1A"/>
          <w:sz w:val="20"/>
          <w:szCs w:val="20"/>
        </w:rPr>
      </w:pPr>
    </w:p>
    <w:p w14:paraId="0FBA4B08" w14:textId="03700219" w:rsidR="007D3A77" w:rsidRDefault="007D3A77">
      <w:pPr>
        <w:spacing w:before="100" w:beforeAutospacing="1" w:after="100" w:afterAutospacing="1"/>
        <w:jc w:val="both"/>
        <w:rPr>
          <w:ins w:id="99" w:author="aeb1c13" w:date="2017-09-07T09:17:00Z"/>
        </w:rPr>
        <w:pPrChange w:id="100" w:author="aeb1c13" w:date="2017-09-07T09:17:00Z">
          <w:pPr>
            <w:spacing w:before="100" w:beforeAutospacing="1" w:after="100" w:afterAutospacing="1"/>
            <w:ind w:left="360"/>
            <w:jc w:val="both"/>
          </w:pPr>
        </w:pPrChange>
      </w:pPr>
      <w:ins w:id="101" w:author="aeb1c13" w:date="2017-09-07T09:17:00Z">
        <w:r>
          <w:t>We use the mean thermal bias (</w:t>
        </w:r>
        <w:proofErr w:type="spellStart"/>
        <w:r>
          <w:t>TBiasmax</w:t>
        </w:r>
        <w:proofErr w:type="spellEnd"/>
        <w:r>
          <w:t xml:space="preserve">) </w:t>
        </w:r>
      </w:ins>
      <w:ins w:id="102" w:author="aeb1c13" w:date="2017-09-07T09:24:00Z">
        <w:r>
          <w:t xml:space="preserve">for 34 marine ecoregions, as </w:t>
        </w:r>
      </w:ins>
      <w:ins w:id="103" w:author="aeb1c13" w:date="2017-09-07T09:17:00Z">
        <w:r>
          <w:t xml:space="preserve">reported in the Extended Data Table 1 (Stuart-Smith et al 2015).  In brief, </w:t>
        </w:r>
      </w:ins>
      <w:ins w:id="104" w:author="aeb1c13" w:date="2017-09-07T09:24:00Z">
        <w:r>
          <w:t>for each of these ecoregions “</w:t>
        </w:r>
      </w:ins>
      <w:proofErr w:type="spellStart"/>
      <w:ins w:id="105" w:author="aeb1c13" w:date="2017-09-07T09:17:00Z">
        <w:r>
          <w:t>TBiasmax</w:t>
        </w:r>
      </w:ins>
      <w:proofErr w:type="spellEnd"/>
      <w:ins w:id="106" w:author="aeb1c13" w:date="2017-09-07T09:24:00Z">
        <w:r>
          <w:t>” was calculated</w:t>
        </w:r>
      </w:ins>
      <w:ins w:id="107" w:author="aeb1c13" w:date="2017-09-07T09:17:00Z">
        <w:r>
          <w:t xml:space="preserve"> </w:t>
        </w:r>
      </w:ins>
      <w:ins w:id="108" w:author="aeb1c13" w:date="2017-09-07T09:25:00Z">
        <w:r w:rsidR="000F50BB">
          <w:t xml:space="preserve">as an average across communities sampled within the ecoregion. </w:t>
        </w:r>
        <w:proofErr w:type="spellStart"/>
        <w:r w:rsidR="000F50BB">
          <w:t>TBiasmax</w:t>
        </w:r>
        <w:proofErr w:type="spellEnd"/>
        <w:r w:rsidR="000F50BB">
          <w:t xml:space="preserve"> </w:t>
        </w:r>
      </w:ins>
      <w:ins w:id="109" w:author="aeb1c13" w:date="2017-09-07T09:17:00Z">
        <w:r>
          <w:t xml:space="preserve">integrates the average upper temperature occupied across all species in a community with the local temperature to quantify a warming buffer (which we call the </w:t>
        </w:r>
      </w:ins>
      <w:ins w:id="110" w:author="aeb1c13" w:date="2017-09-07T09:20:00Z">
        <w:r>
          <w:t>“</w:t>
        </w:r>
      </w:ins>
      <w:ins w:id="111" w:author="aeb1c13" w:date="2017-09-07T09:17:00Z">
        <w:r>
          <w:t xml:space="preserve">Community </w:t>
        </w:r>
      </w:ins>
      <w:ins w:id="112" w:author="aeb1c13" w:date="2017-09-07T09:20:00Z">
        <w:r>
          <w:t>Thermal Safety Margin”</w:t>
        </w:r>
      </w:ins>
      <w:ins w:id="113" w:author="aeb1c13" w:date="2017-09-07T09:26:00Z">
        <w:r w:rsidR="000F50BB">
          <w:t>, CTSM</w:t>
        </w:r>
      </w:ins>
      <w:ins w:id="114" w:author="aeb1c13" w:date="2017-09-07T09:17:00Z">
        <w:r w:rsidR="000F50BB">
          <w:t xml:space="preserve">) </w:t>
        </w:r>
      </w:ins>
      <w:ins w:id="115" w:author="aeb1c13" w:date="2017-09-07T09:26:00Z">
        <w:r w:rsidR="000F50BB">
          <w:t>–</w:t>
        </w:r>
      </w:ins>
      <w:ins w:id="116" w:author="aeb1c13" w:date="2017-09-07T09:17:00Z">
        <w:r w:rsidR="000F50BB">
          <w:t xml:space="preserve"> </w:t>
        </w:r>
      </w:ins>
      <w:ins w:id="117" w:author="aeb1c13" w:date="2017-09-07T09:26:00Z">
        <w:r w:rsidR="000F50BB">
          <w:t xml:space="preserve">we use this term because this metric is essentially the community weighted mean for the species thermal safety margin (TSM): </w:t>
        </w:r>
      </w:ins>
      <w:ins w:id="118" w:author="aeb1c13" w:date="2017-09-07T09:17:00Z">
        <w:r>
          <w:t xml:space="preserve">the 95th percentile of species’ thermal distributions - a measure of </w:t>
        </w:r>
        <w:proofErr w:type="spellStart"/>
        <w:r>
          <w:t>realised</w:t>
        </w:r>
        <w:proofErr w:type="spellEnd"/>
        <w:r>
          <w:t xml:space="preserve"> upper thermal limits across repeated surveys of fish and mobile invertebrates (Reef Life Survey, </w:t>
        </w:r>
        <w:r>
          <w:fldChar w:fldCharType="begin"/>
        </w:r>
        <w:r>
          <w:instrText xml:space="preserve"> HYPERLINK "http://reeflifesurvey.com" \t "_blank" </w:instrText>
        </w:r>
        <w:r>
          <w:fldChar w:fldCharType="separate"/>
        </w:r>
        <w:r>
          <w:rPr>
            <w:rStyle w:val="Hyperlink"/>
          </w:rPr>
          <w:t>http://reeflifesurvey.com</w:t>
        </w:r>
        <w:r>
          <w:fldChar w:fldCharType="end"/>
        </w:r>
        <w:r>
          <w:t xml:space="preserve">, Edgar and Stuart-Smith 2014) minus the mean summer temperatures </w:t>
        </w:r>
      </w:ins>
      <w:ins w:id="119" w:author="aeb1c13" w:date="2017-09-07T09:29:00Z">
        <w:r w:rsidR="000F50BB">
          <w:t xml:space="preserve">(quantified for the years ranging between 2008 and 2014) for a particular location in which a species is observed, </w:t>
        </w:r>
      </w:ins>
      <w:ins w:id="120" w:author="aeb1c13" w:date="2017-09-07T09:22:00Z">
        <w:r>
          <w:t xml:space="preserve">as described in Stuart-Smith et al 2015 </w:t>
        </w:r>
      </w:ins>
      <w:ins w:id="121" w:author="aeb1c13" w:date="2017-09-07T09:17:00Z">
        <w:r>
          <w:t>(</w:t>
        </w:r>
      </w:ins>
      <w:ins w:id="122" w:author="aeb1c13" w:date="2017-09-07T09:29:00Z">
        <w:r w:rsidR="000F50BB">
          <w:t xml:space="preserve">where </w:t>
        </w:r>
      </w:ins>
      <w:ins w:id="123" w:author="aeb1c13" w:date="2017-09-07T09:17:00Z">
        <w:r>
          <w:t xml:space="preserve">mean </w:t>
        </w:r>
        <w:r w:rsidR="000F50BB">
          <w:t>SST from the eight</w:t>
        </w:r>
        <w:r>
          <w:t xml:space="preserve"> warmest weeks</w:t>
        </w:r>
      </w:ins>
      <w:ins w:id="124" w:author="aeb1c13" w:date="2017-09-07T09:30:00Z">
        <w:r w:rsidR="000F50BB">
          <w:t xml:space="preserve"> of each year</w:t>
        </w:r>
      </w:ins>
      <w:ins w:id="125" w:author="aeb1c13" w:date="2017-09-07T09:17:00Z">
        <w:r>
          <w:t xml:space="preserve">, Reynolds et al 2002). </w:t>
        </w:r>
      </w:ins>
    </w:p>
    <w:p w14:paraId="78DD25E7" w14:textId="77777777" w:rsidR="007D3A77" w:rsidRDefault="007D3A77" w:rsidP="007D3A77">
      <w:pPr>
        <w:spacing w:before="100" w:beforeAutospacing="1" w:after="100" w:afterAutospacing="1"/>
        <w:ind w:left="360"/>
        <w:jc w:val="both"/>
        <w:rPr>
          <w:ins w:id="126" w:author="aeb1c13" w:date="2017-09-07T09:17:00Z"/>
        </w:rPr>
      </w:pPr>
      <w:ins w:id="127" w:author="aeb1c13" w:date="2017-09-07T09:17:00Z">
        <w:r>
          <w:t> </w:t>
        </w:r>
      </w:ins>
    </w:p>
    <w:p w14:paraId="0AFF7186" w14:textId="77777777" w:rsidR="00010B20" w:rsidRDefault="00010B20" w:rsidP="00FC65D5">
      <w:pPr>
        <w:spacing w:line="480" w:lineRule="auto"/>
        <w:rPr>
          <w:rFonts w:ascii="Arial" w:hAnsi="Arial" w:cs="Arial"/>
          <w:color w:val="1A1A1A"/>
          <w:sz w:val="20"/>
          <w:szCs w:val="20"/>
        </w:rPr>
      </w:pPr>
    </w:p>
    <w:p w14:paraId="42F06C25" w14:textId="77777777" w:rsidR="00010B20" w:rsidRDefault="00010B20"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79360D2C" w14:textId="4801FA87" w:rsidR="007D3A77" w:rsidRPr="005F349B" w:rsidRDefault="007D3A77" w:rsidP="005F349B">
      <w:pPr>
        <w:spacing w:before="100" w:beforeAutospacing="1" w:after="100" w:afterAutospacing="1"/>
        <w:jc w:val="both"/>
        <w:rPr>
          <w:rFonts w:ascii="Arial" w:hAnsi="Arial" w:cs="Arial"/>
          <w:sz w:val="20"/>
          <w:szCs w:val="20"/>
        </w:rPr>
      </w:pPr>
      <w:r w:rsidRPr="005F349B">
        <w:rPr>
          <w:rFonts w:ascii="Arial" w:hAnsi="Arial" w:cs="Arial"/>
          <w:sz w:val="20"/>
          <w:szCs w:val="20"/>
        </w:rPr>
        <w:t xml:space="preserve">Edgar, GJ, Stuart-Smith, RD (2014) Systematic global assessment of reef fish communities by the Reef Life Survey program. </w:t>
      </w:r>
      <w:r w:rsidRPr="005F349B">
        <w:rPr>
          <w:rFonts w:ascii="Arial" w:hAnsi="Arial" w:cs="Arial"/>
          <w:i/>
          <w:sz w:val="20"/>
          <w:szCs w:val="20"/>
        </w:rPr>
        <w:t>Scientific Data</w:t>
      </w:r>
      <w:r w:rsidRPr="005F349B">
        <w:rPr>
          <w:rFonts w:ascii="Arial" w:hAnsi="Arial" w:cs="Arial"/>
          <w:sz w:val="20"/>
          <w:szCs w:val="20"/>
        </w:rPr>
        <w:t xml:space="preserve"> 1, 140007.</w:t>
      </w:r>
    </w:p>
    <w:p w14:paraId="3CD595FE" w14:textId="41E75043" w:rsidR="002848ED" w:rsidRPr="007D3A77" w:rsidRDefault="002848ED" w:rsidP="00FC65D5">
      <w:pPr>
        <w:ind w:left="360" w:hanging="360"/>
        <w:rPr>
          <w:rFonts w:ascii="Arial" w:hAnsi="Arial" w:cs="Arial"/>
          <w:color w:val="000000" w:themeColor="text1"/>
          <w:sz w:val="20"/>
          <w:szCs w:val="20"/>
        </w:rPr>
      </w:pPr>
      <w:proofErr w:type="spellStart"/>
      <w:r w:rsidRPr="007D3A77">
        <w:rPr>
          <w:rFonts w:ascii="Arial" w:hAnsi="Arial" w:cs="Arial"/>
          <w:color w:val="000000" w:themeColor="text1"/>
          <w:sz w:val="20"/>
          <w:szCs w:val="20"/>
        </w:rPr>
        <w:t>Hijmans</w:t>
      </w:r>
      <w:proofErr w:type="spellEnd"/>
      <w:r w:rsidR="00FC65D5" w:rsidRPr="007D3A77">
        <w:rPr>
          <w:rFonts w:ascii="Arial" w:hAnsi="Arial" w:cs="Arial"/>
          <w:color w:val="000000" w:themeColor="text1"/>
          <w:sz w:val="20"/>
          <w:szCs w:val="20"/>
        </w:rPr>
        <w:t>, RJ</w:t>
      </w:r>
      <w:r w:rsidRPr="007D3A77">
        <w:rPr>
          <w:rFonts w:ascii="Arial" w:hAnsi="Arial" w:cs="Arial"/>
          <w:color w:val="000000" w:themeColor="text1"/>
          <w:sz w:val="20"/>
          <w:szCs w:val="20"/>
        </w:rPr>
        <w:t xml:space="preserve"> (2015). raster: Geographic Data Analysis and Modeling. R package version 2.4-20.  </w:t>
      </w:r>
      <w:hyperlink r:id="rId21" w:history="1">
        <w:r w:rsidR="00FC65D5" w:rsidRPr="007D3A77">
          <w:rPr>
            <w:rStyle w:val="Hyperlink"/>
            <w:rFonts w:ascii="Arial" w:hAnsi="Arial" w:cs="Arial"/>
            <w:sz w:val="20"/>
            <w:szCs w:val="20"/>
          </w:rPr>
          <w:t>http://CRAN.R-project.org/package=raster</w:t>
        </w:r>
      </w:hyperlink>
    </w:p>
    <w:p w14:paraId="60E91C61" w14:textId="77777777" w:rsidR="00FC65D5" w:rsidRPr="007D3A77" w:rsidRDefault="00FC65D5" w:rsidP="00FC65D5">
      <w:pPr>
        <w:ind w:left="360" w:hanging="360"/>
        <w:rPr>
          <w:rFonts w:ascii="Arial" w:hAnsi="Arial" w:cs="Arial"/>
          <w:color w:val="000000" w:themeColor="text1"/>
          <w:sz w:val="20"/>
          <w:szCs w:val="20"/>
        </w:rPr>
      </w:pPr>
    </w:p>
    <w:p w14:paraId="7BA04E2F" w14:textId="430A5DBE" w:rsidR="00FC65D5" w:rsidRPr="007D3A77" w:rsidRDefault="00FC65D5" w:rsidP="00FC65D5">
      <w:pPr>
        <w:ind w:left="360" w:hanging="360"/>
        <w:rPr>
          <w:rFonts w:ascii="Arial" w:hAnsi="Arial" w:cs="Arial"/>
          <w:color w:val="000000" w:themeColor="text1"/>
          <w:sz w:val="20"/>
          <w:szCs w:val="20"/>
        </w:rPr>
      </w:pPr>
      <w:r w:rsidRPr="007D3A77">
        <w:rPr>
          <w:rFonts w:ascii="Arial" w:hAnsi="Arial" w:cs="Arial"/>
          <w:color w:val="000000" w:themeColor="text1"/>
          <w:sz w:val="20"/>
          <w:szCs w:val="20"/>
        </w:rPr>
        <w:t xml:space="preserve">R Core Team (2015). R: A language and environment for statistical computing. R Foundation for Statistical Computing, Vienna, Austria. URL </w:t>
      </w:r>
      <w:hyperlink r:id="rId22" w:history="1">
        <w:r w:rsidR="007D3A77" w:rsidRPr="007D3A77">
          <w:rPr>
            <w:rStyle w:val="Hyperlink"/>
            <w:rFonts w:ascii="Arial" w:hAnsi="Arial" w:cs="Arial"/>
            <w:sz w:val="20"/>
            <w:szCs w:val="20"/>
          </w:rPr>
          <w:t>https://www.R-project.org/</w:t>
        </w:r>
      </w:hyperlink>
      <w:r w:rsidRPr="007D3A77">
        <w:rPr>
          <w:rFonts w:ascii="Arial" w:hAnsi="Arial" w:cs="Arial"/>
          <w:color w:val="000000" w:themeColor="text1"/>
          <w:sz w:val="20"/>
          <w:szCs w:val="20"/>
        </w:rPr>
        <w:t>.</w:t>
      </w:r>
    </w:p>
    <w:p w14:paraId="677C6012" w14:textId="77777777" w:rsidR="007D3A77" w:rsidRPr="007D3A77" w:rsidRDefault="007D3A77" w:rsidP="00FC65D5">
      <w:pPr>
        <w:ind w:left="360" w:hanging="360"/>
        <w:rPr>
          <w:rFonts w:ascii="Arial" w:hAnsi="Arial" w:cs="Arial"/>
          <w:color w:val="000000" w:themeColor="text1"/>
          <w:sz w:val="20"/>
          <w:szCs w:val="20"/>
        </w:rPr>
      </w:pPr>
    </w:p>
    <w:p w14:paraId="5C6D3809" w14:textId="2DF571A9" w:rsidR="007D3A77" w:rsidRPr="005F349B" w:rsidRDefault="007D3A77" w:rsidP="00FC65D5">
      <w:pPr>
        <w:ind w:left="360" w:hanging="360"/>
        <w:rPr>
          <w:rFonts w:ascii="Arial" w:hAnsi="Arial" w:cs="Arial"/>
          <w:sz w:val="20"/>
          <w:szCs w:val="20"/>
        </w:rPr>
      </w:pPr>
      <w:r w:rsidRPr="005F349B">
        <w:rPr>
          <w:rFonts w:ascii="Arial" w:hAnsi="Arial" w:cs="Arial"/>
          <w:sz w:val="20"/>
          <w:szCs w:val="20"/>
        </w:rPr>
        <w:t>Reynolds, R. W.</w:t>
      </w:r>
      <w:r w:rsidRPr="005F349B">
        <w:rPr>
          <w:rFonts w:ascii="Arial" w:hAnsi="Arial" w:cs="Arial"/>
          <w:i/>
          <w:sz w:val="20"/>
          <w:szCs w:val="20"/>
        </w:rPr>
        <w:t xml:space="preserve"> et al.</w:t>
      </w:r>
      <w:r w:rsidRPr="005F349B">
        <w:rPr>
          <w:rFonts w:ascii="Arial" w:hAnsi="Arial" w:cs="Arial"/>
          <w:sz w:val="20"/>
          <w:szCs w:val="20"/>
        </w:rPr>
        <w:t xml:space="preserve"> (2007) Daily high-resolution-blended analyses for sea surface temperature. </w:t>
      </w:r>
      <w:r w:rsidRPr="005F349B">
        <w:rPr>
          <w:rFonts w:ascii="Arial" w:hAnsi="Arial" w:cs="Arial"/>
          <w:i/>
          <w:sz w:val="20"/>
          <w:szCs w:val="20"/>
        </w:rPr>
        <w:t>Journal of Climate</w:t>
      </w:r>
      <w:r w:rsidRPr="005F349B">
        <w:rPr>
          <w:rFonts w:ascii="Arial" w:hAnsi="Arial" w:cs="Arial"/>
          <w:sz w:val="20"/>
          <w:szCs w:val="20"/>
        </w:rPr>
        <w:t xml:space="preserve"> </w:t>
      </w:r>
      <w:r w:rsidRPr="005F349B">
        <w:rPr>
          <w:rFonts w:ascii="Arial" w:hAnsi="Arial" w:cs="Arial"/>
          <w:b/>
          <w:sz w:val="20"/>
          <w:szCs w:val="20"/>
        </w:rPr>
        <w:t>20</w:t>
      </w:r>
      <w:r w:rsidRPr="005F349B">
        <w:rPr>
          <w:rFonts w:ascii="Arial" w:hAnsi="Arial" w:cs="Arial"/>
          <w:sz w:val="20"/>
          <w:szCs w:val="20"/>
        </w:rPr>
        <w:t>, 5473-5496.</w:t>
      </w:r>
    </w:p>
    <w:p w14:paraId="668B54C4" w14:textId="77777777" w:rsidR="007D3A77" w:rsidRPr="005F349B" w:rsidRDefault="007D3A77" w:rsidP="00FC65D5">
      <w:pPr>
        <w:ind w:left="360" w:hanging="360"/>
        <w:rPr>
          <w:rFonts w:ascii="Arial" w:hAnsi="Arial" w:cs="Arial"/>
          <w:sz w:val="20"/>
          <w:szCs w:val="20"/>
        </w:rPr>
      </w:pPr>
    </w:p>
    <w:p w14:paraId="37667BDD" w14:textId="650B8BB5" w:rsidR="007D3A77" w:rsidRPr="007D3A77" w:rsidRDefault="007D3A77" w:rsidP="00FC65D5">
      <w:pPr>
        <w:ind w:left="360" w:hanging="360"/>
        <w:rPr>
          <w:rFonts w:ascii="Arial" w:hAnsi="Arial" w:cs="Arial"/>
          <w:color w:val="000000" w:themeColor="text1"/>
          <w:sz w:val="20"/>
          <w:szCs w:val="20"/>
        </w:rPr>
      </w:pPr>
      <w:r w:rsidRPr="007D3A77">
        <w:rPr>
          <w:rFonts w:ascii="Arial" w:eastAsia="Times New Roman" w:hAnsi="Arial" w:cs="Arial"/>
          <w:noProof/>
          <w:sz w:val="20"/>
          <w:szCs w:val="20"/>
        </w:rPr>
        <w:t xml:space="preserve">Stuart-Smith RD, Edgar GJ, Barrett NS, Kininmonth SJ, Bates AE (2015) Thermal biases and vulnerability to warming in the world’s marine fauna. </w:t>
      </w:r>
      <w:r w:rsidRPr="007D3A77">
        <w:rPr>
          <w:rFonts w:ascii="Arial" w:eastAsia="Times New Roman" w:hAnsi="Arial" w:cs="Arial"/>
          <w:i/>
          <w:iCs/>
          <w:noProof/>
          <w:sz w:val="20"/>
          <w:szCs w:val="20"/>
        </w:rPr>
        <w:t>Nature</w:t>
      </w:r>
      <w:r w:rsidRPr="007D3A77">
        <w:rPr>
          <w:rFonts w:ascii="Arial" w:eastAsia="Times New Roman" w:hAnsi="Arial" w:cs="Arial"/>
          <w:noProof/>
          <w:sz w:val="20"/>
          <w:szCs w:val="20"/>
        </w:rPr>
        <w:t xml:space="preserve"> 528(7580), 88-92.</w:t>
      </w:r>
    </w:p>
    <w:p w14:paraId="6B9B255F" w14:textId="77777777" w:rsidR="00FC65D5" w:rsidRPr="007D3A77" w:rsidRDefault="00FC65D5" w:rsidP="00FC65D5">
      <w:pPr>
        <w:ind w:left="360" w:hanging="360"/>
        <w:rPr>
          <w:rFonts w:ascii="Arial" w:hAnsi="Arial" w:cs="Arial"/>
          <w:color w:val="000000" w:themeColor="text1"/>
          <w:sz w:val="20"/>
          <w:szCs w:val="20"/>
        </w:rPr>
      </w:pPr>
    </w:p>
    <w:p w14:paraId="68E7FE99" w14:textId="77777777" w:rsidR="002848ED" w:rsidRPr="007D3A77" w:rsidRDefault="002848ED" w:rsidP="00FC65D5">
      <w:pPr>
        <w:ind w:left="360" w:hanging="360"/>
        <w:rPr>
          <w:rFonts w:ascii="Arial" w:hAnsi="Arial" w:cs="Arial"/>
          <w:color w:val="000000" w:themeColor="text1"/>
          <w:sz w:val="20"/>
          <w:szCs w:val="20"/>
        </w:rPr>
      </w:pPr>
      <w:proofErr w:type="spellStart"/>
      <w:r w:rsidRPr="007D3A77">
        <w:rPr>
          <w:rFonts w:ascii="Arial" w:hAnsi="Arial" w:cs="Arial"/>
          <w:color w:val="000000" w:themeColor="text1"/>
          <w:sz w:val="20"/>
          <w:szCs w:val="20"/>
        </w:rPr>
        <w:t>Tyberghein</w:t>
      </w:r>
      <w:proofErr w:type="spellEnd"/>
      <w:r w:rsidRPr="007D3A77">
        <w:rPr>
          <w:rFonts w:ascii="Arial" w:hAnsi="Arial" w:cs="Arial"/>
          <w:color w:val="000000" w:themeColor="text1"/>
          <w:sz w:val="20"/>
          <w:szCs w:val="20"/>
        </w:rPr>
        <w:t xml:space="preserve"> L, </w:t>
      </w:r>
      <w:proofErr w:type="spellStart"/>
      <w:r w:rsidRPr="007D3A77">
        <w:rPr>
          <w:rFonts w:ascii="Arial" w:hAnsi="Arial" w:cs="Arial"/>
          <w:color w:val="000000" w:themeColor="text1"/>
          <w:sz w:val="20"/>
          <w:szCs w:val="20"/>
        </w:rPr>
        <w:t>Verbruggen</w:t>
      </w:r>
      <w:proofErr w:type="spellEnd"/>
      <w:r w:rsidRPr="007D3A77">
        <w:rPr>
          <w:rFonts w:ascii="Arial" w:hAnsi="Arial" w:cs="Arial"/>
          <w:color w:val="000000" w:themeColor="text1"/>
          <w:sz w:val="20"/>
          <w:szCs w:val="20"/>
        </w:rPr>
        <w:t xml:space="preserve"> H, </w:t>
      </w:r>
      <w:proofErr w:type="spellStart"/>
      <w:r w:rsidRPr="007D3A77">
        <w:rPr>
          <w:rFonts w:ascii="Arial" w:hAnsi="Arial" w:cs="Arial"/>
          <w:color w:val="000000" w:themeColor="text1"/>
          <w:sz w:val="20"/>
          <w:szCs w:val="20"/>
        </w:rPr>
        <w:t>Pauly</w:t>
      </w:r>
      <w:proofErr w:type="spellEnd"/>
      <w:r w:rsidRPr="007D3A77">
        <w:rPr>
          <w:rFonts w:ascii="Arial" w:hAnsi="Arial" w:cs="Arial"/>
          <w:color w:val="000000" w:themeColor="text1"/>
          <w:sz w:val="20"/>
          <w:szCs w:val="20"/>
        </w:rPr>
        <w:t xml:space="preserve"> K, </w:t>
      </w:r>
      <w:proofErr w:type="spellStart"/>
      <w:r w:rsidRPr="007D3A77">
        <w:rPr>
          <w:rFonts w:ascii="Arial" w:hAnsi="Arial" w:cs="Arial"/>
          <w:color w:val="000000" w:themeColor="text1"/>
          <w:sz w:val="20"/>
          <w:szCs w:val="20"/>
        </w:rPr>
        <w:t>Troupin</w:t>
      </w:r>
      <w:proofErr w:type="spellEnd"/>
      <w:r w:rsidRPr="007D3A77">
        <w:rPr>
          <w:rFonts w:ascii="Arial" w:hAnsi="Arial" w:cs="Arial"/>
          <w:color w:val="000000" w:themeColor="text1"/>
          <w:sz w:val="20"/>
          <w:szCs w:val="20"/>
        </w:rPr>
        <w:t xml:space="preserve"> C, </w:t>
      </w:r>
      <w:proofErr w:type="spellStart"/>
      <w:r w:rsidRPr="007D3A77">
        <w:rPr>
          <w:rFonts w:ascii="Arial" w:hAnsi="Arial" w:cs="Arial"/>
          <w:color w:val="000000" w:themeColor="text1"/>
          <w:sz w:val="20"/>
          <w:szCs w:val="20"/>
        </w:rPr>
        <w:t>Mineur</w:t>
      </w:r>
      <w:proofErr w:type="spellEnd"/>
      <w:r w:rsidRPr="007D3A77">
        <w:rPr>
          <w:rFonts w:ascii="Arial" w:hAnsi="Arial" w:cs="Arial"/>
          <w:color w:val="000000" w:themeColor="text1"/>
          <w:sz w:val="20"/>
          <w:szCs w:val="20"/>
        </w:rPr>
        <w:t xml:space="preserve"> F, De </w:t>
      </w:r>
      <w:proofErr w:type="spellStart"/>
      <w:r w:rsidRPr="007D3A77">
        <w:rPr>
          <w:rFonts w:ascii="Arial" w:hAnsi="Arial" w:cs="Arial"/>
          <w:color w:val="000000" w:themeColor="text1"/>
          <w:sz w:val="20"/>
          <w:szCs w:val="20"/>
        </w:rPr>
        <w:t>Clerck</w:t>
      </w:r>
      <w:proofErr w:type="spellEnd"/>
      <w:r w:rsidRPr="007D3A77">
        <w:rPr>
          <w:rFonts w:ascii="Arial" w:hAnsi="Arial" w:cs="Arial"/>
          <w:color w:val="000000" w:themeColor="text1"/>
          <w:sz w:val="20"/>
          <w:szCs w:val="20"/>
        </w:rPr>
        <w:t xml:space="preserve"> O (2012) Bio-ORACLE: a global environmental dataset for marine species distribution modelling. </w:t>
      </w:r>
      <w:r w:rsidRPr="005F349B">
        <w:rPr>
          <w:rFonts w:ascii="Arial" w:hAnsi="Arial" w:cs="Arial"/>
          <w:i/>
          <w:color w:val="000000" w:themeColor="text1"/>
          <w:sz w:val="20"/>
          <w:szCs w:val="20"/>
        </w:rPr>
        <w:t>Global Ecology and Biogeography</w:t>
      </w:r>
      <w:r w:rsidRPr="007D3A77">
        <w:rPr>
          <w:rFonts w:ascii="Arial" w:hAnsi="Arial" w:cs="Arial"/>
          <w:color w:val="000000" w:themeColor="text1"/>
          <w:sz w:val="20"/>
          <w:szCs w:val="20"/>
        </w:rPr>
        <w:t>, 21, 272–281.</w:t>
      </w:r>
    </w:p>
    <w:p w14:paraId="65AD1565" w14:textId="77777777" w:rsidR="00FC65D5" w:rsidRPr="007D3A77" w:rsidRDefault="00FC65D5" w:rsidP="00FC65D5">
      <w:pPr>
        <w:ind w:left="360" w:hanging="360"/>
        <w:rPr>
          <w:rFonts w:ascii="Arial" w:hAnsi="Arial" w:cs="Arial"/>
          <w:color w:val="000000" w:themeColor="text1"/>
          <w:sz w:val="20"/>
          <w:szCs w:val="20"/>
        </w:rPr>
      </w:pPr>
    </w:p>
    <w:p w14:paraId="13CF53E6" w14:textId="2D74EBAD" w:rsidR="0052541B" w:rsidRPr="007D3A77" w:rsidRDefault="00D44110" w:rsidP="0052541B">
      <w:pPr>
        <w:ind w:left="405" w:hanging="405"/>
        <w:rPr>
          <w:rFonts w:ascii="Arial" w:hAnsi="Arial" w:cs="Arial"/>
          <w:i/>
          <w:iCs/>
          <w:color w:val="303030"/>
          <w:sz w:val="20"/>
          <w:szCs w:val="20"/>
        </w:rPr>
      </w:pPr>
      <w:r w:rsidRPr="007D3A77">
        <w:rPr>
          <w:rFonts w:ascii="Arial" w:hAnsi="Arial" w:cs="Arial"/>
          <w:sz w:val="20"/>
          <w:szCs w:val="20"/>
        </w:rPr>
        <w:t xml:space="preserve">van </w:t>
      </w:r>
      <w:proofErr w:type="spellStart"/>
      <w:r w:rsidRPr="007D3A77">
        <w:rPr>
          <w:rFonts w:ascii="Arial" w:hAnsi="Arial" w:cs="Arial"/>
          <w:sz w:val="20"/>
          <w:szCs w:val="20"/>
        </w:rPr>
        <w:t>Hooidonk</w:t>
      </w:r>
      <w:proofErr w:type="spellEnd"/>
      <w:r w:rsidRPr="007D3A77">
        <w:rPr>
          <w:rFonts w:ascii="Arial" w:hAnsi="Arial" w:cs="Arial"/>
          <w:sz w:val="20"/>
          <w:szCs w:val="20"/>
        </w:rPr>
        <w:t xml:space="preserve"> RJ, Maynard J, </w:t>
      </w:r>
      <w:proofErr w:type="spellStart"/>
      <w:r w:rsidRPr="007D3A77">
        <w:rPr>
          <w:rFonts w:ascii="Arial" w:hAnsi="Arial" w:cs="Arial"/>
          <w:sz w:val="20"/>
          <w:szCs w:val="20"/>
        </w:rPr>
        <w:t>Tamelander</w:t>
      </w:r>
      <w:proofErr w:type="spellEnd"/>
      <w:r w:rsidRPr="007D3A77">
        <w:rPr>
          <w:rFonts w:ascii="Arial" w:hAnsi="Arial" w:cs="Arial"/>
          <w:sz w:val="20"/>
          <w:szCs w:val="20"/>
        </w:rPr>
        <w:t xml:space="preserve"> J et al. (2016) Local-scale projections of coral reef futures and implications of the Paris Agreement. </w:t>
      </w:r>
      <w:r w:rsidR="0052541B" w:rsidRPr="005F349B">
        <w:rPr>
          <w:rFonts w:ascii="Arial" w:hAnsi="Arial" w:cs="Arial"/>
          <w:i/>
          <w:iCs/>
          <w:color w:val="303030"/>
          <w:sz w:val="20"/>
          <w:szCs w:val="20"/>
        </w:rPr>
        <w:t>Scientific Reports</w:t>
      </w:r>
      <w:r w:rsidR="007D3A77" w:rsidRPr="007D3A77">
        <w:rPr>
          <w:rFonts w:ascii="Arial" w:hAnsi="Arial" w:cs="Arial"/>
          <w:color w:val="303030"/>
          <w:sz w:val="20"/>
          <w:szCs w:val="20"/>
        </w:rPr>
        <w:t xml:space="preserve"> </w:t>
      </w:r>
      <w:r w:rsidR="0052541B" w:rsidRPr="007D3A77">
        <w:rPr>
          <w:rFonts w:ascii="Arial" w:hAnsi="Arial" w:cs="Arial"/>
          <w:iCs/>
          <w:color w:val="303030"/>
          <w:sz w:val="20"/>
          <w:szCs w:val="20"/>
        </w:rPr>
        <w:t>6</w:t>
      </w:r>
      <w:r w:rsidR="0052541B" w:rsidRPr="007D3A77">
        <w:rPr>
          <w:rFonts w:ascii="Arial" w:hAnsi="Arial" w:cs="Arial"/>
          <w:color w:val="303030"/>
          <w:sz w:val="20"/>
          <w:szCs w:val="20"/>
        </w:rPr>
        <w:t xml:space="preserve">, 39666. </w:t>
      </w:r>
    </w:p>
    <w:p w14:paraId="4D43C10B" w14:textId="77777777" w:rsidR="00C47663" w:rsidRPr="007D3A77" w:rsidRDefault="00C47663" w:rsidP="00FC65D5">
      <w:pPr>
        <w:ind w:left="405" w:hanging="405"/>
        <w:rPr>
          <w:rFonts w:ascii="Arial" w:hAnsi="Arial" w:cs="Arial"/>
          <w:sz w:val="20"/>
          <w:szCs w:val="20"/>
        </w:rPr>
      </w:pPr>
    </w:p>
    <w:p w14:paraId="5EED1D18" w14:textId="77777777" w:rsidR="00D44110" w:rsidRPr="007D3A77"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3">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26244695" w:rsidR="00B07280" w:rsidRDefault="00FB111A"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1E76439B" wp14:editId="15D1A143">
            <wp:extent cx="4798695" cy="3641090"/>
            <wp:effectExtent l="0" t="0" r="1905" b="0"/>
            <wp:docPr id="23" name="Picture 23" descr="images/ecoregion%20warming%20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ecoregion%20warming%20graphi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8695" cy="3641090"/>
                    </a:xfrm>
                    <a:prstGeom prst="rect">
                      <a:avLst/>
                    </a:prstGeom>
                    <a:noFill/>
                    <a:ln>
                      <a:noFill/>
                    </a:ln>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E86E902"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r w:rsidR="00FB111A">
        <w:rPr>
          <w:rFonts w:ascii="Arial" w:hAnsi="Arial" w:cs="Arial"/>
          <w:sz w:val="20"/>
          <w:szCs w:val="20"/>
        </w:rPr>
        <w:t xml:space="preserve"> </w:t>
      </w:r>
    </w:p>
    <w:p w14:paraId="665BA5FB" w14:textId="14E216BF" w:rsidR="00994EE2" w:rsidRPr="00C00C57" w:rsidRDefault="00994EE2" w:rsidP="00F440FD">
      <w:pPr>
        <w:rPr>
          <w:rFonts w:ascii="Arial" w:hAnsi="Arial" w:cs="Arial"/>
          <w:sz w:val="20"/>
          <w:szCs w:val="20"/>
        </w:rPr>
      </w:pPr>
    </w:p>
    <w:sectPr w:rsidR="00994EE2" w:rsidRPr="00C00C57" w:rsidSect="00DB6800">
      <w:headerReference w:type="default" r:id="rId25"/>
      <w:footerReference w:type="even" r:id="rId26"/>
      <w:footerReference w:type="default" r:id="rId27"/>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eb1c13" w:date="2017-09-06T21:32:00Z" w:initials="a">
    <w:p w14:paraId="5790B9E6" w14:textId="746CBEDE" w:rsidR="005F349B" w:rsidRDefault="005F349B">
      <w:pPr>
        <w:pStyle w:val="CommentText"/>
      </w:pPr>
      <w:r>
        <w:rPr>
          <w:rStyle w:val="CommentReference"/>
        </w:rPr>
        <w:annotationRef/>
      </w:r>
      <w:r>
        <w:t>Not sure if “protections” will be ambiguous</w:t>
      </w:r>
    </w:p>
  </w:comment>
  <w:comment w:id="15" w:author="aeb1c13" w:date="2017-09-07T08:51:00Z" w:initials="a">
    <w:p w14:paraId="0D0FFCE9" w14:textId="2AC1C8B0" w:rsidR="005F349B" w:rsidRDefault="005F349B">
      <w:pPr>
        <w:pStyle w:val="CommentText"/>
      </w:pPr>
      <w:r>
        <w:rPr>
          <w:rStyle w:val="CommentReference"/>
        </w:rPr>
        <w:annotationRef/>
      </w:r>
      <w:r>
        <w:t>Something to indicate the novel finding here – decoupling in the emergence of stressors (and we could also show a decoupling for communities as while there is regional correspondence in patterns, i.e., sensitivity in the tropics, this is not the case when the patterns for the ecoregions are compared.</w:t>
      </w:r>
    </w:p>
  </w:comment>
  <w:comment w:id="20" w:author="aeb1c13" w:date="2017-09-07T08:54:00Z" w:initials="a">
    <w:p w14:paraId="17998577" w14:textId="677E20F6" w:rsidR="005F349B" w:rsidRDefault="005F349B">
      <w:pPr>
        <w:pStyle w:val="CommentText"/>
      </w:pPr>
      <w:r>
        <w:rPr>
          <w:rStyle w:val="CommentReference"/>
        </w:rPr>
        <w:annotationRef/>
      </w:r>
      <w:r>
        <w:t xml:space="preserve">We start with marine here, then have </w:t>
      </w:r>
      <w:proofErr w:type="spellStart"/>
      <w:r>
        <w:t>marine+terrestrial</w:t>
      </w:r>
      <w:proofErr w:type="spellEnd"/>
      <w:r>
        <w:t xml:space="preserve"> in the next sentence, and this is a bit odd.</w:t>
      </w:r>
    </w:p>
  </w:comment>
  <w:comment w:id="30" w:author="aeb1c13" w:date="2017-09-07T08:54:00Z" w:initials="a">
    <w:p w14:paraId="45A46BDE" w14:textId="77777777" w:rsidR="005F349B" w:rsidRDefault="005F349B" w:rsidP="00D72A6D">
      <w:pPr>
        <w:pStyle w:val="CommentText"/>
      </w:pPr>
      <w:r>
        <w:rPr>
          <w:rStyle w:val="CommentReference"/>
        </w:rPr>
        <w:annotationRef/>
      </w:r>
      <w:r>
        <w:t xml:space="preserve">We start with marine here, then have </w:t>
      </w:r>
      <w:proofErr w:type="spellStart"/>
      <w:r>
        <w:t>marine+terrestrial</w:t>
      </w:r>
      <w:proofErr w:type="spellEnd"/>
      <w:r>
        <w:t xml:space="preserve"> in the next sentence, and this is a bit odd.</w:t>
      </w:r>
    </w:p>
  </w:comment>
  <w:comment w:id="26" w:author="aeb1c13" w:date="2017-09-07T08:56:00Z" w:initials="a">
    <w:p w14:paraId="3655F359" w14:textId="7A9353BD" w:rsidR="005F349B" w:rsidRDefault="005F349B">
      <w:pPr>
        <w:pStyle w:val="CommentText"/>
      </w:pPr>
      <w:r>
        <w:rPr>
          <w:rStyle w:val="CommentReference"/>
        </w:rPr>
        <w:annotationRef/>
      </w:r>
      <w:r>
        <w:t>This is going to a general audience and we often argue that marine species have much wider ranges and connectivity, versus terrestrial, so suggest a caveat is needed.</w:t>
      </w:r>
    </w:p>
  </w:comment>
  <w:comment w:id="43" w:author="aeb1c13" w:date="2017-09-06T21:35:00Z" w:initials="a">
    <w:p w14:paraId="21995D75" w14:textId="184D3BE7" w:rsidR="005F349B" w:rsidRDefault="005F349B">
      <w:pPr>
        <w:pStyle w:val="CommentText"/>
      </w:pPr>
      <w:r>
        <w:rPr>
          <w:rStyle w:val="CommentReference"/>
        </w:rPr>
        <w:annotationRef/>
      </w:r>
      <w:r>
        <w:t xml:space="preserve">Is this a good spot to contrast the review in PNAS on climate change underpinned resilience in </w:t>
      </w:r>
      <w:proofErr w:type="gramStart"/>
      <w:r>
        <w:t>MPAs</w:t>
      </w:r>
      <w:proofErr w:type="gramEnd"/>
    </w:p>
  </w:comment>
  <w:comment w:id="46" w:author="aeb1c13" w:date="2017-09-07T09:03:00Z" w:initials="a">
    <w:p w14:paraId="15594CA9" w14:textId="77777777" w:rsidR="005F349B" w:rsidRDefault="005F349B" w:rsidP="00CC2318">
      <w:pPr>
        <w:pStyle w:val="CommentText"/>
      </w:pPr>
      <w:r>
        <w:rPr>
          <w:rStyle w:val="CommentReference"/>
        </w:rPr>
        <w:annotationRef/>
      </w:r>
      <w:r>
        <w:t>This is a warming-focused paragraph which is mostly background and doesn’t include new material – thus it threw me a bit.</w:t>
      </w:r>
    </w:p>
  </w:comment>
  <w:comment w:id="50" w:author="aeb1c13" w:date="2017-09-07T09:03:00Z" w:initials="a">
    <w:p w14:paraId="1DDEBB39" w14:textId="77777777" w:rsidR="005F349B" w:rsidRDefault="005F349B" w:rsidP="00CC2318">
      <w:pPr>
        <w:pStyle w:val="CommentText"/>
      </w:pPr>
      <w:r>
        <w:rPr>
          <w:rStyle w:val="CommentReference"/>
        </w:rPr>
        <w:annotationRef/>
      </w:r>
      <w:r>
        <w:t>This point is out of place here, I would argue</w:t>
      </w:r>
    </w:p>
  </w:comment>
  <w:comment w:id="56" w:author="aeb1c13" w:date="2017-09-07T09:01:00Z" w:initials="a">
    <w:p w14:paraId="5606C420" w14:textId="1442B55A" w:rsidR="005F349B" w:rsidRDefault="005F349B">
      <w:pPr>
        <w:pStyle w:val="CommentText"/>
      </w:pPr>
      <w:r>
        <w:rPr>
          <w:rStyle w:val="CommentReference"/>
        </w:rPr>
        <w:annotationRef/>
      </w:r>
      <w:r>
        <w:t>This is a warming-focused paragraph which is mostly background and doesn’t include new material – thus it threw me a bit.</w:t>
      </w:r>
    </w:p>
  </w:comment>
  <w:comment w:id="58" w:author="aeb1c13" w:date="2017-09-06T21:38:00Z" w:initials="a">
    <w:p w14:paraId="3D93D8F4" w14:textId="307C5DB2" w:rsidR="005F349B" w:rsidRDefault="005F349B">
      <w:pPr>
        <w:pStyle w:val="CommentText"/>
      </w:pPr>
      <w:r>
        <w:rPr>
          <w:rStyle w:val="CommentReference"/>
        </w:rPr>
        <w:annotationRef/>
      </w:r>
      <w:r>
        <w:t>This point is out of place here, I would argue</w:t>
      </w:r>
    </w:p>
  </w:comment>
  <w:comment w:id="61" w:author="aeb1c13" w:date="2017-09-07T09:08:00Z" w:initials="a">
    <w:p w14:paraId="43ED0371" w14:textId="7AF31A9D" w:rsidR="005F349B" w:rsidRDefault="005F349B">
      <w:pPr>
        <w:pStyle w:val="CommentText"/>
      </w:pPr>
      <w:r>
        <w:rPr>
          <w:rStyle w:val="CommentReference"/>
        </w:rPr>
        <w:annotationRef/>
      </w:r>
      <w:r>
        <w:t>Can’t think of a different word than “tolerance”, but it is a realized measure, so need a tempered statement</w:t>
      </w:r>
    </w:p>
  </w:comment>
  <w:comment w:id="67" w:author="aeb1c13" w:date="2017-09-07T09:09:00Z" w:initials="a">
    <w:p w14:paraId="4F9EF62C" w14:textId="7229D6CC" w:rsidR="005F349B" w:rsidRDefault="005F349B">
      <w:pPr>
        <w:pStyle w:val="CommentText"/>
      </w:pPr>
      <w:r>
        <w:rPr>
          <w:rStyle w:val="CommentReference"/>
        </w:rPr>
        <w:annotationRef/>
      </w:r>
      <w:r>
        <w:t>This contrasts the concept that higher temperature waters have less oxygen and thus increased warming will deplete more??? Which is above.</w:t>
      </w:r>
    </w:p>
  </w:comment>
  <w:comment w:id="69" w:author="aeb1c13" w:date="2017-09-07T09:12:00Z" w:initials="a">
    <w:p w14:paraId="2C2B1DFB" w14:textId="31DB0A71" w:rsidR="005F349B" w:rsidRDefault="005F349B">
      <w:pPr>
        <w:pStyle w:val="CommentText"/>
      </w:pPr>
      <w:r>
        <w:rPr>
          <w:rStyle w:val="CommentReference"/>
        </w:rPr>
        <w:annotationRef/>
      </w:r>
      <w:r>
        <w:t>Is the introductory text – seems like it blocks the flow of what we have found somewhat.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90B9E6" w15:done="0"/>
  <w15:commentEx w15:paraId="0D0FFCE9" w15:done="0"/>
  <w15:commentEx w15:paraId="17998577" w15:done="0"/>
  <w15:commentEx w15:paraId="45A46BDE" w15:done="0"/>
  <w15:commentEx w15:paraId="3655F359" w15:done="0"/>
  <w15:commentEx w15:paraId="21995D75" w15:done="0"/>
  <w15:commentEx w15:paraId="15594CA9" w15:done="0"/>
  <w15:commentEx w15:paraId="1DDEBB39" w15:done="0"/>
  <w15:commentEx w15:paraId="5606C420" w15:done="0"/>
  <w15:commentEx w15:paraId="3D93D8F4" w15:done="0"/>
  <w15:commentEx w15:paraId="43ED0371" w15:done="0"/>
  <w15:commentEx w15:paraId="4F9EF62C" w15:done="0"/>
  <w15:commentEx w15:paraId="2C2B1DF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84CD8" w14:textId="77777777" w:rsidR="00840D86" w:rsidRDefault="00840D86" w:rsidP="00D07286">
      <w:r>
        <w:separator/>
      </w:r>
    </w:p>
  </w:endnote>
  <w:endnote w:type="continuationSeparator" w:id="0">
    <w:p w14:paraId="4274D90C" w14:textId="77777777" w:rsidR="00840D86" w:rsidRDefault="00840D86" w:rsidP="00D07286">
      <w:r>
        <w:continuationSeparator/>
      </w:r>
    </w:p>
  </w:endnote>
  <w:endnote w:type="continuationNotice" w:id="1">
    <w:p w14:paraId="75546151" w14:textId="77777777" w:rsidR="00840D86" w:rsidRDefault="00840D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5F349B" w:rsidRDefault="005F349B"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5F349B" w:rsidRDefault="005F349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5F349B" w:rsidRPr="00D07286" w:rsidRDefault="005F349B"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221D86">
      <w:rPr>
        <w:rStyle w:val="PageNumber"/>
        <w:rFonts w:ascii="Arial" w:hAnsi="Arial" w:cs="Arial"/>
        <w:noProof/>
        <w:sz w:val="20"/>
        <w:szCs w:val="20"/>
      </w:rPr>
      <w:t>2</w:t>
    </w:r>
    <w:r w:rsidRPr="00D07286">
      <w:rPr>
        <w:rStyle w:val="PageNumber"/>
        <w:rFonts w:ascii="Arial" w:hAnsi="Arial" w:cs="Arial"/>
        <w:sz w:val="20"/>
        <w:szCs w:val="20"/>
      </w:rPr>
      <w:fldChar w:fldCharType="end"/>
    </w:r>
  </w:p>
  <w:p w14:paraId="1A7F2890" w14:textId="77777777" w:rsidR="005F349B" w:rsidRDefault="005F349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DF62C" w14:textId="77777777" w:rsidR="00840D86" w:rsidRDefault="00840D86" w:rsidP="00D07286">
      <w:r>
        <w:separator/>
      </w:r>
    </w:p>
  </w:footnote>
  <w:footnote w:type="continuationSeparator" w:id="0">
    <w:p w14:paraId="7771A22D" w14:textId="77777777" w:rsidR="00840D86" w:rsidRDefault="00840D86" w:rsidP="00D07286">
      <w:r>
        <w:continuationSeparator/>
      </w:r>
    </w:p>
  </w:footnote>
  <w:footnote w:type="continuationNotice" w:id="1">
    <w:p w14:paraId="6926589F" w14:textId="77777777" w:rsidR="00840D86" w:rsidRDefault="00840D8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5F349B" w:rsidRDefault="005F349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0BB"/>
    <w:rsid w:val="000F5414"/>
    <w:rsid w:val="000F5DC2"/>
    <w:rsid w:val="000F6101"/>
    <w:rsid w:val="000F61CF"/>
    <w:rsid w:val="001003E3"/>
    <w:rsid w:val="001009FD"/>
    <w:rsid w:val="0010220F"/>
    <w:rsid w:val="001022A5"/>
    <w:rsid w:val="0010446B"/>
    <w:rsid w:val="00104D11"/>
    <w:rsid w:val="00107ACC"/>
    <w:rsid w:val="00110CF6"/>
    <w:rsid w:val="00112753"/>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1F6725"/>
    <w:rsid w:val="0020236C"/>
    <w:rsid w:val="0020463F"/>
    <w:rsid w:val="0020635D"/>
    <w:rsid w:val="002118D2"/>
    <w:rsid w:val="0021346B"/>
    <w:rsid w:val="00214B00"/>
    <w:rsid w:val="00215268"/>
    <w:rsid w:val="00216342"/>
    <w:rsid w:val="002164F4"/>
    <w:rsid w:val="00216940"/>
    <w:rsid w:val="0021763E"/>
    <w:rsid w:val="00221028"/>
    <w:rsid w:val="00221D86"/>
    <w:rsid w:val="0022255A"/>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33F"/>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1043"/>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0DD5"/>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3FF8"/>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49D7"/>
    <w:rsid w:val="004352F5"/>
    <w:rsid w:val="00435AD3"/>
    <w:rsid w:val="00436894"/>
    <w:rsid w:val="004430E3"/>
    <w:rsid w:val="004449C5"/>
    <w:rsid w:val="004450E3"/>
    <w:rsid w:val="004455D7"/>
    <w:rsid w:val="0044561F"/>
    <w:rsid w:val="00446185"/>
    <w:rsid w:val="004476AE"/>
    <w:rsid w:val="004535B8"/>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7921"/>
    <w:rsid w:val="004E0DA5"/>
    <w:rsid w:val="004E2668"/>
    <w:rsid w:val="004E368B"/>
    <w:rsid w:val="004E3768"/>
    <w:rsid w:val="004E55F8"/>
    <w:rsid w:val="004E6286"/>
    <w:rsid w:val="004F0FFD"/>
    <w:rsid w:val="004F368B"/>
    <w:rsid w:val="004F6149"/>
    <w:rsid w:val="00500737"/>
    <w:rsid w:val="00500CFB"/>
    <w:rsid w:val="0050288A"/>
    <w:rsid w:val="0050359A"/>
    <w:rsid w:val="00503ADD"/>
    <w:rsid w:val="0050482F"/>
    <w:rsid w:val="00506AA4"/>
    <w:rsid w:val="00511349"/>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15CB"/>
    <w:rsid w:val="005F349B"/>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7764"/>
    <w:rsid w:val="00617991"/>
    <w:rsid w:val="00622590"/>
    <w:rsid w:val="0062386E"/>
    <w:rsid w:val="006245DC"/>
    <w:rsid w:val="00624A2E"/>
    <w:rsid w:val="00625E67"/>
    <w:rsid w:val="00630637"/>
    <w:rsid w:val="0063204A"/>
    <w:rsid w:val="00635C98"/>
    <w:rsid w:val="00637CB8"/>
    <w:rsid w:val="006500B0"/>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60F8"/>
    <w:rsid w:val="006C7AC0"/>
    <w:rsid w:val="006D3E84"/>
    <w:rsid w:val="006D5DF0"/>
    <w:rsid w:val="006D751D"/>
    <w:rsid w:val="006E0B4B"/>
    <w:rsid w:val="006E1238"/>
    <w:rsid w:val="006E1AD2"/>
    <w:rsid w:val="006E26F8"/>
    <w:rsid w:val="006E5384"/>
    <w:rsid w:val="006E55A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A77"/>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78DB"/>
    <w:rsid w:val="008403E9"/>
    <w:rsid w:val="008406D6"/>
    <w:rsid w:val="00840D8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2CA"/>
    <w:rsid w:val="00890F78"/>
    <w:rsid w:val="0089107E"/>
    <w:rsid w:val="008911A3"/>
    <w:rsid w:val="008939BD"/>
    <w:rsid w:val="00893A64"/>
    <w:rsid w:val="008954AE"/>
    <w:rsid w:val="008958F2"/>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0FA2"/>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7A0"/>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67D59"/>
    <w:rsid w:val="00A737A1"/>
    <w:rsid w:val="00A74717"/>
    <w:rsid w:val="00A752FF"/>
    <w:rsid w:val="00A75CC9"/>
    <w:rsid w:val="00A76F22"/>
    <w:rsid w:val="00A80E25"/>
    <w:rsid w:val="00A80FBE"/>
    <w:rsid w:val="00A851AE"/>
    <w:rsid w:val="00A85B79"/>
    <w:rsid w:val="00A86149"/>
    <w:rsid w:val="00A87560"/>
    <w:rsid w:val="00A900D7"/>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2318"/>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6322"/>
    <w:rsid w:val="00D46458"/>
    <w:rsid w:val="00D50ABE"/>
    <w:rsid w:val="00D52B79"/>
    <w:rsid w:val="00D55978"/>
    <w:rsid w:val="00D55E5E"/>
    <w:rsid w:val="00D56A56"/>
    <w:rsid w:val="00D60990"/>
    <w:rsid w:val="00D6129D"/>
    <w:rsid w:val="00D63E80"/>
    <w:rsid w:val="00D67BF6"/>
    <w:rsid w:val="00D71F69"/>
    <w:rsid w:val="00D72949"/>
    <w:rsid w:val="00D72A6D"/>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27AB3"/>
    <w:rsid w:val="00E318CE"/>
    <w:rsid w:val="00E329B9"/>
    <w:rsid w:val="00E32F20"/>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547C"/>
    <w:rsid w:val="00F27554"/>
    <w:rsid w:val="00F27E3F"/>
    <w:rsid w:val="00F305D4"/>
    <w:rsid w:val="00F30E8A"/>
    <w:rsid w:val="00F30F29"/>
    <w:rsid w:val="00F318C3"/>
    <w:rsid w:val="00F33F4D"/>
    <w:rsid w:val="00F33FF5"/>
    <w:rsid w:val="00F34178"/>
    <w:rsid w:val="00F344C2"/>
    <w:rsid w:val="00F346D8"/>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11A"/>
    <w:rsid w:val="00FB1C0C"/>
    <w:rsid w:val="00FB2782"/>
    <w:rsid w:val="00FB58A1"/>
    <w:rsid w:val="00FB58B8"/>
    <w:rsid w:val="00FB6585"/>
    <w:rsid w:val="00FB7A83"/>
    <w:rsid w:val="00FC00AD"/>
    <w:rsid w:val="00FC2B7D"/>
    <w:rsid w:val="00FC2EC4"/>
    <w:rsid w:val="00FC2F1A"/>
    <w:rsid w:val="00FC37A0"/>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736170183">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www.protectedplanet.net" TargetMode="External"/><Relationship Id="rId21" Type="http://schemas.openxmlformats.org/officeDocument/2006/relationships/hyperlink" Target="http://CRAN.R-project.org/package=raster" TargetMode="External"/><Relationship Id="rId22" Type="http://schemas.openxmlformats.org/officeDocument/2006/relationships/hyperlink" Target="https://www.R-project.org/"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tif"/><Relationship Id="rId13" Type="http://schemas.openxmlformats.org/officeDocument/2006/relationships/image" Target="media/image3.jp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tiff"/><Relationship Id="rId19" Type="http://schemas.openxmlformats.org/officeDocument/2006/relationships/hyperlink" Target="http://www.mpatlas.org"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CF41A-5F46-A742-BB51-213D38BB534E}">
  <ds:schemaRefs>
    <ds:schemaRef ds:uri="http://schemas.openxmlformats.org/officeDocument/2006/bibliography"/>
  </ds:schemaRefs>
</ds:datastoreItem>
</file>

<file path=customXml/itemProps2.xml><?xml version="1.0" encoding="utf-8"?>
<ds:datastoreItem xmlns:ds="http://schemas.openxmlformats.org/officeDocument/2006/customXml" ds:itemID="{CEA0BF42-442C-BC43-A0DB-DB7E35AC8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24</Pages>
  <Words>30430</Words>
  <Characters>173455</Characters>
  <Application>Microsoft Macintosh Word</Application>
  <DocSecurity>0</DocSecurity>
  <Lines>1445</Lines>
  <Paragraphs>406</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203479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5</cp:revision>
  <cp:lastPrinted>2017-04-26T15:12:00Z</cp:lastPrinted>
  <dcterms:created xsi:type="dcterms:W3CDTF">2017-09-07T01:44:00Z</dcterms:created>
  <dcterms:modified xsi:type="dcterms:W3CDTF">2017-09-08T15:39:00Z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